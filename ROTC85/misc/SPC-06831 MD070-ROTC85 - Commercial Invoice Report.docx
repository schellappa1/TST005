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xls" ContentType="application/vnd.ms-excel"/>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BE899F" w14:textId="77777777" w:rsidR="00A609BD" w:rsidRPr="005C1CFB" w:rsidRDefault="00204CEE" w:rsidP="005C1CFB">
      <w:pPr>
        <w:ind w:left="180"/>
        <w:jc w:val="center"/>
        <w:rPr>
          <w:rFonts w:cs="Arial"/>
          <w:b/>
          <w:lang w:val="fr-FR"/>
        </w:rPr>
      </w:pPr>
      <w:r w:rsidRPr="005C1CFB">
        <w:rPr>
          <w:rFonts w:cs="Arial"/>
          <w:b/>
          <w:lang w:val="fr-FR"/>
        </w:rPr>
        <w:t>Table of Contents</w:t>
      </w:r>
    </w:p>
    <w:p w14:paraId="056463A9" w14:textId="77777777" w:rsidR="0039326D" w:rsidRDefault="00080318">
      <w:pPr>
        <w:pStyle w:val="TOC1"/>
        <w:rPr>
          <w:rFonts w:asciiTheme="minorHAnsi" w:eastAsiaTheme="minorEastAsia" w:hAnsiTheme="minorHAnsi" w:cstheme="minorBidi"/>
          <w:b w:val="0"/>
          <w:noProof/>
          <w:sz w:val="22"/>
        </w:rPr>
      </w:pPr>
      <w:r w:rsidRPr="005C1CFB">
        <w:rPr>
          <w:rFonts w:cs="Arial"/>
          <w:noProof/>
          <w:sz w:val="22"/>
          <w:lang w:eastAsia="ja-JP"/>
        </w:rPr>
        <w:fldChar w:fldCharType="begin"/>
      </w:r>
      <w:r w:rsidRPr="005C1CFB">
        <w:rPr>
          <w:rFonts w:cs="Arial"/>
          <w:noProof/>
          <w:sz w:val="22"/>
          <w:lang w:eastAsia="ja-JP"/>
        </w:rPr>
        <w:instrText xml:space="preserve"> TOC \o "1-3" \h \z \u </w:instrText>
      </w:r>
      <w:r w:rsidRPr="005C1CFB">
        <w:rPr>
          <w:rFonts w:cs="Arial"/>
          <w:noProof/>
          <w:sz w:val="22"/>
          <w:lang w:eastAsia="ja-JP"/>
        </w:rPr>
        <w:fldChar w:fldCharType="separate"/>
      </w:r>
      <w:hyperlink w:anchor="_Toc12367351" w:history="1">
        <w:r w:rsidR="0039326D" w:rsidRPr="009408DC">
          <w:rPr>
            <w:rStyle w:val="Hyperlink"/>
            <w:rFonts w:ascii="Arial" w:hAnsi="Arial"/>
            <w:noProof/>
            <w14:scene3d>
              <w14:camera w14:prst="orthographicFront"/>
              <w14:lightRig w14:rig="threePt" w14:dir="t">
                <w14:rot w14:lat="0" w14:lon="0" w14:rev="0"/>
              </w14:lightRig>
            </w14:scene3d>
          </w:rPr>
          <w:t>1</w:t>
        </w:r>
        <w:r w:rsidR="0039326D">
          <w:rPr>
            <w:rFonts w:asciiTheme="minorHAnsi" w:eastAsiaTheme="minorEastAsia" w:hAnsiTheme="minorHAnsi" w:cstheme="minorBidi"/>
            <w:b w:val="0"/>
            <w:noProof/>
            <w:sz w:val="22"/>
          </w:rPr>
          <w:tab/>
        </w:r>
        <w:r w:rsidR="0039326D" w:rsidRPr="009408DC">
          <w:rPr>
            <w:rStyle w:val="Hyperlink"/>
            <w:noProof/>
          </w:rPr>
          <w:t>Overview</w:t>
        </w:r>
        <w:r w:rsidR="0039326D">
          <w:rPr>
            <w:noProof/>
            <w:webHidden/>
          </w:rPr>
          <w:tab/>
        </w:r>
        <w:r w:rsidR="0039326D">
          <w:rPr>
            <w:noProof/>
            <w:webHidden/>
          </w:rPr>
          <w:fldChar w:fldCharType="begin"/>
        </w:r>
        <w:r w:rsidR="0039326D">
          <w:rPr>
            <w:noProof/>
            <w:webHidden/>
          </w:rPr>
          <w:instrText xml:space="preserve"> PAGEREF _Toc12367351 \h </w:instrText>
        </w:r>
        <w:r w:rsidR="0039326D">
          <w:rPr>
            <w:noProof/>
            <w:webHidden/>
          </w:rPr>
        </w:r>
        <w:r w:rsidR="0039326D">
          <w:rPr>
            <w:noProof/>
            <w:webHidden/>
          </w:rPr>
          <w:fldChar w:fldCharType="separate"/>
        </w:r>
        <w:r w:rsidR="0039326D">
          <w:rPr>
            <w:noProof/>
            <w:webHidden/>
          </w:rPr>
          <w:t>2</w:t>
        </w:r>
        <w:r w:rsidR="0039326D">
          <w:rPr>
            <w:noProof/>
            <w:webHidden/>
          </w:rPr>
          <w:fldChar w:fldCharType="end"/>
        </w:r>
      </w:hyperlink>
    </w:p>
    <w:p w14:paraId="774FFEC4" w14:textId="77777777" w:rsidR="0039326D" w:rsidRDefault="00A37AB6">
      <w:pPr>
        <w:pStyle w:val="TOC2"/>
        <w:rPr>
          <w:rFonts w:asciiTheme="minorHAnsi" w:eastAsiaTheme="minorEastAsia" w:hAnsiTheme="minorHAnsi" w:cstheme="minorBidi"/>
          <w:lang w:eastAsia="en-US"/>
        </w:rPr>
      </w:pPr>
      <w:hyperlink w:anchor="_Toc12367352" w:history="1">
        <w:r w:rsidR="0039326D" w:rsidRPr="009408DC">
          <w:rPr>
            <w:rStyle w:val="Hyperlink"/>
            <w:rFonts w:ascii="Arial" w:hAnsi="Arial"/>
          </w:rPr>
          <w:t>1.1</w:t>
        </w:r>
        <w:r w:rsidR="0039326D">
          <w:rPr>
            <w:rFonts w:asciiTheme="minorHAnsi" w:eastAsiaTheme="minorEastAsia" w:hAnsiTheme="minorHAnsi" w:cstheme="minorBidi"/>
            <w:lang w:eastAsia="en-US"/>
          </w:rPr>
          <w:tab/>
        </w:r>
        <w:r w:rsidR="0039326D" w:rsidRPr="009408DC">
          <w:rPr>
            <w:rStyle w:val="Hyperlink"/>
          </w:rPr>
          <w:t>Introduction</w:t>
        </w:r>
        <w:r w:rsidR="0039326D">
          <w:rPr>
            <w:webHidden/>
          </w:rPr>
          <w:tab/>
        </w:r>
        <w:r w:rsidR="0039326D">
          <w:rPr>
            <w:webHidden/>
          </w:rPr>
          <w:fldChar w:fldCharType="begin"/>
        </w:r>
        <w:r w:rsidR="0039326D">
          <w:rPr>
            <w:webHidden/>
          </w:rPr>
          <w:instrText xml:space="preserve"> PAGEREF _Toc12367352 \h </w:instrText>
        </w:r>
        <w:r w:rsidR="0039326D">
          <w:rPr>
            <w:webHidden/>
          </w:rPr>
        </w:r>
        <w:r w:rsidR="0039326D">
          <w:rPr>
            <w:webHidden/>
          </w:rPr>
          <w:fldChar w:fldCharType="separate"/>
        </w:r>
        <w:r w:rsidR="0039326D">
          <w:rPr>
            <w:webHidden/>
          </w:rPr>
          <w:t>2</w:t>
        </w:r>
        <w:r w:rsidR="0039326D">
          <w:rPr>
            <w:webHidden/>
          </w:rPr>
          <w:fldChar w:fldCharType="end"/>
        </w:r>
      </w:hyperlink>
    </w:p>
    <w:p w14:paraId="52EDA421" w14:textId="77777777" w:rsidR="0039326D" w:rsidRDefault="00A37AB6">
      <w:pPr>
        <w:pStyle w:val="TOC2"/>
        <w:rPr>
          <w:rFonts w:asciiTheme="minorHAnsi" w:eastAsiaTheme="minorEastAsia" w:hAnsiTheme="minorHAnsi" w:cstheme="minorBidi"/>
          <w:lang w:eastAsia="en-US"/>
        </w:rPr>
      </w:pPr>
      <w:hyperlink w:anchor="_Toc12367353" w:history="1">
        <w:r w:rsidR="0039326D" w:rsidRPr="009408DC">
          <w:rPr>
            <w:rStyle w:val="Hyperlink"/>
            <w:rFonts w:ascii="Arial" w:hAnsi="Arial"/>
          </w:rPr>
          <w:t>1.2</w:t>
        </w:r>
        <w:r w:rsidR="0039326D">
          <w:rPr>
            <w:rFonts w:asciiTheme="minorHAnsi" w:eastAsiaTheme="minorEastAsia" w:hAnsiTheme="minorHAnsi" w:cstheme="minorBidi"/>
            <w:lang w:eastAsia="en-US"/>
          </w:rPr>
          <w:tab/>
        </w:r>
        <w:r w:rsidR="0039326D" w:rsidRPr="009408DC">
          <w:rPr>
            <w:rStyle w:val="Hyperlink"/>
          </w:rPr>
          <w:t>Functional Overview</w:t>
        </w:r>
        <w:r w:rsidR="0039326D">
          <w:rPr>
            <w:webHidden/>
          </w:rPr>
          <w:tab/>
        </w:r>
        <w:r w:rsidR="0039326D">
          <w:rPr>
            <w:webHidden/>
          </w:rPr>
          <w:fldChar w:fldCharType="begin"/>
        </w:r>
        <w:r w:rsidR="0039326D">
          <w:rPr>
            <w:webHidden/>
          </w:rPr>
          <w:instrText xml:space="preserve"> PAGEREF _Toc12367353 \h </w:instrText>
        </w:r>
        <w:r w:rsidR="0039326D">
          <w:rPr>
            <w:webHidden/>
          </w:rPr>
        </w:r>
        <w:r w:rsidR="0039326D">
          <w:rPr>
            <w:webHidden/>
          </w:rPr>
          <w:fldChar w:fldCharType="separate"/>
        </w:r>
        <w:r w:rsidR="0039326D">
          <w:rPr>
            <w:webHidden/>
          </w:rPr>
          <w:t>2</w:t>
        </w:r>
        <w:r w:rsidR="0039326D">
          <w:rPr>
            <w:webHidden/>
          </w:rPr>
          <w:fldChar w:fldCharType="end"/>
        </w:r>
      </w:hyperlink>
    </w:p>
    <w:p w14:paraId="01BE7ACE" w14:textId="77777777" w:rsidR="0039326D" w:rsidRDefault="00A37AB6">
      <w:pPr>
        <w:pStyle w:val="TOC2"/>
        <w:rPr>
          <w:rFonts w:asciiTheme="minorHAnsi" w:eastAsiaTheme="minorEastAsia" w:hAnsiTheme="minorHAnsi" w:cstheme="minorBidi"/>
          <w:lang w:eastAsia="en-US"/>
        </w:rPr>
      </w:pPr>
      <w:hyperlink w:anchor="_Toc12367354" w:history="1">
        <w:r w:rsidR="0039326D" w:rsidRPr="009408DC">
          <w:rPr>
            <w:rStyle w:val="Hyperlink"/>
            <w:rFonts w:ascii="Arial" w:hAnsi="Arial"/>
          </w:rPr>
          <w:t>1.3</w:t>
        </w:r>
        <w:r w:rsidR="0039326D">
          <w:rPr>
            <w:rFonts w:asciiTheme="minorHAnsi" w:eastAsiaTheme="minorEastAsia" w:hAnsiTheme="minorHAnsi" w:cstheme="minorBidi"/>
            <w:lang w:eastAsia="en-US"/>
          </w:rPr>
          <w:tab/>
        </w:r>
        <w:r w:rsidR="0039326D" w:rsidRPr="009408DC">
          <w:rPr>
            <w:rStyle w:val="Hyperlink"/>
          </w:rPr>
          <w:t>Approach</w:t>
        </w:r>
        <w:r w:rsidR="0039326D">
          <w:rPr>
            <w:webHidden/>
          </w:rPr>
          <w:tab/>
        </w:r>
        <w:r w:rsidR="0039326D">
          <w:rPr>
            <w:webHidden/>
          </w:rPr>
          <w:fldChar w:fldCharType="begin"/>
        </w:r>
        <w:r w:rsidR="0039326D">
          <w:rPr>
            <w:webHidden/>
          </w:rPr>
          <w:instrText xml:space="preserve"> PAGEREF _Toc12367354 \h </w:instrText>
        </w:r>
        <w:r w:rsidR="0039326D">
          <w:rPr>
            <w:webHidden/>
          </w:rPr>
        </w:r>
        <w:r w:rsidR="0039326D">
          <w:rPr>
            <w:webHidden/>
          </w:rPr>
          <w:fldChar w:fldCharType="separate"/>
        </w:r>
        <w:r w:rsidR="0039326D">
          <w:rPr>
            <w:webHidden/>
          </w:rPr>
          <w:t>2</w:t>
        </w:r>
        <w:r w:rsidR="0039326D">
          <w:rPr>
            <w:webHidden/>
          </w:rPr>
          <w:fldChar w:fldCharType="end"/>
        </w:r>
      </w:hyperlink>
    </w:p>
    <w:p w14:paraId="0379EB22" w14:textId="77777777" w:rsidR="0039326D" w:rsidRDefault="00A37AB6">
      <w:pPr>
        <w:pStyle w:val="TOC2"/>
        <w:rPr>
          <w:rFonts w:asciiTheme="minorHAnsi" w:eastAsiaTheme="minorEastAsia" w:hAnsiTheme="minorHAnsi" w:cstheme="minorBidi"/>
          <w:lang w:eastAsia="en-US"/>
        </w:rPr>
      </w:pPr>
      <w:hyperlink w:anchor="_Toc12367355" w:history="1">
        <w:r w:rsidR="0039326D" w:rsidRPr="009408DC">
          <w:rPr>
            <w:rStyle w:val="Hyperlink"/>
            <w:rFonts w:ascii="Arial" w:hAnsi="Arial"/>
          </w:rPr>
          <w:t>1.4</w:t>
        </w:r>
        <w:r w:rsidR="0039326D">
          <w:rPr>
            <w:rFonts w:asciiTheme="minorHAnsi" w:eastAsiaTheme="minorEastAsia" w:hAnsiTheme="minorHAnsi" w:cstheme="minorBidi"/>
            <w:lang w:eastAsia="en-US"/>
          </w:rPr>
          <w:tab/>
        </w:r>
        <w:r w:rsidR="0039326D" w:rsidRPr="009408DC">
          <w:rPr>
            <w:rStyle w:val="Hyperlink"/>
          </w:rPr>
          <w:t>Prerequisites and Set-up Dependencies</w:t>
        </w:r>
        <w:r w:rsidR="0039326D">
          <w:rPr>
            <w:webHidden/>
          </w:rPr>
          <w:tab/>
        </w:r>
        <w:r w:rsidR="0039326D">
          <w:rPr>
            <w:webHidden/>
          </w:rPr>
          <w:fldChar w:fldCharType="begin"/>
        </w:r>
        <w:r w:rsidR="0039326D">
          <w:rPr>
            <w:webHidden/>
          </w:rPr>
          <w:instrText xml:space="preserve"> PAGEREF _Toc12367355 \h </w:instrText>
        </w:r>
        <w:r w:rsidR="0039326D">
          <w:rPr>
            <w:webHidden/>
          </w:rPr>
        </w:r>
        <w:r w:rsidR="0039326D">
          <w:rPr>
            <w:webHidden/>
          </w:rPr>
          <w:fldChar w:fldCharType="separate"/>
        </w:r>
        <w:r w:rsidR="0039326D">
          <w:rPr>
            <w:webHidden/>
          </w:rPr>
          <w:t>3</w:t>
        </w:r>
        <w:r w:rsidR="0039326D">
          <w:rPr>
            <w:webHidden/>
          </w:rPr>
          <w:fldChar w:fldCharType="end"/>
        </w:r>
      </w:hyperlink>
    </w:p>
    <w:p w14:paraId="773E36F7" w14:textId="77777777" w:rsidR="0039326D" w:rsidRDefault="00A37AB6">
      <w:pPr>
        <w:pStyle w:val="TOC2"/>
        <w:rPr>
          <w:rFonts w:asciiTheme="minorHAnsi" w:eastAsiaTheme="minorEastAsia" w:hAnsiTheme="minorHAnsi" w:cstheme="minorBidi"/>
          <w:lang w:eastAsia="en-US"/>
        </w:rPr>
      </w:pPr>
      <w:hyperlink w:anchor="_Toc12367356" w:history="1">
        <w:r w:rsidR="0039326D" w:rsidRPr="009408DC">
          <w:rPr>
            <w:rStyle w:val="Hyperlink"/>
            <w:rFonts w:ascii="Arial" w:hAnsi="Arial"/>
          </w:rPr>
          <w:t>1.5</w:t>
        </w:r>
        <w:r w:rsidR="0039326D">
          <w:rPr>
            <w:rFonts w:asciiTheme="minorHAnsi" w:eastAsiaTheme="minorEastAsia" w:hAnsiTheme="minorHAnsi" w:cstheme="minorBidi"/>
            <w:lang w:eastAsia="en-US"/>
          </w:rPr>
          <w:tab/>
        </w:r>
        <w:r w:rsidR="0039326D" w:rsidRPr="009408DC">
          <w:rPr>
            <w:rStyle w:val="Hyperlink"/>
          </w:rPr>
          <w:t>Assumptions</w:t>
        </w:r>
        <w:r w:rsidR="0039326D">
          <w:rPr>
            <w:webHidden/>
          </w:rPr>
          <w:tab/>
        </w:r>
        <w:r w:rsidR="0039326D">
          <w:rPr>
            <w:webHidden/>
          </w:rPr>
          <w:fldChar w:fldCharType="begin"/>
        </w:r>
        <w:r w:rsidR="0039326D">
          <w:rPr>
            <w:webHidden/>
          </w:rPr>
          <w:instrText xml:space="preserve"> PAGEREF _Toc12367356 \h </w:instrText>
        </w:r>
        <w:r w:rsidR="0039326D">
          <w:rPr>
            <w:webHidden/>
          </w:rPr>
        </w:r>
        <w:r w:rsidR="0039326D">
          <w:rPr>
            <w:webHidden/>
          </w:rPr>
          <w:fldChar w:fldCharType="separate"/>
        </w:r>
        <w:r w:rsidR="0039326D">
          <w:rPr>
            <w:webHidden/>
          </w:rPr>
          <w:t>3</w:t>
        </w:r>
        <w:r w:rsidR="0039326D">
          <w:rPr>
            <w:webHidden/>
          </w:rPr>
          <w:fldChar w:fldCharType="end"/>
        </w:r>
      </w:hyperlink>
    </w:p>
    <w:p w14:paraId="28CF9ABB" w14:textId="77777777" w:rsidR="0039326D" w:rsidRDefault="00A37AB6">
      <w:pPr>
        <w:pStyle w:val="TOC2"/>
        <w:rPr>
          <w:rFonts w:asciiTheme="minorHAnsi" w:eastAsiaTheme="minorEastAsia" w:hAnsiTheme="minorHAnsi" w:cstheme="minorBidi"/>
          <w:lang w:eastAsia="en-US"/>
        </w:rPr>
      </w:pPr>
      <w:hyperlink w:anchor="_Toc12367357" w:history="1">
        <w:r w:rsidR="0039326D" w:rsidRPr="009408DC">
          <w:rPr>
            <w:rStyle w:val="Hyperlink"/>
            <w:rFonts w:ascii="Arial" w:hAnsi="Arial"/>
          </w:rPr>
          <w:t>1.6</w:t>
        </w:r>
        <w:r w:rsidR="0039326D">
          <w:rPr>
            <w:rFonts w:asciiTheme="minorHAnsi" w:eastAsiaTheme="minorEastAsia" w:hAnsiTheme="minorHAnsi" w:cstheme="minorBidi"/>
            <w:lang w:eastAsia="en-US"/>
          </w:rPr>
          <w:tab/>
        </w:r>
        <w:r w:rsidR="0039326D" w:rsidRPr="009408DC">
          <w:rPr>
            <w:rStyle w:val="Hyperlink"/>
          </w:rPr>
          <w:t>Design Summary</w:t>
        </w:r>
        <w:r w:rsidR="0039326D">
          <w:rPr>
            <w:webHidden/>
          </w:rPr>
          <w:tab/>
        </w:r>
        <w:r w:rsidR="0039326D">
          <w:rPr>
            <w:webHidden/>
          </w:rPr>
          <w:fldChar w:fldCharType="begin"/>
        </w:r>
        <w:r w:rsidR="0039326D">
          <w:rPr>
            <w:webHidden/>
          </w:rPr>
          <w:instrText xml:space="preserve"> PAGEREF _Toc12367357 \h </w:instrText>
        </w:r>
        <w:r w:rsidR="0039326D">
          <w:rPr>
            <w:webHidden/>
          </w:rPr>
        </w:r>
        <w:r w:rsidR="0039326D">
          <w:rPr>
            <w:webHidden/>
          </w:rPr>
          <w:fldChar w:fldCharType="separate"/>
        </w:r>
        <w:r w:rsidR="0039326D">
          <w:rPr>
            <w:webHidden/>
          </w:rPr>
          <w:t>3</w:t>
        </w:r>
        <w:r w:rsidR="0039326D">
          <w:rPr>
            <w:webHidden/>
          </w:rPr>
          <w:fldChar w:fldCharType="end"/>
        </w:r>
      </w:hyperlink>
    </w:p>
    <w:p w14:paraId="3F6FCFFA" w14:textId="77777777" w:rsidR="0039326D" w:rsidRDefault="00A37AB6">
      <w:pPr>
        <w:pStyle w:val="TOC2"/>
        <w:rPr>
          <w:rFonts w:asciiTheme="minorHAnsi" w:eastAsiaTheme="minorEastAsia" w:hAnsiTheme="minorHAnsi" w:cstheme="minorBidi"/>
          <w:lang w:eastAsia="en-US"/>
        </w:rPr>
      </w:pPr>
      <w:hyperlink w:anchor="_Toc12367358" w:history="1">
        <w:r w:rsidR="0039326D" w:rsidRPr="009408DC">
          <w:rPr>
            <w:rStyle w:val="Hyperlink"/>
            <w:rFonts w:ascii="Arial" w:hAnsi="Arial"/>
          </w:rPr>
          <w:t>1.7</w:t>
        </w:r>
        <w:r w:rsidR="0039326D">
          <w:rPr>
            <w:rFonts w:asciiTheme="minorHAnsi" w:eastAsiaTheme="minorEastAsia" w:hAnsiTheme="minorHAnsi" w:cstheme="minorBidi"/>
            <w:lang w:eastAsia="en-US"/>
          </w:rPr>
          <w:tab/>
        </w:r>
        <w:r w:rsidR="0039326D" w:rsidRPr="009408DC">
          <w:rPr>
            <w:rStyle w:val="Hyperlink"/>
          </w:rPr>
          <w:t>Process Flow</w:t>
        </w:r>
        <w:r w:rsidR="0039326D">
          <w:rPr>
            <w:webHidden/>
          </w:rPr>
          <w:tab/>
        </w:r>
        <w:r w:rsidR="0039326D">
          <w:rPr>
            <w:webHidden/>
          </w:rPr>
          <w:fldChar w:fldCharType="begin"/>
        </w:r>
        <w:r w:rsidR="0039326D">
          <w:rPr>
            <w:webHidden/>
          </w:rPr>
          <w:instrText xml:space="preserve"> PAGEREF _Toc12367358 \h </w:instrText>
        </w:r>
        <w:r w:rsidR="0039326D">
          <w:rPr>
            <w:webHidden/>
          </w:rPr>
        </w:r>
        <w:r w:rsidR="0039326D">
          <w:rPr>
            <w:webHidden/>
          </w:rPr>
          <w:fldChar w:fldCharType="separate"/>
        </w:r>
        <w:r w:rsidR="0039326D">
          <w:rPr>
            <w:webHidden/>
          </w:rPr>
          <w:t>4</w:t>
        </w:r>
        <w:r w:rsidR="0039326D">
          <w:rPr>
            <w:webHidden/>
          </w:rPr>
          <w:fldChar w:fldCharType="end"/>
        </w:r>
      </w:hyperlink>
    </w:p>
    <w:p w14:paraId="3F8A6DB5" w14:textId="77777777" w:rsidR="0039326D" w:rsidRDefault="00A37AB6">
      <w:pPr>
        <w:pStyle w:val="TOC1"/>
        <w:rPr>
          <w:rFonts w:asciiTheme="minorHAnsi" w:eastAsiaTheme="minorEastAsia" w:hAnsiTheme="minorHAnsi" w:cstheme="minorBidi"/>
          <w:b w:val="0"/>
          <w:noProof/>
          <w:sz w:val="22"/>
        </w:rPr>
      </w:pPr>
      <w:hyperlink w:anchor="_Toc12367359" w:history="1">
        <w:r w:rsidR="0039326D" w:rsidRPr="009408DC">
          <w:rPr>
            <w:rStyle w:val="Hyperlink"/>
            <w:rFonts w:ascii="Arial" w:hAnsi="Arial"/>
            <w:noProof/>
            <w14:scene3d>
              <w14:camera w14:prst="orthographicFront"/>
              <w14:lightRig w14:rig="threePt" w14:dir="t">
                <w14:rot w14:lat="0" w14:lon="0" w14:rev="0"/>
              </w14:lightRig>
            </w14:scene3d>
          </w:rPr>
          <w:t>2</w:t>
        </w:r>
        <w:r w:rsidR="0039326D">
          <w:rPr>
            <w:rFonts w:asciiTheme="minorHAnsi" w:eastAsiaTheme="minorEastAsia" w:hAnsiTheme="minorHAnsi" w:cstheme="minorBidi"/>
            <w:b w:val="0"/>
            <w:noProof/>
            <w:sz w:val="22"/>
          </w:rPr>
          <w:tab/>
        </w:r>
        <w:r w:rsidR="0039326D" w:rsidRPr="009408DC">
          <w:rPr>
            <w:rStyle w:val="Hyperlink"/>
            <w:noProof/>
          </w:rPr>
          <w:t>Report Details</w:t>
        </w:r>
        <w:r w:rsidR="0039326D">
          <w:rPr>
            <w:noProof/>
            <w:webHidden/>
          </w:rPr>
          <w:tab/>
        </w:r>
        <w:r w:rsidR="0039326D">
          <w:rPr>
            <w:noProof/>
            <w:webHidden/>
          </w:rPr>
          <w:fldChar w:fldCharType="begin"/>
        </w:r>
        <w:r w:rsidR="0039326D">
          <w:rPr>
            <w:noProof/>
            <w:webHidden/>
          </w:rPr>
          <w:instrText xml:space="preserve"> PAGEREF _Toc12367359 \h </w:instrText>
        </w:r>
        <w:r w:rsidR="0039326D">
          <w:rPr>
            <w:noProof/>
            <w:webHidden/>
          </w:rPr>
        </w:r>
        <w:r w:rsidR="0039326D">
          <w:rPr>
            <w:noProof/>
            <w:webHidden/>
          </w:rPr>
          <w:fldChar w:fldCharType="separate"/>
        </w:r>
        <w:r w:rsidR="0039326D">
          <w:rPr>
            <w:noProof/>
            <w:webHidden/>
          </w:rPr>
          <w:t>4</w:t>
        </w:r>
        <w:r w:rsidR="0039326D">
          <w:rPr>
            <w:noProof/>
            <w:webHidden/>
          </w:rPr>
          <w:fldChar w:fldCharType="end"/>
        </w:r>
      </w:hyperlink>
    </w:p>
    <w:p w14:paraId="3C9F81F6" w14:textId="77777777" w:rsidR="0039326D" w:rsidRDefault="00A37AB6">
      <w:pPr>
        <w:pStyle w:val="TOC2"/>
        <w:rPr>
          <w:rFonts w:asciiTheme="minorHAnsi" w:eastAsiaTheme="minorEastAsia" w:hAnsiTheme="minorHAnsi" w:cstheme="minorBidi"/>
          <w:lang w:eastAsia="en-US"/>
        </w:rPr>
      </w:pPr>
      <w:hyperlink w:anchor="_Toc12367360" w:history="1">
        <w:r w:rsidR="0039326D" w:rsidRPr="009408DC">
          <w:rPr>
            <w:rStyle w:val="Hyperlink"/>
            <w:rFonts w:ascii="Arial" w:hAnsi="Arial"/>
          </w:rPr>
          <w:t>2.1</w:t>
        </w:r>
        <w:r w:rsidR="0039326D">
          <w:rPr>
            <w:rFonts w:asciiTheme="minorHAnsi" w:eastAsiaTheme="minorEastAsia" w:hAnsiTheme="minorHAnsi" w:cstheme="minorBidi"/>
            <w:lang w:eastAsia="en-US"/>
          </w:rPr>
          <w:tab/>
        </w:r>
        <w:r w:rsidR="0039326D" w:rsidRPr="009408DC">
          <w:rPr>
            <w:rStyle w:val="Hyperlink"/>
          </w:rPr>
          <w:t>Output Type and Destination</w:t>
        </w:r>
        <w:r w:rsidR="0039326D">
          <w:rPr>
            <w:webHidden/>
          </w:rPr>
          <w:tab/>
        </w:r>
        <w:r w:rsidR="0039326D">
          <w:rPr>
            <w:webHidden/>
          </w:rPr>
          <w:fldChar w:fldCharType="begin"/>
        </w:r>
        <w:r w:rsidR="0039326D">
          <w:rPr>
            <w:webHidden/>
          </w:rPr>
          <w:instrText xml:space="preserve"> PAGEREF _Toc12367360 \h </w:instrText>
        </w:r>
        <w:r w:rsidR="0039326D">
          <w:rPr>
            <w:webHidden/>
          </w:rPr>
        </w:r>
        <w:r w:rsidR="0039326D">
          <w:rPr>
            <w:webHidden/>
          </w:rPr>
          <w:fldChar w:fldCharType="separate"/>
        </w:r>
        <w:r w:rsidR="0039326D">
          <w:rPr>
            <w:webHidden/>
          </w:rPr>
          <w:t>4</w:t>
        </w:r>
        <w:r w:rsidR="0039326D">
          <w:rPr>
            <w:webHidden/>
          </w:rPr>
          <w:fldChar w:fldCharType="end"/>
        </w:r>
      </w:hyperlink>
    </w:p>
    <w:p w14:paraId="4E497F9A" w14:textId="77777777" w:rsidR="0039326D" w:rsidRDefault="00A37AB6">
      <w:pPr>
        <w:pStyle w:val="TOC2"/>
        <w:rPr>
          <w:rFonts w:asciiTheme="minorHAnsi" w:eastAsiaTheme="minorEastAsia" w:hAnsiTheme="minorHAnsi" w:cstheme="minorBidi"/>
          <w:lang w:eastAsia="en-US"/>
        </w:rPr>
      </w:pPr>
      <w:hyperlink w:anchor="_Toc12367361" w:history="1">
        <w:r w:rsidR="0039326D" w:rsidRPr="009408DC">
          <w:rPr>
            <w:rStyle w:val="Hyperlink"/>
            <w:rFonts w:ascii="Arial" w:hAnsi="Arial"/>
          </w:rPr>
          <w:t>2.2</w:t>
        </w:r>
        <w:r w:rsidR="0039326D">
          <w:rPr>
            <w:rFonts w:asciiTheme="minorHAnsi" w:eastAsiaTheme="minorEastAsia" w:hAnsiTheme="minorHAnsi" w:cstheme="minorBidi"/>
            <w:lang w:eastAsia="en-US"/>
          </w:rPr>
          <w:tab/>
        </w:r>
        <w:r w:rsidR="0039326D" w:rsidRPr="009408DC">
          <w:rPr>
            <w:rStyle w:val="Hyperlink"/>
          </w:rPr>
          <w:t>Initiation Mode and Schedule</w:t>
        </w:r>
        <w:r w:rsidR="0039326D">
          <w:rPr>
            <w:webHidden/>
          </w:rPr>
          <w:tab/>
        </w:r>
        <w:r w:rsidR="0039326D">
          <w:rPr>
            <w:webHidden/>
          </w:rPr>
          <w:fldChar w:fldCharType="begin"/>
        </w:r>
        <w:r w:rsidR="0039326D">
          <w:rPr>
            <w:webHidden/>
          </w:rPr>
          <w:instrText xml:space="preserve"> PAGEREF _Toc12367361 \h </w:instrText>
        </w:r>
        <w:r w:rsidR="0039326D">
          <w:rPr>
            <w:webHidden/>
          </w:rPr>
        </w:r>
        <w:r w:rsidR="0039326D">
          <w:rPr>
            <w:webHidden/>
          </w:rPr>
          <w:fldChar w:fldCharType="separate"/>
        </w:r>
        <w:r w:rsidR="0039326D">
          <w:rPr>
            <w:webHidden/>
          </w:rPr>
          <w:t>4</w:t>
        </w:r>
        <w:r w:rsidR="0039326D">
          <w:rPr>
            <w:webHidden/>
          </w:rPr>
          <w:fldChar w:fldCharType="end"/>
        </w:r>
      </w:hyperlink>
    </w:p>
    <w:p w14:paraId="74B10A7D" w14:textId="77777777" w:rsidR="0039326D" w:rsidRDefault="00A37AB6">
      <w:pPr>
        <w:pStyle w:val="TOC2"/>
        <w:rPr>
          <w:rFonts w:asciiTheme="minorHAnsi" w:eastAsiaTheme="minorEastAsia" w:hAnsiTheme="minorHAnsi" w:cstheme="minorBidi"/>
          <w:lang w:eastAsia="en-US"/>
        </w:rPr>
      </w:pPr>
      <w:hyperlink w:anchor="_Toc12367362" w:history="1">
        <w:r w:rsidR="0039326D" w:rsidRPr="009408DC">
          <w:rPr>
            <w:rStyle w:val="Hyperlink"/>
            <w:rFonts w:ascii="Arial" w:hAnsi="Arial"/>
          </w:rPr>
          <w:t>2.3</w:t>
        </w:r>
        <w:r w:rsidR="0039326D">
          <w:rPr>
            <w:rFonts w:asciiTheme="minorHAnsi" w:eastAsiaTheme="minorEastAsia" w:hAnsiTheme="minorHAnsi" w:cstheme="minorBidi"/>
            <w:lang w:eastAsia="en-US"/>
          </w:rPr>
          <w:tab/>
        </w:r>
        <w:r w:rsidR="0039326D" w:rsidRPr="009408DC">
          <w:rPr>
            <w:rStyle w:val="Hyperlink"/>
          </w:rPr>
          <w:t>Multi-Language Support</w:t>
        </w:r>
        <w:r w:rsidR="0039326D">
          <w:rPr>
            <w:webHidden/>
          </w:rPr>
          <w:tab/>
        </w:r>
        <w:r w:rsidR="0039326D">
          <w:rPr>
            <w:webHidden/>
          </w:rPr>
          <w:fldChar w:fldCharType="begin"/>
        </w:r>
        <w:r w:rsidR="0039326D">
          <w:rPr>
            <w:webHidden/>
          </w:rPr>
          <w:instrText xml:space="preserve"> PAGEREF _Toc12367362 \h </w:instrText>
        </w:r>
        <w:r w:rsidR="0039326D">
          <w:rPr>
            <w:webHidden/>
          </w:rPr>
        </w:r>
        <w:r w:rsidR="0039326D">
          <w:rPr>
            <w:webHidden/>
          </w:rPr>
          <w:fldChar w:fldCharType="separate"/>
        </w:r>
        <w:r w:rsidR="0039326D">
          <w:rPr>
            <w:webHidden/>
          </w:rPr>
          <w:t>4</w:t>
        </w:r>
        <w:r w:rsidR="0039326D">
          <w:rPr>
            <w:webHidden/>
          </w:rPr>
          <w:fldChar w:fldCharType="end"/>
        </w:r>
      </w:hyperlink>
    </w:p>
    <w:p w14:paraId="46EC4B8E" w14:textId="77777777" w:rsidR="0039326D" w:rsidRDefault="00A37AB6">
      <w:pPr>
        <w:pStyle w:val="TOC2"/>
        <w:rPr>
          <w:rFonts w:asciiTheme="minorHAnsi" w:eastAsiaTheme="minorEastAsia" w:hAnsiTheme="minorHAnsi" w:cstheme="minorBidi"/>
          <w:lang w:eastAsia="en-US"/>
        </w:rPr>
      </w:pPr>
      <w:hyperlink w:anchor="_Toc12367363" w:history="1">
        <w:r w:rsidR="0039326D" w:rsidRPr="009408DC">
          <w:rPr>
            <w:rStyle w:val="Hyperlink"/>
            <w:rFonts w:ascii="Arial" w:hAnsi="Arial"/>
          </w:rPr>
          <w:t>2.4</w:t>
        </w:r>
        <w:r w:rsidR="0039326D">
          <w:rPr>
            <w:rFonts w:asciiTheme="minorHAnsi" w:eastAsiaTheme="minorEastAsia" w:hAnsiTheme="minorHAnsi" w:cstheme="minorBidi"/>
            <w:lang w:eastAsia="en-US"/>
          </w:rPr>
          <w:tab/>
        </w:r>
        <w:r w:rsidR="0039326D" w:rsidRPr="009408DC">
          <w:rPr>
            <w:rStyle w:val="Hyperlink"/>
          </w:rPr>
          <w:t>Table and View Usage</w:t>
        </w:r>
        <w:r w:rsidR="0039326D">
          <w:rPr>
            <w:webHidden/>
          </w:rPr>
          <w:tab/>
        </w:r>
        <w:r w:rsidR="0039326D">
          <w:rPr>
            <w:webHidden/>
          </w:rPr>
          <w:fldChar w:fldCharType="begin"/>
        </w:r>
        <w:r w:rsidR="0039326D">
          <w:rPr>
            <w:webHidden/>
          </w:rPr>
          <w:instrText xml:space="preserve"> PAGEREF _Toc12367363 \h </w:instrText>
        </w:r>
        <w:r w:rsidR="0039326D">
          <w:rPr>
            <w:webHidden/>
          </w:rPr>
        </w:r>
        <w:r w:rsidR="0039326D">
          <w:rPr>
            <w:webHidden/>
          </w:rPr>
          <w:fldChar w:fldCharType="separate"/>
        </w:r>
        <w:r w:rsidR="0039326D">
          <w:rPr>
            <w:webHidden/>
          </w:rPr>
          <w:t>5</w:t>
        </w:r>
        <w:r w:rsidR="0039326D">
          <w:rPr>
            <w:webHidden/>
          </w:rPr>
          <w:fldChar w:fldCharType="end"/>
        </w:r>
      </w:hyperlink>
    </w:p>
    <w:p w14:paraId="721B6106" w14:textId="77777777" w:rsidR="0039326D" w:rsidRDefault="00A37AB6">
      <w:pPr>
        <w:pStyle w:val="TOC2"/>
        <w:rPr>
          <w:rFonts w:asciiTheme="minorHAnsi" w:eastAsiaTheme="minorEastAsia" w:hAnsiTheme="minorHAnsi" w:cstheme="minorBidi"/>
          <w:lang w:eastAsia="en-US"/>
        </w:rPr>
      </w:pPr>
      <w:hyperlink w:anchor="_Toc12367364" w:history="1">
        <w:r w:rsidR="0039326D" w:rsidRPr="009408DC">
          <w:rPr>
            <w:rStyle w:val="Hyperlink"/>
            <w:rFonts w:ascii="Arial" w:hAnsi="Arial"/>
          </w:rPr>
          <w:t>2.5</w:t>
        </w:r>
        <w:r w:rsidR="0039326D">
          <w:rPr>
            <w:rFonts w:asciiTheme="minorHAnsi" w:eastAsiaTheme="minorEastAsia" w:hAnsiTheme="minorHAnsi" w:cstheme="minorBidi"/>
            <w:lang w:eastAsia="en-US"/>
          </w:rPr>
          <w:tab/>
        </w:r>
        <w:r w:rsidR="0039326D" w:rsidRPr="009408DC">
          <w:rPr>
            <w:rStyle w:val="Hyperlink"/>
          </w:rPr>
          <w:t>Field Definition / Mapping</w:t>
        </w:r>
        <w:r w:rsidR="0039326D">
          <w:rPr>
            <w:webHidden/>
          </w:rPr>
          <w:tab/>
        </w:r>
        <w:r w:rsidR="0039326D">
          <w:rPr>
            <w:webHidden/>
          </w:rPr>
          <w:fldChar w:fldCharType="begin"/>
        </w:r>
        <w:r w:rsidR="0039326D">
          <w:rPr>
            <w:webHidden/>
          </w:rPr>
          <w:instrText xml:space="preserve"> PAGEREF _Toc12367364 \h </w:instrText>
        </w:r>
        <w:r w:rsidR="0039326D">
          <w:rPr>
            <w:webHidden/>
          </w:rPr>
        </w:r>
        <w:r w:rsidR="0039326D">
          <w:rPr>
            <w:webHidden/>
          </w:rPr>
          <w:fldChar w:fldCharType="separate"/>
        </w:r>
        <w:r w:rsidR="0039326D">
          <w:rPr>
            <w:webHidden/>
          </w:rPr>
          <w:t>6</w:t>
        </w:r>
        <w:r w:rsidR="0039326D">
          <w:rPr>
            <w:webHidden/>
          </w:rPr>
          <w:fldChar w:fldCharType="end"/>
        </w:r>
      </w:hyperlink>
    </w:p>
    <w:p w14:paraId="1F66063D" w14:textId="77777777" w:rsidR="0039326D" w:rsidRDefault="00A37AB6">
      <w:pPr>
        <w:pStyle w:val="TOC2"/>
        <w:rPr>
          <w:rFonts w:asciiTheme="minorHAnsi" w:eastAsiaTheme="minorEastAsia" w:hAnsiTheme="minorHAnsi" w:cstheme="minorBidi"/>
          <w:lang w:eastAsia="en-US"/>
        </w:rPr>
      </w:pPr>
      <w:hyperlink w:anchor="_Toc12367365" w:history="1">
        <w:r w:rsidR="0039326D" w:rsidRPr="009408DC">
          <w:rPr>
            <w:rStyle w:val="Hyperlink"/>
            <w:rFonts w:ascii="Arial" w:hAnsi="Arial"/>
          </w:rPr>
          <w:t>2.6</w:t>
        </w:r>
        <w:r w:rsidR="0039326D">
          <w:rPr>
            <w:rFonts w:asciiTheme="minorHAnsi" w:eastAsiaTheme="minorEastAsia" w:hAnsiTheme="minorHAnsi" w:cstheme="minorBidi"/>
            <w:lang w:eastAsia="en-US"/>
          </w:rPr>
          <w:tab/>
        </w:r>
        <w:r w:rsidR="0039326D" w:rsidRPr="009408DC">
          <w:rPr>
            <w:rStyle w:val="Hyperlink"/>
          </w:rPr>
          <w:t>Subtotal by/ Total by/ Sort by</w:t>
        </w:r>
        <w:r w:rsidR="0039326D">
          <w:rPr>
            <w:webHidden/>
          </w:rPr>
          <w:tab/>
        </w:r>
        <w:r w:rsidR="0039326D">
          <w:rPr>
            <w:webHidden/>
          </w:rPr>
          <w:fldChar w:fldCharType="begin"/>
        </w:r>
        <w:r w:rsidR="0039326D">
          <w:rPr>
            <w:webHidden/>
          </w:rPr>
          <w:instrText xml:space="preserve"> PAGEREF _Toc12367365 \h </w:instrText>
        </w:r>
        <w:r w:rsidR="0039326D">
          <w:rPr>
            <w:webHidden/>
          </w:rPr>
        </w:r>
        <w:r w:rsidR="0039326D">
          <w:rPr>
            <w:webHidden/>
          </w:rPr>
          <w:fldChar w:fldCharType="separate"/>
        </w:r>
        <w:r w:rsidR="0039326D">
          <w:rPr>
            <w:webHidden/>
          </w:rPr>
          <w:t>7</w:t>
        </w:r>
        <w:r w:rsidR="0039326D">
          <w:rPr>
            <w:webHidden/>
          </w:rPr>
          <w:fldChar w:fldCharType="end"/>
        </w:r>
      </w:hyperlink>
    </w:p>
    <w:p w14:paraId="280A0ABC" w14:textId="77777777" w:rsidR="0039326D" w:rsidRDefault="00A37AB6">
      <w:pPr>
        <w:pStyle w:val="TOC2"/>
        <w:rPr>
          <w:rFonts w:asciiTheme="minorHAnsi" w:eastAsiaTheme="minorEastAsia" w:hAnsiTheme="minorHAnsi" w:cstheme="minorBidi"/>
          <w:lang w:eastAsia="en-US"/>
        </w:rPr>
      </w:pPr>
      <w:hyperlink w:anchor="_Toc12367366" w:history="1">
        <w:r w:rsidR="0039326D" w:rsidRPr="009408DC">
          <w:rPr>
            <w:rStyle w:val="Hyperlink"/>
            <w:rFonts w:ascii="Arial" w:hAnsi="Arial"/>
          </w:rPr>
          <w:t>2.7</w:t>
        </w:r>
        <w:r w:rsidR="0039326D">
          <w:rPr>
            <w:rFonts w:asciiTheme="minorHAnsi" w:eastAsiaTheme="minorEastAsia" w:hAnsiTheme="minorHAnsi" w:cstheme="minorBidi"/>
            <w:lang w:eastAsia="en-US"/>
          </w:rPr>
          <w:tab/>
        </w:r>
        <w:r w:rsidR="0039326D" w:rsidRPr="009408DC">
          <w:rPr>
            <w:rStyle w:val="Hyperlink"/>
          </w:rPr>
          <w:t>Conditions / Where Clause</w:t>
        </w:r>
        <w:r w:rsidR="0039326D">
          <w:rPr>
            <w:webHidden/>
          </w:rPr>
          <w:tab/>
        </w:r>
        <w:r w:rsidR="0039326D">
          <w:rPr>
            <w:webHidden/>
          </w:rPr>
          <w:fldChar w:fldCharType="begin"/>
        </w:r>
        <w:r w:rsidR="0039326D">
          <w:rPr>
            <w:webHidden/>
          </w:rPr>
          <w:instrText xml:space="preserve"> PAGEREF _Toc12367366 \h </w:instrText>
        </w:r>
        <w:r w:rsidR="0039326D">
          <w:rPr>
            <w:webHidden/>
          </w:rPr>
        </w:r>
        <w:r w:rsidR="0039326D">
          <w:rPr>
            <w:webHidden/>
          </w:rPr>
          <w:fldChar w:fldCharType="separate"/>
        </w:r>
        <w:r w:rsidR="0039326D">
          <w:rPr>
            <w:webHidden/>
          </w:rPr>
          <w:t>7</w:t>
        </w:r>
        <w:r w:rsidR="0039326D">
          <w:rPr>
            <w:webHidden/>
          </w:rPr>
          <w:fldChar w:fldCharType="end"/>
        </w:r>
      </w:hyperlink>
    </w:p>
    <w:p w14:paraId="244A8718" w14:textId="77777777" w:rsidR="0039326D" w:rsidRDefault="00A37AB6">
      <w:pPr>
        <w:pStyle w:val="TOC2"/>
        <w:rPr>
          <w:rFonts w:asciiTheme="minorHAnsi" w:eastAsiaTheme="minorEastAsia" w:hAnsiTheme="minorHAnsi" w:cstheme="minorBidi"/>
          <w:lang w:eastAsia="en-US"/>
        </w:rPr>
      </w:pPr>
      <w:hyperlink w:anchor="_Toc12367367" w:history="1">
        <w:r w:rsidR="0039326D" w:rsidRPr="009408DC">
          <w:rPr>
            <w:rStyle w:val="Hyperlink"/>
            <w:rFonts w:ascii="Arial" w:hAnsi="Arial"/>
          </w:rPr>
          <w:t>2.8</w:t>
        </w:r>
        <w:r w:rsidR="0039326D">
          <w:rPr>
            <w:rFonts w:asciiTheme="minorHAnsi" w:eastAsiaTheme="minorEastAsia" w:hAnsiTheme="minorHAnsi" w:cstheme="minorBidi"/>
            <w:lang w:eastAsia="en-US"/>
          </w:rPr>
          <w:tab/>
        </w:r>
        <w:r w:rsidR="0039326D" w:rsidRPr="009408DC">
          <w:rPr>
            <w:rStyle w:val="Hyperlink"/>
          </w:rPr>
          <w:t>Report Layout</w:t>
        </w:r>
        <w:r w:rsidR="0039326D">
          <w:rPr>
            <w:webHidden/>
          </w:rPr>
          <w:tab/>
        </w:r>
        <w:r w:rsidR="0039326D">
          <w:rPr>
            <w:webHidden/>
          </w:rPr>
          <w:fldChar w:fldCharType="begin"/>
        </w:r>
        <w:r w:rsidR="0039326D">
          <w:rPr>
            <w:webHidden/>
          </w:rPr>
          <w:instrText xml:space="preserve"> PAGEREF _Toc12367367 \h </w:instrText>
        </w:r>
        <w:r w:rsidR="0039326D">
          <w:rPr>
            <w:webHidden/>
          </w:rPr>
        </w:r>
        <w:r w:rsidR="0039326D">
          <w:rPr>
            <w:webHidden/>
          </w:rPr>
          <w:fldChar w:fldCharType="separate"/>
        </w:r>
        <w:r w:rsidR="0039326D">
          <w:rPr>
            <w:webHidden/>
          </w:rPr>
          <w:t>8</w:t>
        </w:r>
        <w:r w:rsidR="0039326D">
          <w:rPr>
            <w:webHidden/>
          </w:rPr>
          <w:fldChar w:fldCharType="end"/>
        </w:r>
      </w:hyperlink>
    </w:p>
    <w:p w14:paraId="5A2D716B" w14:textId="77777777" w:rsidR="0039326D" w:rsidRDefault="00A37AB6">
      <w:pPr>
        <w:pStyle w:val="TOC2"/>
        <w:rPr>
          <w:rFonts w:asciiTheme="minorHAnsi" w:eastAsiaTheme="minorEastAsia" w:hAnsiTheme="minorHAnsi" w:cstheme="minorBidi"/>
          <w:lang w:eastAsia="en-US"/>
        </w:rPr>
      </w:pPr>
      <w:hyperlink w:anchor="_Toc12367368" w:history="1">
        <w:r w:rsidR="0039326D" w:rsidRPr="009408DC">
          <w:rPr>
            <w:rStyle w:val="Hyperlink"/>
            <w:rFonts w:ascii="Arial" w:hAnsi="Arial"/>
          </w:rPr>
          <w:t>2.9</w:t>
        </w:r>
        <w:r w:rsidR="0039326D">
          <w:rPr>
            <w:rFonts w:asciiTheme="minorHAnsi" w:eastAsiaTheme="minorEastAsia" w:hAnsiTheme="minorHAnsi" w:cstheme="minorBidi"/>
            <w:lang w:eastAsia="en-US"/>
          </w:rPr>
          <w:tab/>
        </w:r>
        <w:r w:rsidR="0039326D" w:rsidRPr="009408DC">
          <w:rPr>
            <w:rStyle w:val="Hyperlink"/>
          </w:rPr>
          <w:t>Program Logic (pseudo code)</w:t>
        </w:r>
        <w:r w:rsidR="0039326D">
          <w:rPr>
            <w:webHidden/>
          </w:rPr>
          <w:tab/>
        </w:r>
        <w:r w:rsidR="0039326D">
          <w:rPr>
            <w:webHidden/>
          </w:rPr>
          <w:fldChar w:fldCharType="begin"/>
        </w:r>
        <w:r w:rsidR="0039326D">
          <w:rPr>
            <w:webHidden/>
          </w:rPr>
          <w:instrText xml:space="preserve"> PAGEREF _Toc12367368 \h </w:instrText>
        </w:r>
        <w:r w:rsidR="0039326D">
          <w:rPr>
            <w:webHidden/>
          </w:rPr>
        </w:r>
        <w:r w:rsidR="0039326D">
          <w:rPr>
            <w:webHidden/>
          </w:rPr>
          <w:fldChar w:fldCharType="separate"/>
        </w:r>
        <w:r w:rsidR="0039326D">
          <w:rPr>
            <w:webHidden/>
          </w:rPr>
          <w:t>8</w:t>
        </w:r>
        <w:r w:rsidR="0039326D">
          <w:rPr>
            <w:webHidden/>
          </w:rPr>
          <w:fldChar w:fldCharType="end"/>
        </w:r>
      </w:hyperlink>
    </w:p>
    <w:p w14:paraId="1C64FD93" w14:textId="77777777" w:rsidR="0039326D" w:rsidRDefault="00A37AB6">
      <w:pPr>
        <w:pStyle w:val="TOC2"/>
        <w:rPr>
          <w:rFonts w:asciiTheme="minorHAnsi" w:eastAsiaTheme="minorEastAsia" w:hAnsiTheme="minorHAnsi" w:cstheme="minorBidi"/>
          <w:lang w:eastAsia="en-US"/>
        </w:rPr>
      </w:pPr>
      <w:hyperlink w:anchor="_Toc12367369" w:history="1">
        <w:r w:rsidR="0039326D" w:rsidRPr="009408DC">
          <w:rPr>
            <w:rStyle w:val="Hyperlink"/>
            <w:rFonts w:ascii="Arial" w:hAnsi="Arial"/>
          </w:rPr>
          <w:t>2.10</w:t>
        </w:r>
        <w:r w:rsidR="0039326D">
          <w:rPr>
            <w:rFonts w:asciiTheme="minorHAnsi" w:eastAsiaTheme="minorEastAsia" w:hAnsiTheme="minorHAnsi" w:cstheme="minorBidi"/>
            <w:lang w:eastAsia="en-US"/>
          </w:rPr>
          <w:tab/>
        </w:r>
        <w:r w:rsidR="0039326D" w:rsidRPr="009408DC">
          <w:rPr>
            <w:rStyle w:val="Hyperlink"/>
          </w:rPr>
          <w:t>SQL Statements</w:t>
        </w:r>
        <w:r w:rsidR="0039326D">
          <w:rPr>
            <w:webHidden/>
          </w:rPr>
          <w:tab/>
        </w:r>
        <w:r w:rsidR="0039326D">
          <w:rPr>
            <w:webHidden/>
          </w:rPr>
          <w:fldChar w:fldCharType="begin"/>
        </w:r>
        <w:r w:rsidR="0039326D">
          <w:rPr>
            <w:webHidden/>
          </w:rPr>
          <w:instrText xml:space="preserve"> PAGEREF _Toc12367369 \h </w:instrText>
        </w:r>
        <w:r w:rsidR="0039326D">
          <w:rPr>
            <w:webHidden/>
          </w:rPr>
        </w:r>
        <w:r w:rsidR="0039326D">
          <w:rPr>
            <w:webHidden/>
          </w:rPr>
          <w:fldChar w:fldCharType="separate"/>
        </w:r>
        <w:r w:rsidR="0039326D">
          <w:rPr>
            <w:webHidden/>
          </w:rPr>
          <w:t>9</w:t>
        </w:r>
        <w:r w:rsidR="0039326D">
          <w:rPr>
            <w:webHidden/>
          </w:rPr>
          <w:fldChar w:fldCharType="end"/>
        </w:r>
      </w:hyperlink>
    </w:p>
    <w:p w14:paraId="6960B2DD" w14:textId="77777777" w:rsidR="0039326D" w:rsidRDefault="00A37AB6">
      <w:pPr>
        <w:pStyle w:val="TOC2"/>
        <w:rPr>
          <w:rFonts w:asciiTheme="minorHAnsi" w:eastAsiaTheme="minorEastAsia" w:hAnsiTheme="minorHAnsi" w:cstheme="minorBidi"/>
          <w:lang w:eastAsia="en-US"/>
        </w:rPr>
      </w:pPr>
      <w:hyperlink w:anchor="_Toc12367370" w:history="1">
        <w:r w:rsidR="0039326D" w:rsidRPr="009408DC">
          <w:rPr>
            <w:rStyle w:val="Hyperlink"/>
            <w:rFonts w:ascii="Arial" w:hAnsi="Arial"/>
          </w:rPr>
          <w:t>2.11</w:t>
        </w:r>
        <w:r w:rsidR="0039326D">
          <w:rPr>
            <w:rFonts w:asciiTheme="minorHAnsi" w:eastAsiaTheme="minorEastAsia" w:hAnsiTheme="minorHAnsi" w:cstheme="minorBidi"/>
            <w:lang w:eastAsia="en-US"/>
          </w:rPr>
          <w:tab/>
        </w:r>
        <w:r w:rsidR="0039326D" w:rsidRPr="009408DC">
          <w:rPr>
            <w:rStyle w:val="Hyperlink"/>
          </w:rPr>
          <w:t>Additional Database Objects</w:t>
        </w:r>
        <w:r w:rsidR="0039326D">
          <w:rPr>
            <w:webHidden/>
          </w:rPr>
          <w:tab/>
        </w:r>
        <w:r w:rsidR="0039326D">
          <w:rPr>
            <w:webHidden/>
          </w:rPr>
          <w:fldChar w:fldCharType="begin"/>
        </w:r>
        <w:r w:rsidR="0039326D">
          <w:rPr>
            <w:webHidden/>
          </w:rPr>
          <w:instrText xml:space="preserve"> PAGEREF _Toc12367370 \h </w:instrText>
        </w:r>
        <w:r w:rsidR="0039326D">
          <w:rPr>
            <w:webHidden/>
          </w:rPr>
        </w:r>
        <w:r w:rsidR="0039326D">
          <w:rPr>
            <w:webHidden/>
          </w:rPr>
          <w:fldChar w:fldCharType="separate"/>
        </w:r>
        <w:r w:rsidR="0039326D">
          <w:rPr>
            <w:webHidden/>
          </w:rPr>
          <w:t>41</w:t>
        </w:r>
        <w:r w:rsidR="0039326D">
          <w:rPr>
            <w:webHidden/>
          </w:rPr>
          <w:fldChar w:fldCharType="end"/>
        </w:r>
      </w:hyperlink>
    </w:p>
    <w:p w14:paraId="3DBAA68C" w14:textId="77777777" w:rsidR="0039326D" w:rsidRDefault="00A37AB6">
      <w:pPr>
        <w:pStyle w:val="TOC2"/>
        <w:rPr>
          <w:rFonts w:asciiTheme="minorHAnsi" w:eastAsiaTheme="minorEastAsia" w:hAnsiTheme="minorHAnsi" w:cstheme="minorBidi"/>
          <w:lang w:eastAsia="en-US"/>
        </w:rPr>
      </w:pPr>
      <w:hyperlink w:anchor="_Toc12367371" w:history="1">
        <w:r w:rsidR="0039326D" w:rsidRPr="009408DC">
          <w:rPr>
            <w:rStyle w:val="Hyperlink"/>
            <w:rFonts w:ascii="Arial" w:hAnsi="Arial"/>
          </w:rPr>
          <w:t>2.12</w:t>
        </w:r>
        <w:r w:rsidR="0039326D">
          <w:rPr>
            <w:rFonts w:asciiTheme="minorHAnsi" w:eastAsiaTheme="minorEastAsia" w:hAnsiTheme="minorHAnsi" w:cstheme="minorBidi"/>
            <w:lang w:eastAsia="en-US"/>
          </w:rPr>
          <w:tab/>
        </w:r>
        <w:r w:rsidR="0039326D" w:rsidRPr="009408DC">
          <w:rPr>
            <w:rStyle w:val="Hyperlink"/>
          </w:rPr>
          <w:t>Log Output</w:t>
        </w:r>
        <w:r w:rsidR="0039326D">
          <w:rPr>
            <w:webHidden/>
          </w:rPr>
          <w:tab/>
        </w:r>
        <w:r w:rsidR="0039326D">
          <w:rPr>
            <w:webHidden/>
          </w:rPr>
          <w:fldChar w:fldCharType="begin"/>
        </w:r>
        <w:r w:rsidR="0039326D">
          <w:rPr>
            <w:webHidden/>
          </w:rPr>
          <w:instrText xml:space="preserve"> PAGEREF _Toc12367371 \h </w:instrText>
        </w:r>
        <w:r w:rsidR="0039326D">
          <w:rPr>
            <w:webHidden/>
          </w:rPr>
        </w:r>
        <w:r w:rsidR="0039326D">
          <w:rPr>
            <w:webHidden/>
          </w:rPr>
          <w:fldChar w:fldCharType="separate"/>
        </w:r>
        <w:r w:rsidR="0039326D">
          <w:rPr>
            <w:webHidden/>
          </w:rPr>
          <w:t>41</w:t>
        </w:r>
        <w:r w:rsidR="0039326D">
          <w:rPr>
            <w:webHidden/>
          </w:rPr>
          <w:fldChar w:fldCharType="end"/>
        </w:r>
      </w:hyperlink>
    </w:p>
    <w:p w14:paraId="3C940FAB" w14:textId="77777777" w:rsidR="0039326D" w:rsidRDefault="00A37AB6">
      <w:pPr>
        <w:pStyle w:val="TOC2"/>
        <w:rPr>
          <w:rFonts w:asciiTheme="minorHAnsi" w:eastAsiaTheme="minorEastAsia" w:hAnsiTheme="minorHAnsi" w:cstheme="minorBidi"/>
          <w:lang w:eastAsia="en-US"/>
        </w:rPr>
      </w:pPr>
      <w:hyperlink w:anchor="_Toc12367372" w:history="1">
        <w:r w:rsidR="0039326D" w:rsidRPr="009408DC">
          <w:rPr>
            <w:rStyle w:val="Hyperlink"/>
            <w:rFonts w:ascii="Arial" w:hAnsi="Arial"/>
          </w:rPr>
          <w:t>2.13</w:t>
        </w:r>
        <w:r w:rsidR="0039326D">
          <w:rPr>
            <w:rFonts w:asciiTheme="minorHAnsi" w:eastAsiaTheme="minorEastAsia" w:hAnsiTheme="minorHAnsi" w:cstheme="minorBidi"/>
            <w:lang w:eastAsia="en-US"/>
          </w:rPr>
          <w:tab/>
        </w:r>
        <w:r w:rsidR="0039326D" w:rsidRPr="009408DC">
          <w:rPr>
            <w:rStyle w:val="Hyperlink"/>
          </w:rPr>
          <w:t>Installation Steps</w:t>
        </w:r>
        <w:r w:rsidR="0039326D">
          <w:rPr>
            <w:webHidden/>
          </w:rPr>
          <w:tab/>
        </w:r>
        <w:r w:rsidR="0039326D">
          <w:rPr>
            <w:webHidden/>
          </w:rPr>
          <w:fldChar w:fldCharType="begin"/>
        </w:r>
        <w:r w:rsidR="0039326D">
          <w:rPr>
            <w:webHidden/>
          </w:rPr>
          <w:instrText xml:space="preserve"> PAGEREF _Toc12367372 \h </w:instrText>
        </w:r>
        <w:r w:rsidR="0039326D">
          <w:rPr>
            <w:webHidden/>
          </w:rPr>
        </w:r>
        <w:r w:rsidR="0039326D">
          <w:rPr>
            <w:webHidden/>
          </w:rPr>
          <w:fldChar w:fldCharType="separate"/>
        </w:r>
        <w:r w:rsidR="0039326D">
          <w:rPr>
            <w:webHidden/>
          </w:rPr>
          <w:t>41</w:t>
        </w:r>
        <w:r w:rsidR="0039326D">
          <w:rPr>
            <w:webHidden/>
          </w:rPr>
          <w:fldChar w:fldCharType="end"/>
        </w:r>
      </w:hyperlink>
    </w:p>
    <w:p w14:paraId="1729DF8D" w14:textId="77777777" w:rsidR="0039326D" w:rsidRDefault="00A37AB6">
      <w:pPr>
        <w:pStyle w:val="TOC2"/>
        <w:rPr>
          <w:rFonts w:asciiTheme="minorHAnsi" w:eastAsiaTheme="minorEastAsia" w:hAnsiTheme="minorHAnsi" w:cstheme="minorBidi"/>
          <w:lang w:eastAsia="en-US"/>
        </w:rPr>
      </w:pPr>
      <w:hyperlink w:anchor="_Toc12367373" w:history="1">
        <w:r w:rsidR="0039326D" w:rsidRPr="009408DC">
          <w:rPr>
            <w:rStyle w:val="Hyperlink"/>
            <w:rFonts w:ascii="Arial" w:hAnsi="Arial"/>
          </w:rPr>
          <w:t>2.14</w:t>
        </w:r>
        <w:r w:rsidR="0039326D">
          <w:rPr>
            <w:rFonts w:asciiTheme="minorHAnsi" w:eastAsiaTheme="minorEastAsia" w:hAnsiTheme="minorHAnsi" w:cstheme="minorBidi"/>
            <w:lang w:eastAsia="en-US"/>
          </w:rPr>
          <w:tab/>
        </w:r>
        <w:r w:rsidR="0039326D" w:rsidRPr="009408DC">
          <w:rPr>
            <w:rStyle w:val="Hyperlink"/>
          </w:rPr>
          <w:t>Registration</w:t>
        </w:r>
        <w:r w:rsidR="0039326D">
          <w:rPr>
            <w:webHidden/>
          </w:rPr>
          <w:tab/>
        </w:r>
        <w:r w:rsidR="0039326D">
          <w:rPr>
            <w:webHidden/>
          </w:rPr>
          <w:fldChar w:fldCharType="begin"/>
        </w:r>
        <w:r w:rsidR="0039326D">
          <w:rPr>
            <w:webHidden/>
          </w:rPr>
          <w:instrText xml:space="preserve"> PAGEREF _Toc12367373 \h </w:instrText>
        </w:r>
        <w:r w:rsidR="0039326D">
          <w:rPr>
            <w:webHidden/>
          </w:rPr>
        </w:r>
        <w:r w:rsidR="0039326D">
          <w:rPr>
            <w:webHidden/>
          </w:rPr>
          <w:fldChar w:fldCharType="separate"/>
        </w:r>
        <w:r w:rsidR="0039326D">
          <w:rPr>
            <w:webHidden/>
          </w:rPr>
          <w:t>42</w:t>
        </w:r>
        <w:r w:rsidR="0039326D">
          <w:rPr>
            <w:webHidden/>
          </w:rPr>
          <w:fldChar w:fldCharType="end"/>
        </w:r>
      </w:hyperlink>
    </w:p>
    <w:p w14:paraId="3C71E230" w14:textId="77777777" w:rsidR="0039326D" w:rsidRDefault="00A37AB6">
      <w:pPr>
        <w:pStyle w:val="TOC2"/>
        <w:rPr>
          <w:rFonts w:asciiTheme="minorHAnsi" w:eastAsiaTheme="minorEastAsia" w:hAnsiTheme="minorHAnsi" w:cstheme="minorBidi"/>
          <w:lang w:eastAsia="en-US"/>
        </w:rPr>
      </w:pPr>
      <w:hyperlink w:anchor="_Toc12367374" w:history="1">
        <w:r w:rsidR="0039326D" w:rsidRPr="009408DC">
          <w:rPr>
            <w:rStyle w:val="Hyperlink"/>
            <w:rFonts w:ascii="Arial" w:hAnsi="Arial"/>
          </w:rPr>
          <w:t>2.15</w:t>
        </w:r>
        <w:r w:rsidR="0039326D">
          <w:rPr>
            <w:rFonts w:asciiTheme="minorHAnsi" w:eastAsiaTheme="minorEastAsia" w:hAnsiTheme="minorHAnsi" w:cstheme="minorBidi"/>
            <w:lang w:eastAsia="en-US"/>
          </w:rPr>
          <w:tab/>
        </w:r>
        <w:r w:rsidR="0039326D" w:rsidRPr="009408DC">
          <w:rPr>
            <w:rStyle w:val="Hyperlink"/>
          </w:rPr>
          <w:t>Report Change Requests:</w:t>
        </w:r>
        <w:r w:rsidR="0039326D">
          <w:rPr>
            <w:webHidden/>
          </w:rPr>
          <w:tab/>
        </w:r>
        <w:r w:rsidR="0039326D">
          <w:rPr>
            <w:webHidden/>
          </w:rPr>
          <w:fldChar w:fldCharType="begin"/>
        </w:r>
        <w:r w:rsidR="0039326D">
          <w:rPr>
            <w:webHidden/>
          </w:rPr>
          <w:instrText xml:space="preserve"> PAGEREF _Toc12367374 \h </w:instrText>
        </w:r>
        <w:r w:rsidR="0039326D">
          <w:rPr>
            <w:webHidden/>
          </w:rPr>
        </w:r>
        <w:r w:rsidR="0039326D">
          <w:rPr>
            <w:webHidden/>
          </w:rPr>
          <w:fldChar w:fldCharType="separate"/>
        </w:r>
        <w:r w:rsidR="0039326D">
          <w:rPr>
            <w:webHidden/>
          </w:rPr>
          <w:t>67</w:t>
        </w:r>
        <w:r w:rsidR="0039326D">
          <w:rPr>
            <w:webHidden/>
          </w:rPr>
          <w:fldChar w:fldCharType="end"/>
        </w:r>
      </w:hyperlink>
    </w:p>
    <w:p w14:paraId="77FF2D97" w14:textId="77777777" w:rsidR="0039326D" w:rsidRDefault="00A37AB6">
      <w:pPr>
        <w:pStyle w:val="TOC2"/>
        <w:rPr>
          <w:rFonts w:asciiTheme="minorHAnsi" w:eastAsiaTheme="minorEastAsia" w:hAnsiTheme="minorHAnsi" w:cstheme="minorBidi"/>
          <w:lang w:eastAsia="en-US"/>
        </w:rPr>
      </w:pPr>
      <w:hyperlink w:anchor="_Toc12367375" w:history="1">
        <w:r w:rsidR="0039326D" w:rsidRPr="009408DC">
          <w:rPr>
            <w:rStyle w:val="Hyperlink"/>
            <w:rFonts w:ascii="Arial" w:hAnsi="Arial"/>
          </w:rPr>
          <w:t>2.16</w:t>
        </w:r>
        <w:r w:rsidR="0039326D">
          <w:rPr>
            <w:rFonts w:asciiTheme="minorHAnsi" w:eastAsiaTheme="minorEastAsia" w:hAnsiTheme="minorHAnsi" w:cstheme="minorBidi"/>
            <w:lang w:eastAsia="en-US"/>
          </w:rPr>
          <w:tab/>
        </w:r>
        <w:r w:rsidR="0039326D" w:rsidRPr="009408DC">
          <w:rPr>
            <w:rStyle w:val="Hyperlink"/>
          </w:rPr>
          <w:t>Incompatibilities</w:t>
        </w:r>
        <w:r w:rsidR="0039326D">
          <w:rPr>
            <w:webHidden/>
          </w:rPr>
          <w:tab/>
        </w:r>
        <w:r w:rsidR="0039326D">
          <w:rPr>
            <w:webHidden/>
          </w:rPr>
          <w:fldChar w:fldCharType="begin"/>
        </w:r>
        <w:r w:rsidR="0039326D">
          <w:rPr>
            <w:webHidden/>
          </w:rPr>
          <w:instrText xml:space="preserve"> PAGEREF _Toc12367375 \h </w:instrText>
        </w:r>
        <w:r w:rsidR="0039326D">
          <w:rPr>
            <w:webHidden/>
          </w:rPr>
        </w:r>
        <w:r w:rsidR="0039326D">
          <w:rPr>
            <w:webHidden/>
          </w:rPr>
          <w:fldChar w:fldCharType="separate"/>
        </w:r>
        <w:r w:rsidR="0039326D">
          <w:rPr>
            <w:webHidden/>
          </w:rPr>
          <w:t>157</w:t>
        </w:r>
        <w:r w:rsidR="0039326D">
          <w:rPr>
            <w:webHidden/>
          </w:rPr>
          <w:fldChar w:fldCharType="end"/>
        </w:r>
      </w:hyperlink>
    </w:p>
    <w:p w14:paraId="1384F81D" w14:textId="77777777" w:rsidR="0039326D" w:rsidRDefault="00A37AB6">
      <w:pPr>
        <w:pStyle w:val="TOC2"/>
        <w:rPr>
          <w:rFonts w:asciiTheme="minorHAnsi" w:eastAsiaTheme="minorEastAsia" w:hAnsiTheme="minorHAnsi" w:cstheme="minorBidi"/>
          <w:lang w:eastAsia="en-US"/>
        </w:rPr>
      </w:pPr>
      <w:hyperlink w:anchor="_Toc12367376" w:history="1">
        <w:r w:rsidR="0039326D" w:rsidRPr="009408DC">
          <w:rPr>
            <w:rStyle w:val="Hyperlink"/>
            <w:rFonts w:ascii="Arial" w:hAnsi="Arial"/>
          </w:rPr>
          <w:t>2.17</w:t>
        </w:r>
        <w:r w:rsidR="0039326D">
          <w:rPr>
            <w:rFonts w:asciiTheme="minorHAnsi" w:eastAsiaTheme="minorEastAsia" w:hAnsiTheme="minorHAnsi" w:cstheme="minorBidi"/>
            <w:lang w:eastAsia="en-US"/>
          </w:rPr>
          <w:tab/>
        </w:r>
        <w:r w:rsidR="0039326D" w:rsidRPr="009408DC">
          <w:rPr>
            <w:rStyle w:val="Hyperlink"/>
          </w:rPr>
          <w:t>Performance Considerations</w:t>
        </w:r>
        <w:r w:rsidR="0039326D">
          <w:rPr>
            <w:webHidden/>
          </w:rPr>
          <w:tab/>
        </w:r>
        <w:r w:rsidR="0039326D">
          <w:rPr>
            <w:webHidden/>
          </w:rPr>
          <w:fldChar w:fldCharType="begin"/>
        </w:r>
        <w:r w:rsidR="0039326D">
          <w:rPr>
            <w:webHidden/>
          </w:rPr>
          <w:instrText xml:space="preserve"> PAGEREF _Toc12367376 \h </w:instrText>
        </w:r>
        <w:r w:rsidR="0039326D">
          <w:rPr>
            <w:webHidden/>
          </w:rPr>
        </w:r>
        <w:r w:rsidR="0039326D">
          <w:rPr>
            <w:webHidden/>
          </w:rPr>
          <w:fldChar w:fldCharType="separate"/>
        </w:r>
        <w:r w:rsidR="0039326D">
          <w:rPr>
            <w:webHidden/>
          </w:rPr>
          <w:t>157</w:t>
        </w:r>
        <w:r w:rsidR="0039326D">
          <w:rPr>
            <w:webHidden/>
          </w:rPr>
          <w:fldChar w:fldCharType="end"/>
        </w:r>
      </w:hyperlink>
    </w:p>
    <w:p w14:paraId="6F2F268E" w14:textId="77777777" w:rsidR="0039326D" w:rsidRDefault="00A37AB6">
      <w:pPr>
        <w:pStyle w:val="TOC2"/>
        <w:rPr>
          <w:rFonts w:asciiTheme="minorHAnsi" w:eastAsiaTheme="minorEastAsia" w:hAnsiTheme="minorHAnsi" w:cstheme="minorBidi"/>
          <w:lang w:eastAsia="en-US"/>
        </w:rPr>
      </w:pPr>
      <w:hyperlink w:anchor="_Toc12367377" w:history="1">
        <w:r w:rsidR="0039326D" w:rsidRPr="009408DC">
          <w:rPr>
            <w:rStyle w:val="Hyperlink"/>
            <w:rFonts w:ascii="Arial" w:hAnsi="Arial"/>
          </w:rPr>
          <w:t>2.18</w:t>
        </w:r>
        <w:r w:rsidR="0039326D">
          <w:rPr>
            <w:rFonts w:asciiTheme="minorHAnsi" w:eastAsiaTheme="minorEastAsia" w:hAnsiTheme="minorHAnsi" w:cstheme="minorBidi"/>
            <w:lang w:eastAsia="en-US"/>
          </w:rPr>
          <w:tab/>
        </w:r>
        <w:r w:rsidR="0039326D" w:rsidRPr="009408DC">
          <w:rPr>
            <w:rStyle w:val="Hyperlink"/>
          </w:rPr>
          <w:t>Restart/Recovery Procedures</w:t>
        </w:r>
        <w:r w:rsidR="0039326D">
          <w:rPr>
            <w:webHidden/>
          </w:rPr>
          <w:tab/>
        </w:r>
        <w:r w:rsidR="0039326D">
          <w:rPr>
            <w:webHidden/>
          </w:rPr>
          <w:fldChar w:fldCharType="begin"/>
        </w:r>
        <w:r w:rsidR="0039326D">
          <w:rPr>
            <w:webHidden/>
          </w:rPr>
          <w:instrText xml:space="preserve"> PAGEREF _Toc12367377 \h </w:instrText>
        </w:r>
        <w:r w:rsidR="0039326D">
          <w:rPr>
            <w:webHidden/>
          </w:rPr>
        </w:r>
        <w:r w:rsidR="0039326D">
          <w:rPr>
            <w:webHidden/>
          </w:rPr>
          <w:fldChar w:fldCharType="separate"/>
        </w:r>
        <w:r w:rsidR="0039326D">
          <w:rPr>
            <w:webHidden/>
          </w:rPr>
          <w:t>157</w:t>
        </w:r>
        <w:r w:rsidR="0039326D">
          <w:rPr>
            <w:webHidden/>
          </w:rPr>
          <w:fldChar w:fldCharType="end"/>
        </w:r>
      </w:hyperlink>
    </w:p>
    <w:p w14:paraId="7EE7145C" w14:textId="77777777" w:rsidR="0039326D" w:rsidRDefault="00A37AB6">
      <w:pPr>
        <w:pStyle w:val="TOC1"/>
        <w:rPr>
          <w:rFonts w:asciiTheme="minorHAnsi" w:eastAsiaTheme="minorEastAsia" w:hAnsiTheme="minorHAnsi" w:cstheme="minorBidi"/>
          <w:b w:val="0"/>
          <w:noProof/>
          <w:sz w:val="22"/>
        </w:rPr>
      </w:pPr>
      <w:hyperlink w:anchor="_Toc12367378" w:history="1">
        <w:r w:rsidR="0039326D" w:rsidRPr="009408DC">
          <w:rPr>
            <w:rStyle w:val="Hyperlink"/>
            <w:rFonts w:ascii="Arial" w:hAnsi="Arial"/>
            <w:noProof/>
            <w14:scene3d>
              <w14:camera w14:prst="orthographicFront"/>
              <w14:lightRig w14:rig="threePt" w14:dir="t">
                <w14:rot w14:lat="0" w14:lon="0" w14:rev="0"/>
              </w14:lightRig>
            </w14:scene3d>
          </w:rPr>
          <w:t>3</w:t>
        </w:r>
        <w:r w:rsidR="0039326D">
          <w:rPr>
            <w:rFonts w:asciiTheme="minorHAnsi" w:eastAsiaTheme="minorEastAsia" w:hAnsiTheme="minorHAnsi" w:cstheme="minorBidi"/>
            <w:b w:val="0"/>
            <w:noProof/>
            <w:sz w:val="22"/>
          </w:rPr>
          <w:tab/>
        </w:r>
        <w:r w:rsidR="0039326D" w:rsidRPr="009408DC">
          <w:rPr>
            <w:rStyle w:val="Hyperlink"/>
            <w:noProof/>
          </w:rPr>
          <w:t>BI Publisher Approach</w:t>
        </w:r>
        <w:r w:rsidR="0039326D">
          <w:rPr>
            <w:noProof/>
            <w:webHidden/>
          </w:rPr>
          <w:tab/>
        </w:r>
        <w:r w:rsidR="0039326D">
          <w:rPr>
            <w:noProof/>
            <w:webHidden/>
          </w:rPr>
          <w:fldChar w:fldCharType="begin"/>
        </w:r>
        <w:r w:rsidR="0039326D">
          <w:rPr>
            <w:noProof/>
            <w:webHidden/>
          </w:rPr>
          <w:instrText xml:space="preserve"> PAGEREF _Toc12367378 \h </w:instrText>
        </w:r>
        <w:r w:rsidR="0039326D">
          <w:rPr>
            <w:noProof/>
            <w:webHidden/>
          </w:rPr>
        </w:r>
        <w:r w:rsidR="0039326D">
          <w:rPr>
            <w:noProof/>
            <w:webHidden/>
          </w:rPr>
          <w:fldChar w:fldCharType="separate"/>
        </w:r>
        <w:r w:rsidR="0039326D">
          <w:rPr>
            <w:noProof/>
            <w:webHidden/>
          </w:rPr>
          <w:t>157</w:t>
        </w:r>
        <w:r w:rsidR="0039326D">
          <w:rPr>
            <w:noProof/>
            <w:webHidden/>
          </w:rPr>
          <w:fldChar w:fldCharType="end"/>
        </w:r>
      </w:hyperlink>
    </w:p>
    <w:p w14:paraId="02051A84" w14:textId="77777777" w:rsidR="0039326D" w:rsidRDefault="00A37AB6">
      <w:pPr>
        <w:pStyle w:val="TOC1"/>
        <w:rPr>
          <w:rFonts w:asciiTheme="minorHAnsi" w:eastAsiaTheme="minorEastAsia" w:hAnsiTheme="minorHAnsi" w:cstheme="minorBidi"/>
          <w:b w:val="0"/>
          <w:noProof/>
          <w:sz w:val="22"/>
        </w:rPr>
      </w:pPr>
      <w:hyperlink w:anchor="_Toc12367379" w:history="1">
        <w:r w:rsidR="0039326D" w:rsidRPr="009408DC">
          <w:rPr>
            <w:rStyle w:val="Hyperlink"/>
            <w:rFonts w:ascii="Arial" w:hAnsi="Arial"/>
            <w:noProof/>
            <w14:scene3d>
              <w14:camera w14:prst="orthographicFront"/>
              <w14:lightRig w14:rig="threePt" w14:dir="t">
                <w14:rot w14:lat="0" w14:lon="0" w14:rev="0"/>
              </w14:lightRig>
            </w14:scene3d>
          </w:rPr>
          <w:t>4</w:t>
        </w:r>
        <w:r w:rsidR="0039326D">
          <w:rPr>
            <w:rFonts w:asciiTheme="minorHAnsi" w:eastAsiaTheme="minorEastAsia" w:hAnsiTheme="minorHAnsi" w:cstheme="minorBidi"/>
            <w:b w:val="0"/>
            <w:noProof/>
            <w:sz w:val="22"/>
          </w:rPr>
          <w:tab/>
        </w:r>
        <w:r w:rsidR="0039326D" w:rsidRPr="009408DC">
          <w:rPr>
            <w:rStyle w:val="Hyperlink"/>
            <w:noProof/>
          </w:rPr>
          <w:t>Unit /Link Test Scenario</w:t>
        </w:r>
        <w:r w:rsidR="0039326D">
          <w:rPr>
            <w:noProof/>
            <w:webHidden/>
          </w:rPr>
          <w:tab/>
        </w:r>
        <w:r w:rsidR="0039326D">
          <w:rPr>
            <w:noProof/>
            <w:webHidden/>
          </w:rPr>
          <w:fldChar w:fldCharType="begin"/>
        </w:r>
        <w:r w:rsidR="0039326D">
          <w:rPr>
            <w:noProof/>
            <w:webHidden/>
          </w:rPr>
          <w:instrText xml:space="preserve"> PAGEREF _Toc12367379 \h </w:instrText>
        </w:r>
        <w:r w:rsidR="0039326D">
          <w:rPr>
            <w:noProof/>
            <w:webHidden/>
          </w:rPr>
        </w:r>
        <w:r w:rsidR="0039326D">
          <w:rPr>
            <w:noProof/>
            <w:webHidden/>
          </w:rPr>
          <w:fldChar w:fldCharType="separate"/>
        </w:r>
        <w:r w:rsidR="0039326D">
          <w:rPr>
            <w:noProof/>
            <w:webHidden/>
          </w:rPr>
          <w:t>157</w:t>
        </w:r>
        <w:r w:rsidR="0039326D">
          <w:rPr>
            <w:noProof/>
            <w:webHidden/>
          </w:rPr>
          <w:fldChar w:fldCharType="end"/>
        </w:r>
      </w:hyperlink>
    </w:p>
    <w:p w14:paraId="18D6EEA1" w14:textId="77777777" w:rsidR="0039326D" w:rsidRDefault="00A37AB6">
      <w:pPr>
        <w:pStyle w:val="TOC1"/>
        <w:rPr>
          <w:rFonts w:asciiTheme="minorHAnsi" w:eastAsiaTheme="minorEastAsia" w:hAnsiTheme="minorHAnsi" w:cstheme="minorBidi"/>
          <w:b w:val="0"/>
          <w:noProof/>
          <w:sz w:val="22"/>
        </w:rPr>
      </w:pPr>
      <w:hyperlink w:anchor="_Toc12367380" w:history="1">
        <w:r w:rsidR="0039326D" w:rsidRPr="009408DC">
          <w:rPr>
            <w:rStyle w:val="Hyperlink"/>
            <w:rFonts w:ascii="Arial" w:hAnsi="Arial"/>
            <w:noProof/>
            <w14:scene3d>
              <w14:camera w14:prst="orthographicFront"/>
              <w14:lightRig w14:rig="threePt" w14:dir="t">
                <w14:rot w14:lat="0" w14:lon="0" w14:rev="0"/>
              </w14:lightRig>
            </w14:scene3d>
          </w:rPr>
          <w:t>5</w:t>
        </w:r>
        <w:r w:rsidR="0039326D">
          <w:rPr>
            <w:rFonts w:asciiTheme="minorHAnsi" w:eastAsiaTheme="minorEastAsia" w:hAnsiTheme="minorHAnsi" w:cstheme="minorBidi"/>
            <w:b w:val="0"/>
            <w:noProof/>
            <w:sz w:val="22"/>
          </w:rPr>
          <w:tab/>
        </w:r>
        <w:r w:rsidR="0039326D" w:rsidRPr="009408DC">
          <w:rPr>
            <w:rStyle w:val="Hyperlink"/>
            <w:noProof/>
          </w:rPr>
          <w:t>Open/Closed Issues</w:t>
        </w:r>
        <w:r w:rsidR="0039326D">
          <w:rPr>
            <w:noProof/>
            <w:webHidden/>
          </w:rPr>
          <w:tab/>
        </w:r>
        <w:r w:rsidR="0039326D">
          <w:rPr>
            <w:noProof/>
            <w:webHidden/>
          </w:rPr>
          <w:fldChar w:fldCharType="begin"/>
        </w:r>
        <w:r w:rsidR="0039326D">
          <w:rPr>
            <w:noProof/>
            <w:webHidden/>
          </w:rPr>
          <w:instrText xml:space="preserve"> PAGEREF _Toc12367380 \h </w:instrText>
        </w:r>
        <w:r w:rsidR="0039326D">
          <w:rPr>
            <w:noProof/>
            <w:webHidden/>
          </w:rPr>
        </w:r>
        <w:r w:rsidR="0039326D">
          <w:rPr>
            <w:noProof/>
            <w:webHidden/>
          </w:rPr>
          <w:fldChar w:fldCharType="separate"/>
        </w:r>
        <w:r w:rsidR="0039326D">
          <w:rPr>
            <w:noProof/>
            <w:webHidden/>
          </w:rPr>
          <w:t>164</w:t>
        </w:r>
        <w:r w:rsidR="0039326D">
          <w:rPr>
            <w:noProof/>
            <w:webHidden/>
          </w:rPr>
          <w:fldChar w:fldCharType="end"/>
        </w:r>
      </w:hyperlink>
    </w:p>
    <w:p w14:paraId="088D6492" w14:textId="77777777" w:rsidR="0039326D" w:rsidRDefault="00A37AB6">
      <w:pPr>
        <w:pStyle w:val="TOC2"/>
        <w:rPr>
          <w:rFonts w:asciiTheme="minorHAnsi" w:eastAsiaTheme="minorEastAsia" w:hAnsiTheme="minorHAnsi" w:cstheme="minorBidi"/>
          <w:lang w:eastAsia="en-US"/>
        </w:rPr>
      </w:pPr>
      <w:hyperlink w:anchor="_Toc12367381" w:history="1">
        <w:r w:rsidR="0039326D" w:rsidRPr="009408DC">
          <w:rPr>
            <w:rStyle w:val="Hyperlink"/>
            <w:rFonts w:ascii="Arial" w:hAnsi="Arial"/>
          </w:rPr>
          <w:t>5.1</w:t>
        </w:r>
        <w:r w:rsidR="0039326D">
          <w:rPr>
            <w:rFonts w:asciiTheme="minorHAnsi" w:eastAsiaTheme="minorEastAsia" w:hAnsiTheme="minorHAnsi" w:cstheme="minorBidi"/>
            <w:lang w:eastAsia="en-US"/>
          </w:rPr>
          <w:tab/>
        </w:r>
        <w:r w:rsidR="0039326D" w:rsidRPr="009408DC">
          <w:rPr>
            <w:rStyle w:val="Hyperlink"/>
          </w:rPr>
          <w:t>Open Issues</w:t>
        </w:r>
        <w:r w:rsidR="0039326D">
          <w:rPr>
            <w:webHidden/>
          </w:rPr>
          <w:tab/>
        </w:r>
        <w:r w:rsidR="0039326D">
          <w:rPr>
            <w:webHidden/>
          </w:rPr>
          <w:fldChar w:fldCharType="begin"/>
        </w:r>
        <w:r w:rsidR="0039326D">
          <w:rPr>
            <w:webHidden/>
          </w:rPr>
          <w:instrText xml:space="preserve"> PAGEREF _Toc12367381 \h </w:instrText>
        </w:r>
        <w:r w:rsidR="0039326D">
          <w:rPr>
            <w:webHidden/>
          </w:rPr>
        </w:r>
        <w:r w:rsidR="0039326D">
          <w:rPr>
            <w:webHidden/>
          </w:rPr>
          <w:fldChar w:fldCharType="separate"/>
        </w:r>
        <w:r w:rsidR="0039326D">
          <w:rPr>
            <w:webHidden/>
          </w:rPr>
          <w:t>164</w:t>
        </w:r>
        <w:r w:rsidR="0039326D">
          <w:rPr>
            <w:webHidden/>
          </w:rPr>
          <w:fldChar w:fldCharType="end"/>
        </w:r>
      </w:hyperlink>
    </w:p>
    <w:p w14:paraId="3357E37F" w14:textId="77777777" w:rsidR="0039326D" w:rsidRDefault="00A37AB6">
      <w:pPr>
        <w:pStyle w:val="TOC2"/>
        <w:rPr>
          <w:rFonts w:asciiTheme="minorHAnsi" w:eastAsiaTheme="minorEastAsia" w:hAnsiTheme="minorHAnsi" w:cstheme="minorBidi"/>
          <w:lang w:eastAsia="en-US"/>
        </w:rPr>
      </w:pPr>
      <w:hyperlink w:anchor="_Toc12367382" w:history="1">
        <w:r w:rsidR="0039326D" w:rsidRPr="009408DC">
          <w:rPr>
            <w:rStyle w:val="Hyperlink"/>
            <w:rFonts w:ascii="Arial" w:hAnsi="Arial"/>
          </w:rPr>
          <w:t>5.2</w:t>
        </w:r>
        <w:r w:rsidR="0039326D">
          <w:rPr>
            <w:rFonts w:asciiTheme="minorHAnsi" w:eastAsiaTheme="minorEastAsia" w:hAnsiTheme="minorHAnsi" w:cstheme="minorBidi"/>
            <w:lang w:eastAsia="en-US"/>
          </w:rPr>
          <w:tab/>
        </w:r>
        <w:r w:rsidR="0039326D" w:rsidRPr="009408DC">
          <w:rPr>
            <w:rStyle w:val="Hyperlink"/>
          </w:rPr>
          <w:t>Closed Issues</w:t>
        </w:r>
        <w:r w:rsidR="0039326D">
          <w:rPr>
            <w:webHidden/>
          </w:rPr>
          <w:tab/>
        </w:r>
        <w:r w:rsidR="0039326D">
          <w:rPr>
            <w:webHidden/>
          </w:rPr>
          <w:fldChar w:fldCharType="begin"/>
        </w:r>
        <w:r w:rsidR="0039326D">
          <w:rPr>
            <w:webHidden/>
          </w:rPr>
          <w:instrText xml:space="preserve"> PAGEREF _Toc12367382 \h </w:instrText>
        </w:r>
        <w:r w:rsidR="0039326D">
          <w:rPr>
            <w:webHidden/>
          </w:rPr>
        </w:r>
        <w:r w:rsidR="0039326D">
          <w:rPr>
            <w:webHidden/>
          </w:rPr>
          <w:fldChar w:fldCharType="separate"/>
        </w:r>
        <w:r w:rsidR="0039326D">
          <w:rPr>
            <w:webHidden/>
          </w:rPr>
          <w:t>164</w:t>
        </w:r>
        <w:r w:rsidR="0039326D">
          <w:rPr>
            <w:webHidden/>
          </w:rPr>
          <w:fldChar w:fldCharType="end"/>
        </w:r>
      </w:hyperlink>
    </w:p>
    <w:p w14:paraId="26BE89C2" w14:textId="75E75785" w:rsidR="00C75C5C" w:rsidRPr="00C75C5C" w:rsidRDefault="00080318" w:rsidP="000D47C3">
      <w:pPr>
        <w:pStyle w:val="TOC3"/>
        <w:rPr>
          <w:lang w:eastAsia="ja-JP"/>
        </w:rPr>
      </w:pPr>
      <w:r w:rsidRPr="005C1CFB">
        <w:rPr>
          <w:rFonts w:cs="Arial"/>
          <w:noProof/>
          <w:lang w:eastAsia="ja-JP"/>
        </w:rPr>
        <w:fldChar w:fldCharType="end"/>
      </w:r>
    </w:p>
    <w:p w14:paraId="26BE89C3" w14:textId="77777777" w:rsidR="00BB6727" w:rsidRPr="005A7913" w:rsidRDefault="00204CEE" w:rsidP="005A7913">
      <w:pPr>
        <w:pStyle w:val="Heading1"/>
      </w:pPr>
      <w:bookmarkStart w:id="0" w:name="_Toc182729246"/>
      <w:bookmarkStart w:id="1" w:name="_Toc237768658"/>
      <w:bookmarkStart w:id="2" w:name="_Toc237768841"/>
      <w:bookmarkStart w:id="3" w:name="_Toc237768915"/>
      <w:r>
        <w:br w:type="page"/>
      </w:r>
      <w:bookmarkStart w:id="4" w:name="_Toc12367351"/>
      <w:r w:rsidR="00BB6727" w:rsidRPr="005A7913">
        <w:lastRenderedPageBreak/>
        <w:t>Overview</w:t>
      </w:r>
      <w:bookmarkEnd w:id="0"/>
      <w:bookmarkEnd w:id="1"/>
      <w:bookmarkEnd w:id="2"/>
      <w:bookmarkEnd w:id="3"/>
      <w:bookmarkEnd w:id="4"/>
    </w:p>
    <w:p w14:paraId="26BE89C4" w14:textId="77777777" w:rsidR="004C2E20" w:rsidRPr="005A7913" w:rsidRDefault="00BB6727" w:rsidP="00BB6727">
      <w:pPr>
        <w:pStyle w:val="Heading2"/>
        <w:rPr>
          <w:sz w:val="20"/>
        </w:rPr>
      </w:pPr>
      <w:bookmarkStart w:id="5" w:name="_Toc182729247"/>
      <w:bookmarkStart w:id="6" w:name="_Toc237768659"/>
      <w:bookmarkStart w:id="7" w:name="_Toc237768842"/>
      <w:bookmarkStart w:id="8" w:name="_Toc237768916"/>
      <w:bookmarkStart w:id="9" w:name="_Toc12367352"/>
      <w:r w:rsidRPr="005A7913">
        <w:t>Introduction</w:t>
      </w:r>
      <w:bookmarkEnd w:id="5"/>
      <w:bookmarkEnd w:id="6"/>
      <w:bookmarkEnd w:id="7"/>
      <w:bookmarkEnd w:id="8"/>
      <w:bookmarkEnd w:id="9"/>
    </w:p>
    <w:p w14:paraId="26BE89C5" w14:textId="77777777" w:rsidR="009C0523" w:rsidRPr="00890B56" w:rsidRDefault="009C0523" w:rsidP="009C0523">
      <w:pPr>
        <w:ind w:left="720"/>
      </w:pPr>
      <w:r w:rsidRPr="00890B56">
        <w:t>This document provides the technical specifications</w:t>
      </w:r>
      <w:r w:rsidRPr="00890B56">
        <w:rPr>
          <w:sz w:val="20"/>
        </w:rPr>
        <w:t xml:space="preserve"> </w:t>
      </w:r>
      <w:r w:rsidRPr="00890B56">
        <w:t>required to implement the Gilead Commercial Invoice report.  It has been built to the intention of the technical resources that are involved in the development of this report.</w:t>
      </w:r>
    </w:p>
    <w:p w14:paraId="26BE89C6" w14:textId="77777777" w:rsidR="009C0523" w:rsidRPr="00890B56" w:rsidRDefault="009C0523" w:rsidP="009C0523">
      <w:pPr>
        <w:ind w:left="720"/>
      </w:pPr>
      <w:r w:rsidRPr="00890B56">
        <w:t>This Technical Design document complements the Functional Design document for the Gilead Commercial Invoice report and this set should be considered being the complete detailed design.</w:t>
      </w:r>
    </w:p>
    <w:p w14:paraId="26BE89C7" w14:textId="77777777" w:rsidR="00CA6D7D" w:rsidRPr="005A7913" w:rsidRDefault="00CA6D7D" w:rsidP="005A7913">
      <w:pPr>
        <w:pStyle w:val="Heading2"/>
      </w:pPr>
      <w:bookmarkStart w:id="10" w:name="_Toc12367353"/>
      <w:bookmarkStart w:id="11" w:name="_Toc182729248"/>
      <w:r w:rsidRPr="005A7913">
        <w:t>Functional Overview</w:t>
      </w:r>
      <w:bookmarkEnd w:id="10"/>
    </w:p>
    <w:p w14:paraId="26BE89C8" w14:textId="77777777" w:rsidR="009C0523" w:rsidRDefault="009C0523" w:rsidP="009C0523">
      <w:pPr>
        <w:ind w:left="720"/>
        <w:jc w:val="both"/>
      </w:pPr>
      <w:r>
        <w:t xml:space="preserve">This report will produce valid documents that will reflect accurately transactions made with customers, supporting multiple languages, in country specific formats, fulfilling legal, statutory and local requirements, and providing complete information about product and services shipped/billed to customers in order to facilitate collections in a timely manner. </w:t>
      </w:r>
    </w:p>
    <w:p w14:paraId="26BE89C9" w14:textId="77777777" w:rsidR="009C0523" w:rsidRPr="00C40AE3" w:rsidRDefault="009C0523" w:rsidP="009C0523">
      <w:pPr>
        <w:ind w:left="720"/>
      </w:pPr>
      <w:r>
        <w:t>It is also required to have the a</w:t>
      </w:r>
      <w:r w:rsidRPr="00BD6E1D">
        <w:t>bility to reprint customer</w:t>
      </w:r>
      <w:r>
        <w:t xml:space="preserve"> invoices</w:t>
      </w:r>
    </w:p>
    <w:p w14:paraId="26BE89CA" w14:textId="77777777" w:rsidR="009C0523" w:rsidRPr="00530E3E" w:rsidRDefault="009C0523" w:rsidP="009C0523">
      <w:pPr>
        <w:ind w:left="720"/>
      </w:pPr>
      <w:r w:rsidRPr="00530E3E">
        <w:t>This document includes:</w:t>
      </w:r>
    </w:p>
    <w:p w14:paraId="26BE89CB" w14:textId="77777777" w:rsidR="009C0523" w:rsidRPr="00530E3E" w:rsidRDefault="009C0523" w:rsidP="00F07927">
      <w:pPr>
        <w:numPr>
          <w:ilvl w:val="0"/>
          <w:numId w:val="2"/>
        </w:numPr>
      </w:pPr>
      <w:r w:rsidRPr="00530E3E">
        <w:t>The definition of specific terms that the reader must know to better understand the document</w:t>
      </w:r>
    </w:p>
    <w:p w14:paraId="26BE89CC" w14:textId="77777777" w:rsidR="009C0523" w:rsidRPr="00530E3E" w:rsidRDefault="009C0523" w:rsidP="00F07927">
      <w:pPr>
        <w:numPr>
          <w:ilvl w:val="0"/>
          <w:numId w:val="2"/>
        </w:numPr>
      </w:pPr>
      <w:r w:rsidRPr="00530E3E">
        <w:t>The assumptions on which the technical design of this report is built</w:t>
      </w:r>
    </w:p>
    <w:p w14:paraId="26BE89CD" w14:textId="77777777" w:rsidR="009C0523" w:rsidRPr="00530E3E" w:rsidRDefault="009C0523" w:rsidP="00F07927">
      <w:pPr>
        <w:numPr>
          <w:ilvl w:val="0"/>
          <w:numId w:val="2"/>
        </w:numPr>
      </w:pPr>
      <w:r w:rsidRPr="00530E3E">
        <w:t>Concurrent program definitions</w:t>
      </w:r>
    </w:p>
    <w:p w14:paraId="26BE89CE" w14:textId="77777777" w:rsidR="00BB6727" w:rsidRDefault="00BB6727" w:rsidP="005A7913">
      <w:pPr>
        <w:pStyle w:val="Heading2"/>
      </w:pPr>
      <w:bookmarkStart w:id="12" w:name="_Toc12367354"/>
      <w:r w:rsidRPr="005A7913">
        <w:t>Approach</w:t>
      </w:r>
      <w:bookmarkEnd w:id="11"/>
      <w:bookmarkEnd w:id="12"/>
    </w:p>
    <w:p w14:paraId="26BE89CF" w14:textId="77777777" w:rsidR="009C0523" w:rsidRDefault="009C0523" w:rsidP="00F07927">
      <w:pPr>
        <w:numPr>
          <w:ilvl w:val="0"/>
          <w:numId w:val="12"/>
        </w:numPr>
        <w:tabs>
          <w:tab w:val="clear" w:pos="360"/>
          <w:tab w:val="num" w:pos="1440"/>
        </w:tabs>
        <w:ind w:left="1440" w:hanging="540"/>
      </w:pPr>
      <w:r>
        <w:t xml:space="preserve">Customize RAXINV.rdf(Print Selected invoices report)  to fit Gilead commercial invoice print requirements. Rename RDF it to </w:t>
      </w:r>
      <w:r w:rsidRPr="00CB4209">
        <w:t>XXGILARCOMINV.rdf</w:t>
      </w:r>
    </w:p>
    <w:p w14:paraId="26BE89D0" w14:textId="77777777" w:rsidR="009C0523" w:rsidRPr="008D3F70" w:rsidRDefault="009C0523" w:rsidP="00F07927">
      <w:pPr>
        <w:numPr>
          <w:ilvl w:val="0"/>
          <w:numId w:val="12"/>
        </w:numPr>
        <w:tabs>
          <w:tab w:val="clear" w:pos="360"/>
          <w:tab w:val="num" w:pos="1440"/>
        </w:tabs>
        <w:ind w:left="1440" w:hanging="540"/>
      </w:pPr>
      <w:r>
        <w:t xml:space="preserve">Create </w:t>
      </w:r>
      <w:r w:rsidRPr="008D3F70">
        <w:t>custom XML template</w:t>
      </w:r>
      <w:r>
        <w:t>s for each country</w:t>
      </w:r>
      <w:r w:rsidRPr="008D3F70">
        <w:t xml:space="preserve"> for the report based on the Required Layout in Functional Document.</w:t>
      </w:r>
      <w:r>
        <w:t xml:space="preserve"> The template names are &lt;COUNTRY&gt;.rtf</w:t>
      </w:r>
    </w:p>
    <w:p w14:paraId="26BE89D1" w14:textId="77777777" w:rsidR="009C0523" w:rsidRDefault="009C0523" w:rsidP="00F07927">
      <w:pPr>
        <w:numPr>
          <w:ilvl w:val="0"/>
          <w:numId w:val="12"/>
        </w:numPr>
        <w:tabs>
          <w:tab w:val="clear" w:pos="360"/>
          <w:tab w:val="num" w:pos="1440"/>
        </w:tabs>
        <w:ind w:left="1440" w:hanging="540"/>
      </w:pPr>
      <w:r>
        <w:t>There will be two concurrent programs. The “</w:t>
      </w:r>
      <w:r w:rsidRPr="00B57633">
        <w:t>Gilead Print Commercial Invoices(Main)</w:t>
      </w:r>
      <w:r>
        <w:t>” is a parent program, this report accepts all necessary parameters including XML output template. The “</w:t>
      </w:r>
      <w:r w:rsidRPr="00314F33">
        <w:t>Gilead Print Commercial Invoices</w:t>
      </w:r>
      <w:r>
        <w:t>” is child program kicked off from parent program to display actual XML output.</w:t>
      </w:r>
    </w:p>
    <w:p w14:paraId="26BE89D2" w14:textId="77777777" w:rsidR="009C0523" w:rsidRPr="008D3F70" w:rsidRDefault="009C0523" w:rsidP="00F07927">
      <w:pPr>
        <w:numPr>
          <w:ilvl w:val="0"/>
          <w:numId w:val="12"/>
        </w:numPr>
        <w:ind w:firstLine="540"/>
      </w:pPr>
      <w:r w:rsidRPr="008D3F70">
        <w:t>Register concurrent executable</w:t>
      </w:r>
      <w:r>
        <w:t>s</w:t>
      </w:r>
      <w:r w:rsidRPr="008D3F70">
        <w:t xml:space="preserve"> with Executable method as ‘Oracle Reports’.</w:t>
      </w:r>
    </w:p>
    <w:p w14:paraId="26BE89D3" w14:textId="77777777" w:rsidR="009C0523" w:rsidRPr="008D3F70" w:rsidRDefault="009C0523" w:rsidP="00F07927">
      <w:pPr>
        <w:numPr>
          <w:ilvl w:val="0"/>
          <w:numId w:val="12"/>
        </w:numPr>
        <w:ind w:firstLine="540"/>
      </w:pPr>
      <w:r>
        <w:t xml:space="preserve">Register </w:t>
      </w:r>
      <w:r w:rsidRPr="008D3F70">
        <w:t>concurrent program</w:t>
      </w:r>
      <w:r>
        <w:t>s</w:t>
      </w:r>
      <w:r w:rsidRPr="008D3F70">
        <w:t xml:space="preserve"> with output format as XML.</w:t>
      </w:r>
    </w:p>
    <w:p w14:paraId="26BE89D4" w14:textId="77777777" w:rsidR="009C0523" w:rsidRPr="008D3F70" w:rsidRDefault="009C0523" w:rsidP="00F07927">
      <w:pPr>
        <w:numPr>
          <w:ilvl w:val="0"/>
          <w:numId w:val="12"/>
        </w:numPr>
        <w:ind w:firstLine="540"/>
      </w:pPr>
      <w:r w:rsidRPr="008D3F70">
        <w:t>Create XML Data Definition from XML Publisher</w:t>
      </w:r>
      <w:r>
        <w:t xml:space="preserve"> Administrator</w:t>
      </w:r>
      <w:r w:rsidRPr="008D3F70">
        <w:t xml:space="preserve"> Responsibility.</w:t>
      </w:r>
    </w:p>
    <w:p w14:paraId="26BE89D5" w14:textId="77777777" w:rsidR="009C0523" w:rsidRPr="008D3F70" w:rsidRDefault="009C0523" w:rsidP="00F07927">
      <w:pPr>
        <w:numPr>
          <w:ilvl w:val="0"/>
          <w:numId w:val="12"/>
        </w:numPr>
        <w:tabs>
          <w:tab w:val="clear" w:pos="360"/>
          <w:tab w:val="num" w:pos="1440"/>
        </w:tabs>
        <w:ind w:left="1440" w:hanging="540"/>
      </w:pPr>
      <w:r>
        <w:t>Create country specific</w:t>
      </w:r>
      <w:r w:rsidRPr="008D3F70">
        <w:t xml:space="preserve"> “.rtf” XML Template and</w:t>
      </w:r>
      <w:r>
        <w:t xml:space="preserve"> upload the RTF file to the Template</w:t>
      </w:r>
      <w:r w:rsidRPr="008D3F70">
        <w:t xml:space="preserve"> Definition.</w:t>
      </w:r>
    </w:p>
    <w:p w14:paraId="26BE89D6" w14:textId="77777777" w:rsidR="009C0523" w:rsidRPr="008D3F70" w:rsidRDefault="009C0523" w:rsidP="00F07927">
      <w:pPr>
        <w:numPr>
          <w:ilvl w:val="0"/>
          <w:numId w:val="12"/>
        </w:numPr>
        <w:ind w:firstLine="540"/>
      </w:pPr>
      <w:r w:rsidRPr="008D3F70">
        <w:t xml:space="preserve">Add the concurrent program to </w:t>
      </w:r>
      <w:r>
        <w:t>“Print Invoices” Request Group.</w:t>
      </w:r>
    </w:p>
    <w:p w14:paraId="26BE89D7" w14:textId="77777777" w:rsidR="009C0523" w:rsidRDefault="009C0523" w:rsidP="00F07927">
      <w:pPr>
        <w:numPr>
          <w:ilvl w:val="0"/>
          <w:numId w:val="12"/>
        </w:numPr>
        <w:tabs>
          <w:tab w:val="clear" w:pos="360"/>
          <w:tab w:val="num" w:pos="1440"/>
        </w:tabs>
        <w:ind w:left="1440" w:hanging="540"/>
      </w:pPr>
      <w:r w:rsidRPr="008D3F70">
        <w:t>Submit the Request "</w:t>
      </w:r>
      <w:r w:rsidRPr="00BF41A5">
        <w:t xml:space="preserve"> </w:t>
      </w:r>
      <w:r w:rsidRPr="00B57633">
        <w:t>Gilead Print Commercial Invoices(Main)</w:t>
      </w:r>
      <w:r w:rsidRPr="008D3F70">
        <w:t xml:space="preserve">” from the Standard </w:t>
      </w:r>
      <w:r>
        <w:t>Print invoices</w:t>
      </w:r>
      <w:r w:rsidRPr="008D3F70">
        <w:t xml:space="preserve"> submission form</w:t>
      </w:r>
      <w:r>
        <w:t>.</w:t>
      </w:r>
    </w:p>
    <w:p w14:paraId="26BE89D8" w14:textId="77777777" w:rsidR="009C0523" w:rsidRDefault="009C0523" w:rsidP="00F07927">
      <w:pPr>
        <w:numPr>
          <w:ilvl w:val="0"/>
          <w:numId w:val="12"/>
        </w:numPr>
        <w:tabs>
          <w:tab w:val="clear" w:pos="360"/>
          <w:tab w:val="num" w:pos="1440"/>
        </w:tabs>
        <w:ind w:left="1440" w:hanging="540"/>
      </w:pPr>
      <w:r w:rsidRPr="00C40AE3">
        <w:t xml:space="preserve">The report will be </w:t>
      </w:r>
      <w:r>
        <w:t>available in</w:t>
      </w:r>
      <w:r w:rsidRPr="00C40AE3">
        <w:t xml:space="preserve"> Oracle </w:t>
      </w:r>
      <w:r>
        <w:t>Receivables and report group is Print Invoices. The report can be printed in PDF format only</w:t>
      </w:r>
    </w:p>
    <w:p w14:paraId="26BE89D9" w14:textId="77777777" w:rsidR="003A4F2D" w:rsidRDefault="003A4F2D" w:rsidP="00B30318">
      <w:pPr>
        <w:pageBreakBefore/>
        <w:ind w:left="907"/>
      </w:pPr>
      <w:r>
        <w:lastRenderedPageBreak/>
        <w:t>Japan Changes</w:t>
      </w:r>
    </w:p>
    <w:p w14:paraId="26BE89DA" w14:textId="77777777" w:rsidR="003A4F2D" w:rsidRDefault="003A4F2D" w:rsidP="003A4F2D">
      <w:pPr>
        <w:numPr>
          <w:ilvl w:val="0"/>
          <w:numId w:val="12"/>
        </w:numPr>
        <w:tabs>
          <w:tab w:val="clear" w:pos="360"/>
          <w:tab w:val="num" w:pos="1440"/>
        </w:tabs>
        <w:ind w:left="1440" w:hanging="540"/>
      </w:pPr>
      <w:r>
        <w:t xml:space="preserve">Add Japan rollout changes to </w:t>
      </w:r>
      <w:r w:rsidRPr="00CB4209">
        <w:t>XXGILARCOMINV.rdf</w:t>
      </w:r>
    </w:p>
    <w:p w14:paraId="26BE89DB" w14:textId="77777777" w:rsidR="003A4F2D" w:rsidRDefault="003A4F2D" w:rsidP="003A4F2D">
      <w:pPr>
        <w:numPr>
          <w:ilvl w:val="0"/>
          <w:numId w:val="12"/>
        </w:numPr>
        <w:tabs>
          <w:tab w:val="clear" w:pos="360"/>
          <w:tab w:val="num" w:pos="1440"/>
        </w:tabs>
        <w:ind w:left="1440" w:hanging="540"/>
      </w:pPr>
      <w:r w:rsidRPr="008D3F70">
        <w:t>Add the concurrent program</w:t>
      </w:r>
      <w:r>
        <w:t xml:space="preserve"> “</w:t>
      </w:r>
      <w:r w:rsidRPr="00A8661B">
        <w:t>GIL Print Commercial Invoices-Standard(Print)</w:t>
      </w:r>
      <w:r>
        <w:t>”</w:t>
      </w:r>
      <w:r w:rsidRPr="008D3F70">
        <w:t xml:space="preserve"> to </w:t>
      </w:r>
      <w:r>
        <w:t>“</w:t>
      </w:r>
      <w:r w:rsidRPr="00A8661B">
        <w:t>GIL_AR_1_AR INVOICES</w:t>
      </w:r>
      <w:r>
        <w:t>” Request Group.</w:t>
      </w:r>
    </w:p>
    <w:p w14:paraId="26BE89DC" w14:textId="77777777" w:rsidR="003A4F2D" w:rsidRDefault="003A4F2D" w:rsidP="003A4F2D">
      <w:pPr>
        <w:ind w:left="720"/>
      </w:pPr>
      <w:r>
        <w:t>Create new template definition for Japan “ Japan Invoice” and attach the Japan specific RTF File “Japan.rtf”</w:t>
      </w:r>
    </w:p>
    <w:p w14:paraId="4964EF13" w14:textId="77777777" w:rsidR="00227D9F" w:rsidRDefault="00227D9F" w:rsidP="003A4F2D">
      <w:pPr>
        <w:ind w:left="720"/>
      </w:pPr>
    </w:p>
    <w:p w14:paraId="13DF8262" w14:textId="77777777" w:rsidR="00261965" w:rsidRDefault="00261965" w:rsidP="00261965">
      <w:pPr>
        <w:ind w:left="720"/>
        <w:rPr>
          <w:ins w:id="13" w:author="Vaibhav Hadawale (Contractor)" w:date="2019-07-12T03:24:00Z"/>
        </w:rPr>
      </w:pPr>
      <w:ins w:id="14" w:author="Vaibhav Hadawale (Contractor)" w:date="2019-07-12T03:24:00Z">
        <w:r>
          <w:t>Started changes for v19.0</w:t>
        </w:r>
      </w:ins>
    </w:p>
    <w:p w14:paraId="0099B150" w14:textId="77777777" w:rsidR="00261965" w:rsidRDefault="00261965" w:rsidP="00261965">
      <w:pPr>
        <w:ind w:left="720"/>
        <w:rPr>
          <w:ins w:id="15" w:author="Vaibhav Hadawale (Contractor)" w:date="2019-07-12T03:24:00Z"/>
        </w:rPr>
      </w:pPr>
    </w:p>
    <w:p w14:paraId="2333F706" w14:textId="77777777" w:rsidR="00261965" w:rsidRDefault="00261965" w:rsidP="00261965">
      <w:pPr>
        <w:ind w:left="720"/>
        <w:rPr>
          <w:ins w:id="16" w:author="Vaibhav Hadawale (Contractor)" w:date="2019-07-12T03:24:00Z"/>
          <w:rFonts w:cs="Arial"/>
        </w:rPr>
      </w:pPr>
      <w:ins w:id="17" w:author="Vaibhav Hadawale (Contractor)" w:date="2019-07-12T03:24:00Z">
        <w:r w:rsidRPr="008002D6">
          <w:t>Following</w:t>
        </w:r>
        <w:r w:rsidRPr="006C51BA">
          <w:rPr>
            <w:rFonts w:cs="Arial"/>
          </w:rPr>
          <w:t xml:space="preserve"> changes </w:t>
        </w:r>
        <w:r>
          <w:rPr>
            <w:rFonts w:cs="Arial"/>
          </w:rPr>
          <w:t>have</w:t>
        </w:r>
        <w:r w:rsidRPr="006C51BA">
          <w:rPr>
            <w:rFonts w:cs="Arial"/>
          </w:rPr>
          <w:t xml:space="preserve"> be</w:t>
        </w:r>
        <w:r>
          <w:rPr>
            <w:rFonts w:cs="Arial"/>
          </w:rPr>
          <w:t>en</w:t>
        </w:r>
        <w:r w:rsidRPr="006C51BA">
          <w:rPr>
            <w:rFonts w:cs="Arial"/>
          </w:rPr>
          <w:t xml:space="preserve"> done as part of the R12.2.6 upgrade process:</w:t>
        </w:r>
      </w:ins>
    </w:p>
    <w:p w14:paraId="1B98540F" w14:textId="77777777" w:rsidR="00261965" w:rsidRPr="006C51BA" w:rsidRDefault="00261965" w:rsidP="00261965">
      <w:pPr>
        <w:ind w:left="720"/>
        <w:rPr>
          <w:ins w:id="18" w:author="Vaibhav Hadawale (Contractor)" w:date="2019-07-12T03:24:00Z"/>
          <w:rFonts w:cs="Arial"/>
        </w:rPr>
      </w:pPr>
    </w:p>
    <w:p w14:paraId="3DDD8F3D" w14:textId="77777777" w:rsidR="00261965" w:rsidRPr="008002D6" w:rsidRDefault="00261965" w:rsidP="00261965">
      <w:pPr>
        <w:pStyle w:val="ListParagraph"/>
        <w:numPr>
          <w:ilvl w:val="0"/>
          <w:numId w:val="80"/>
        </w:numPr>
        <w:rPr>
          <w:ins w:id="19" w:author="Vaibhav Hadawale (Contractor)" w:date="2019-07-12T03:24:00Z"/>
          <w:rFonts w:cs="Arial"/>
        </w:rPr>
      </w:pPr>
      <w:ins w:id="20" w:author="Vaibhav Hadawale (Contractor)" w:date="2019-07-12T03:24:00Z">
        <w:r w:rsidRPr="008002D6">
          <w:rPr>
            <w:rFonts w:cs="Arial"/>
          </w:rPr>
          <w:t xml:space="preserve">Any schema reference (other than APPS) on a table, sequence, view </w:t>
        </w:r>
        <w:r>
          <w:rPr>
            <w:rFonts w:cs="Arial"/>
          </w:rPr>
          <w:t>will</w:t>
        </w:r>
        <w:r w:rsidRPr="008002D6">
          <w:rPr>
            <w:rFonts w:cs="Arial"/>
          </w:rPr>
          <w:t xml:space="preserve"> be removed from the code.</w:t>
        </w:r>
      </w:ins>
    </w:p>
    <w:p w14:paraId="77CCF9CD" w14:textId="77777777" w:rsidR="00261965" w:rsidRDefault="00261965" w:rsidP="00261965">
      <w:pPr>
        <w:pStyle w:val="ListParagraph"/>
        <w:numPr>
          <w:ilvl w:val="0"/>
          <w:numId w:val="80"/>
        </w:numPr>
        <w:rPr>
          <w:ins w:id="21" w:author="Vaibhav Hadawale (Contractor)" w:date="2019-07-12T03:24:00Z"/>
          <w:rFonts w:cs="Arial"/>
        </w:rPr>
      </w:pPr>
      <w:ins w:id="22" w:author="Vaibhav Hadawale (Contractor)" w:date="2019-07-12T03:24:00Z">
        <w:r w:rsidRPr="00B96085">
          <w:rPr>
            <w:rFonts w:cs="Arial"/>
          </w:rPr>
          <w:t xml:space="preserve">For any custom table residing in custom schema, if there </w:t>
        </w:r>
        <w:r>
          <w:rPr>
            <w:rFonts w:cs="Arial"/>
          </w:rPr>
          <w:t>were</w:t>
        </w:r>
        <w:r w:rsidRPr="00B96085">
          <w:rPr>
            <w:rFonts w:cs="Arial"/>
          </w:rPr>
          <w:t xml:space="preserve"> no Editioned view created, then ad_zd_table.upgrade function </w:t>
        </w:r>
        <w:r>
          <w:rPr>
            <w:rFonts w:cs="Arial"/>
          </w:rPr>
          <w:t>will</w:t>
        </w:r>
        <w:r w:rsidRPr="00B96085">
          <w:rPr>
            <w:rFonts w:cs="Arial"/>
          </w:rPr>
          <w:t xml:space="preserve"> be used to create Editioned view.</w:t>
        </w:r>
      </w:ins>
    </w:p>
    <w:p w14:paraId="0D981F84" w14:textId="77777777" w:rsidR="00261965" w:rsidRDefault="00261965" w:rsidP="00261965">
      <w:pPr>
        <w:pStyle w:val="ListParagraph"/>
        <w:numPr>
          <w:ilvl w:val="0"/>
          <w:numId w:val="80"/>
        </w:numPr>
        <w:rPr>
          <w:ins w:id="23" w:author="Vaibhav Hadawale (Contractor)" w:date="2019-07-12T03:24:00Z"/>
          <w:rFonts w:cs="Arial"/>
        </w:rPr>
      </w:pPr>
      <w:ins w:id="24" w:author="Vaibhav Hadawale (Contractor)" w:date="2019-07-12T03:24:00Z">
        <w:r>
          <w:rPr>
            <w:rFonts w:cs="Arial"/>
          </w:rPr>
          <w:t xml:space="preserve">In </w:t>
        </w:r>
        <w:r w:rsidRPr="0063726D">
          <w:rPr>
            <w:rFonts w:cs="Arial"/>
          </w:rPr>
          <w:t>XXGIL_EMAIL_COMM_INVOICE_PKG</w:t>
        </w:r>
        <w:r>
          <w:rPr>
            <w:rFonts w:cs="Arial"/>
          </w:rPr>
          <w:t>.</w:t>
        </w:r>
        <w:r w:rsidRPr="00B96085">
          <w:rPr>
            <w:rFonts w:cs="Arial"/>
          </w:rPr>
          <w:t>send_mail_with_invoice</w:t>
        </w:r>
        <w:r>
          <w:rPr>
            <w:rFonts w:cs="Arial"/>
          </w:rPr>
          <w:t xml:space="preserve"> procedure added language and application_id joins to one of the queries, which fetches the email details to make the query to run quickly.</w:t>
        </w:r>
      </w:ins>
    </w:p>
    <w:p w14:paraId="1FFDCFF7" w14:textId="77777777" w:rsidR="00261965" w:rsidRPr="00B96085" w:rsidRDefault="00261965" w:rsidP="00261965">
      <w:pPr>
        <w:pStyle w:val="ListParagraph"/>
        <w:numPr>
          <w:ilvl w:val="0"/>
          <w:numId w:val="80"/>
        </w:numPr>
        <w:rPr>
          <w:ins w:id="25" w:author="Vaibhav Hadawale (Contractor)" w:date="2019-07-12T03:24:00Z"/>
          <w:rFonts w:cs="Arial"/>
        </w:rPr>
      </w:pPr>
      <w:ins w:id="26" w:author="Vaibhav Hadawale (Contractor)" w:date="2019-07-12T03:24:00Z">
        <w:r w:rsidRPr="00C50F66">
          <w:rPr>
            <w:rFonts w:cs="Arial"/>
          </w:rPr>
          <w:t>Changes are made to the RTF file to fix the Page-break issues encountered in 12.2.6. To fix the same table structure of the RTF file was adjusted and font size of certain BIP XML code snippets (end body tag) was reduced to 1 point. Also the lines section bottom border and footer section top border are made visible to make the table look complete.</w:t>
        </w:r>
      </w:ins>
    </w:p>
    <w:p w14:paraId="668EF7F8" w14:textId="77777777" w:rsidR="00227D9F" w:rsidRDefault="00227D9F" w:rsidP="00227D9F">
      <w:pPr>
        <w:ind w:left="720"/>
      </w:pPr>
    </w:p>
    <w:p w14:paraId="3B775DF3" w14:textId="077E18DC" w:rsidR="00A37AB6" w:rsidRDefault="00624C85" w:rsidP="00A37AB6">
      <w:pPr>
        <w:ind w:left="720"/>
        <w:rPr>
          <w:ins w:id="27" w:author="Vaibhav Hadawale (Contractor)" w:date="2019-07-12T03:23:00Z"/>
        </w:rPr>
      </w:pPr>
      <w:ins w:id="28" w:author="Vaibhav Hadawale (Contractor)" w:date="2019-07-12T03:23:00Z">
        <w:r>
          <w:t>Following Changes were done for France:</w:t>
        </w:r>
      </w:ins>
    </w:p>
    <w:p w14:paraId="0B8EFC9F" w14:textId="77777777" w:rsidR="00624C85" w:rsidRDefault="00624C85" w:rsidP="00A37AB6">
      <w:pPr>
        <w:ind w:left="720"/>
        <w:rPr>
          <w:ins w:id="29" w:author="Vaibhav Hadawale (Contractor)" w:date="2019-07-12T02:47:00Z"/>
        </w:rPr>
      </w:pPr>
    </w:p>
    <w:p w14:paraId="3961B7E4" w14:textId="09BF0DD2" w:rsidR="00A37AB6" w:rsidRDefault="00A37AB6" w:rsidP="00A37AB6">
      <w:pPr>
        <w:ind w:left="720"/>
        <w:rPr>
          <w:ins w:id="30" w:author="Vaibhav Hadawale (Contractor)" w:date="2019-07-12T02:47:00Z"/>
        </w:rPr>
      </w:pPr>
      <w:ins w:id="31" w:author="Vaibhav Hadawale (Contractor)" w:date="2019-07-12T02:47:00Z">
        <w:r>
          <w:t>The business requirement in France is to send the pharmacy address on the AR invoice.</w:t>
        </w:r>
      </w:ins>
    </w:p>
    <w:p w14:paraId="2F5923CC" w14:textId="77777777" w:rsidR="00A37AB6" w:rsidRDefault="00A37AB6" w:rsidP="00A37AB6">
      <w:pPr>
        <w:ind w:left="720"/>
        <w:rPr>
          <w:ins w:id="32" w:author="Vaibhav Hadawale (Contractor)" w:date="2019-07-12T02:44:00Z"/>
        </w:rPr>
      </w:pPr>
    </w:p>
    <w:p w14:paraId="7DE07B8B" w14:textId="3A91F89E" w:rsidR="00A37AB6" w:rsidRDefault="00A37AB6" w:rsidP="00A37AB6">
      <w:pPr>
        <w:ind w:left="720"/>
        <w:rPr>
          <w:ins w:id="33" w:author="Vaibhav Hadawale (Contractor)" w:date="2019-07-12T02:49:00Z"/>
        </w:rPr>
      </w:pPr>
      <w:ins w:id="34" w:author="Vaibhav Hadawale (Contractor)" w:date="2019-07-12T02:45:00Z">
        <w:r>
          <w:t xml:space="preserve">For France OU, </w:t>
        </w:r>
      </w:ins>
      <w:ins w:id="35" w:author="Vaibhav Hadawale (Contractor)" w:date="2019-07-12T02:48:00Z">
        <w:r>
          <w:t xml:space="preserve">if the classification </w:t>
        </w:r>
      </w:ins>
      <w:ins w:id="36" w:author="Vaibhav Hadawale (Contractor)" w:date="2019-07-12T02:49:00Z">
        <w:r>
          <w:t>of ship to address is not Aphersis Center, then retain the existing logic.</w:t>
        </w:r>
      </w:ins>
    </w:p>
    <w:p w14:paraId="0CFB8FA8" w14:textId="52F6F746" w:rsidR="00A37AB6" w:rsidDel="00A37AB6" w:rsidRDefault="00A37AB6" w:rsidP="00A37AB6">
      <w:pPr>
        <w:ind w:left="720"/>
        <w:rPr>
          <w:del w:id="37" w:author="Vaibhav Hadawale (Contractor)" w:date="2019-07-12T02:49:00Z"/>
        </w:rPr>
      </w:pPr>
      <w:ins w:id="38" w:author="Vaibhav Hadawale (Contractor)" w:date="2019-07-12T02:49:00Z">
        <w:r>
          <w:t xml:space="preserve">If the </w:t>
        </w:r>
        <w:r w:rsidRPr="00F47407">
          <w:t>classification</w:t>
        </w:r>
        <w:r>
          <w:t xml:space="preserve"> </w:t>
        </w:r>
        <w:r w:rsidRPr="00F47407">
          <w:t xml:space="preserve">of the ship to address is apheresis center, then check if any </w:t>
        </w:r>
        <w:r>
          <w:t xml:space="preserve">other </w:t>
        </w:r>
        <w:r w:rsidRPr="00F47407">
          <w:t xml:space="preserve">ship to </w:t>
        </w:r>
        <w:r>
          <w:t>address</w:t>
        </w:r>
        <w:r w:rsidRPr="00F47407">
          <w:t xml:space="preserve"> </w:t>
        </w:r>
        <w:r>
          <w:t xml:space="preserve">present </w:t>
        </w:r>
        <w:r w:rsidRPr="00F47407">
          <w:t xml:space="preserve">on </w:t>
        </w:r>
        <w:r>
          <w:t xml:space="preserve">the </w:t>
        </w:r>
        <w:r w:rsidRPr="00F47407">
          <w:t>customer account</w:t>
        </w:r>
        <w:r>
          <w:t xml:space="preserve"> of apheresis cente</w:t>
        </w:r>
      </w:ins>
      <w:ins w:id="39" w:author="Vaibhav Hadawale (Contractor)" w:date="2019-07-12T02:50:00Z">
        <w:r>
          <w:t xml:space="preserve">r </w:t>
        </w:r>
        <w:r w:rsidRPr="00F47407">
          <w:t>has</w:t>
        </w:r>
        <w:r>
          <w:t xml:space="preserve"> context sensitive</w:t>
        </w:r>
        <w:r w:rsidRPr="00F47407">
          <w:t xml:space="preserve"> </w:t>
        </w:r>
        <w:r>
          <w:t>“P</w:t>
        </w:r>
        <w:r w:rsidRPr="00F47407">
          <w:t>harmacy</w:t>
        </w:r>
        <w:r>
          <w:t xml:space="preserve"> address” DFF attribute on site use level as “Yes” for FR-OU-01 context.</w:t>
        </w:r>
      </w:ins>
    </w:p>
    <w:p w14:paraId="187A21B8" w14:textId="1D3A1793" w:rsidR="00A37AB6" w:rsidRDefault="00A37AB6" w:rsidP="00611790">
      <w:pPr>
        <w:numPr>
          <w:ilvl w:val="1"/>
          <w:numId w:val="81"/>
        </w:numPr>
        <w:spacing w:after="200" w:line="276" w:lineRule="auto"/>
        <w:rPr>
          <w:ins w:id="40" w:author="Vaibhav Hadawale (Contractor)" w:date="2019-07-12T02:50:00Z"/>
        </w:rPr>
        <w:pPrChange w:id="41" w:author="Vaibhav Hadawale (Contractor)" w:date="2019-07-12T02:50:00Z">
          <w:pPr>
            <w:ind w:left="720"/>
          </w:pPr>
        </w:pPrChange>
      </w:pPr>
      <w:ins w:id="42" w:author="Vaibhav Hadawale (Contractor)" w:date="2019-07-12T02:50:00Z">
        <w:r w:rsidRPr="00F47407">
          <w:t xml:space="preserve">If yes, </w:t>
        </w:r>
        <w:r>
          <w:t>print</w:t>
        </w:r>
        <w:r w:rsidRPr="00F47407">
          <w:t xml:space="preserve"> this ship to address on the </w:t>
        </w:r>
        <w:r>
          <w:t>France invoice print report</w:t>
        </w:r>
        <w:r w:rsidRPr="00F47407">
          <w:t xml:space="preserve">. </w:t>
        </w:r>
      </w:ins>
    </w:p>
    <w:p w14:paraId="58A723DA" w14:textId="1F17424B" w:rsidR="00611790" w:rsidRDefault="00611790" w:rsidP="00611790">
      <w:pPr>
        <w:numPr>
          <w:ilvl w:val="1"/>
          <w:numId w:val="81"/>
        </w:numPr>
        <w:spacing w:after="200" w:line="276" w:lineRule="auto"/>
        <w:rPr>
          <w:ins w:id="43" w:author="Vaibhav Hadawale (Contractor)" w:date="2019-07-12T02:51:00Z"/>
        </w:rPr>
        <w:pPrChange w:id="44" w:author="Vaibhav Hadawale (Contractor)" w:date="2019-07-12T02:50:00Z">
          <w:pPr>
            <w:ind w:left="720"/>
          </w:pPr>
        </w:pPrChange>
      </w:pPr>
      <w:ins w:id="45" w:author="Vaibhav Hadawale (Contractor)" w:date="2019-07-12T02:50:00Z">
        <w:r w:rsidRPr="00F47407">
          <w:t>If no, then identify the</w:t>
        </w:r>
        <w:r>
          <w:t xml:space="preserve"> customer account of the</w:t>
        </w:r>
        <w:r w:rsidRPr="00F47407">
          <w:t xml:space="preserve"> bill to </w:t>
        </w:r>
        <w:r>
          <w:t>address on the invoice</w:t>
        </w:r>
        <w:r w:rsidRPr="00F47407">
          <w:t xml:space="preserve">. </w:t>
        </w:r>
        <w:r>
          <w:t>Check all</w:t>
        </w:r>
        <w:r w:rsidRPr="00F47407">
          <w:t xml:space="preserve"> the ship to address</w:t>
        </w:r>
        <w:r>
          <w:t>es</w:t>
        </w:r>
        <w:r w:rsidRPr="00F47407">
          <w:t xml:space="preserve"> o</w:t>
        </w:r>
        <w:r>
          <w:t>n</w:t>
        </w:r>
        <w:r w:rsidRPr="00F47407">
          <w:t xml:space="preserve"> this customer account </w:t>
        </w:r>
        <w:r>
          <w:t>to identify the site which has context sensitive</w:t>
        </w:r>
        <w:r w:rsidRPr="00F47407">
          <w:t xml:space="preserve"> </w:t>
        </w:r>
        <w:r>
          <w:t>“P</w:t>
        </w:r>
        <w:r w:rsidRPr="00F47407">
          <w:t>harmacy</w:t>
        </w:r>
        <w:r>
          <w:t xml:space="preserve"> address” DFF attribute setup on its site use level as “Yes” for FR-OU-01 context. Print</w:t>
        </w:r>
        <w:r w:rsidRPr="00F47407">
          <w:t xml:space="preserve"> this ship to address on the </w:t>
        </w:r>
        <w:r>
          <w:t>France invoice print report</w:t>
        </w:r>
        <w:r w:rsidRPr="00F47407">
          <w:t>.</w:t>
        </w:r>
      </w:ins>
    </w:p>
    <w:p w14:paraId="07595EA5" w14:textId="4C57DA5E" w:rsidR="000E591A" w:rsidRDefault="000E591A" w:rsidP="000E591A">
      <w:pPr>
        <w:spacing w:after="200" w:line="276" w:lineRule="auto"/>
        <w:ind w:left="1080"/>
        <w:rPr>
          <w:ins w:id="46" w:author="Vaibhav Hadawale (Contractor)" w:date="2019-07-12T02:52:00Z"/>
        </w:rPr>
        <w:pPrChange w:id="47" w:author="Vaibhav Hadawale (Contractor)" w:date="2019-07-12T02:51:00Z">
          <w:pPr>
            <w:ind w:left="720"/>
          </w:pPr>
        </w:pPrChange>
      </w:pPr>
      <w:ins w:id="48" w:author="Vaibhav Hadawale (Contractor)" w:date="2019-07-12T02:51:00Z">
        <w:r>
          <w:t>Changes are made to the report quer</w:t>
        </w:r>
        <w:r w:rsidR="00442988">
          <w:t xml:space="preserve">y from where ship to address </w:t>
        </w:r>
      </w:ins>
      <w:ins w:id="49" w:author="Vaibhav Hadawale (Contractor)" w:date="2019-07-12T02:54:00Z">
        <w:r w:rsidR="00442988">
          <w:t>is</w:t>
        </w:r>
      </w:ins>
      <w:ins w:id="50" w:author="Vaibhav Hadawale (Contractor)" w:date="2019-07-12T02:51:00Z">
        <w:r>
          <w:t xml:space="preserve"> getting derived. We have added one formula column which will derive the ship to </w:t>
        </w:r>
      </w:ins>
      <w:ins w:id="51" w:author="Vaibhav Hadawale (Contractor)" w:date="2019-07-12T02:52:00Z">
        <w:r>
          <w:t>address</w:t>
        </w:r>
      </w:ins>
      <w:ins w:id="52" w:author="Vaibhav Hadawale (Contractor)" w:date="2019-07-12T02:51:00Z">
        <w:r>
          <w:t xml:space="preserve"> </w:t>
        </w:r>
      </w:ins>
      <w:ins w:id="53" w:author="Vaibhav Hadawale (Contractor)" w:date="2019-07-12T02:52:00Z">
        <w:r>
          <w:t>based on the classification and Phamacy Address DFF value for France OU.</w:t>
        </w:r>
      </w:ins>
      <w:ins w:id="54" w:author="Vaibhav Hadawale (Contractor)" w:date="2019-07-12T03:02:00Z">
        <w:r w:rsidR="00207C05">
          <w:t xml:space="preserve"> If the condition</w:t>
        </w:r>
      </w:ins>
      <w:ins w:id="55" w:author="Vaibhav Hadawale (Contractor)" w:date="2019-07-12T03:03:00Z">
        <w:r w:rsidR="00106A70">
          <w:t>s</w:t>
        </w:r>
      </w:ins>
      <w:ins w:id="56" w:author="Vaibhav Hadawale (Contractor)" w:date="2019-07-12T03:02:00Z">
        <w:r w:rsidR="00207C05">
          <w:t xml:space="preserve"> </w:t>
        </w:r>
      </w:ins>
      <w:ins w:id="57" w:author="Vaibhav Hadawale (Contractor)" w:date="2019-07-12T03:03:00Z">
        <w:r w:rsidR="00106A70">
          <w:t>are</w:t>
        </w:r>
      </w:ins>
      <w:ins w:id="58" w:author="Vaibhav Hadawale (Contractor)" w:date="2019-07-12T03:02:00Z">
        <w:r w:rsidR="00207C05">
          <w:t xml:space="preserve"> not satisfied, the original address will get printed.</w:t>
        </w:r>
      </w:ins>
    </w:p>
    <w:p w14:paraId="388EE2F1" w14:textId="56A120A9" w:rsidR="000E591A" w:rsidRDefault="000E591A" w:rsidP="000E591A">
      <w:pPr>
        <w:spacing w:after="200" w:line="276" w:lineRule="auto"/>
        <w:ind w:left="1080"/>
        <w:rPr>
          <w:ins w:id="59" w:author="Vaibhav Hadawale (Contractor)" w:date="2019-07-12T02:57:00Z"/>
        </w:rPr>
        <w:pPrChange w:id="60" w:author="Vaibhav Hadawale (Contractor)" w:date="2019-07-12T02:51:00Z">
          <w:pPr>
            <w:ind w:left="720"/>
          </w:pPr>
        </w:pPrChange>
      </w:pPr>
      <w:ins w:id="61" w:author="Vaibhav Hadawale (Contractor)" w:date="2019-07-12T02:53:00Z">
        <w:r>
          <w:lastRenderedPageBreak/>
          <w:t xml:space="preserve">Further, these values are used in placeholdercolumns to hold the values and the placeholder xml tags </w:t>
        </w:r>
      </w:ins>
      <w:ins w:id="62" w:author="Vaibhav Hadawale (Contractor)" w:date="2019-07-12T03:02:00Z">
        <w:r w:rsidR="003C3B18">
          <w:t xml:space="preserve">are used </w:t>
        </w:r>
      </w:ins>
      <w:ins w:id="63" w:author="Vaibhav Hadawale (Contractor)" w:date="2019-07-12T02:53:00Z">
        <w:r>
          <w:t xml:space="preserve">on the </w:t>
        </w:r>
      </w:ins>
      <w:ins w:id="64" w:author="Vaibhav Hadawale (Contractor)" w:date="2019-07-12T02:55:00Z">
        <w:r w:rsidR="00C75B9C">
          <w:t>“France.</w:t>
        </w:r>
      </w:ins>
      <w:ins w:id="65" w:author="Vaibhav Hadawale (Contractor)" w:date="2019-07-12T02:53:00Z">
        <w:r>
          <w:t>rtf</w:t>
        </w:r>
      </w:ins>
      <w:ins w:id="66" w:author="Vaibhav Hadawale (Contractor)" w:date="2019-07-12T02:55:00Z">
        <w:r w:rsidR="00C75B9C">
          <w:t>”</w:t>
        </w:r>
      </w:ins>
      <w:ins w:id="67" w:author="Vaibhav Hadawale (Contractor)" w:date="2019-07-12T02:53:00Z">
        <w:r>
          <w:t xml:space="preserve"> to display the corresponding ship to address as per the requirement.</w:t>
        </w:r>
      </w:ins>
    </w:p>
    <w:p w14:paraId="7D0D0768" w14:textId="5AF2C4B5" w:rsidR="00C75B9C" w:rsidRDefault="00C75B9C" w:rsidP="000E591A">
      <w:pPr>
        <w:spacing w:after="200" w:line="276" w:lineRule="auto"/>
        <w:ind w:left="1080"/>
        <w:rPr>
          <w:ins w:id="68" w:author="Vaibhav Hadawale (Contractor)" w:date="2019-07-12T02:57:00Z"/>
        </w:rPr>
        <w:pPrChange w:id="69" w:author="Vaibhav Hadawale (Contractor)" w:date="2019-07-12T02:51:00Z">
          <w:pPr>
            <w:ind w:left="720"/>
          </w:pPr>
        </w:pPrChange>
      </w:pPr>
      <w:ins w:id="70" w:author="Vaibhav Hadawale (Contractor)" w:date="2019-07-12T02:57:00Z">
        <w:r>
          <w:t>Formula Column Name: CF_SHIPPING_ADDRESS1</w:t>
        </w:r>
      </w:ins>
    </w:p>
    <w:p w14:paraId="2E7140C7" w14:textId="51D7179B" w:rsidR="00C75B9C" w:rsidRDefault="00C75B9C" w:rsidP="000E591A">
      <w:pPr>
        <w:spacing w:after="200" w:line="276" w:lineRule="auto"/>
        <w:ind w:left="1080"/>
        <w:rPr>
          <w:ins w:id="71" w:author="Vaibhav Hadawale (Contractor)" w:date="2019-07-12T02:51:00Z"/>
        </w:rPr>
        <w:pPrChange w:id="72" w:author="Vaibhav Hadawale (Contractor)" w:date="2019-07-12T02:51:00Z">
          <w:pPr>
            <w:ind w:left="720"/>
          </w:pPr>
        </w:pPrChange>
      </w:pPr>
      <w:ins w:id="73" w:author="Vaibhav Hadawale (Contractor)" w:date="2019-07-12T02:57:00Z">
        <w:r>
          <w:t xml:space="preserve">Placeholder Columns: CP_SHIP_ADDRESS1, </w:t>
        </w:r>
        <w:r>
          <w:t>CP_SHIP_ADDRESS</w:t>
        </w:r>
        <w:r>
          <w:t xml:space="preserve">2, </w:t>
        </w:r>
      </w:ins>
      <w:ins w:id="74" w:author="Vaibhav Hadawale (Contractor)" w:date="2019-07-12T02:58:00Z">
        <w:r>
          <w:t>CP_SHIP_ADDRESS</w:t>
        </w:r>
        <w:r>
          <w:t xml:space="preserve">3, </w:t>
        </w:r>
        <w:r>
          <w:t>CP_SHIP_ADDRESS</w:t>
        </w:r>
        <w:r>
          <w:t>4</w:t>
        </w:r>
      </w:ins>
    </w:p>
    <w:p w14:paraId="7393EF5C" w14:textId="1CCF4EAA" w:rsidR="00744A8B" w:rsidRPr="008D3F70" w:rsidRDefault="00CA2D7C" w:rsidP="00CA2D7C">
      <w:pPr>
        <w:pStyle w:val="ListParagraph"/>
        <w:rPr>
          <w:ins w:id="75" w:author="Vaibhav Hadawale (Contractor)" w:date="2019-07-12T02:50:00Z"/>
        </w:rPr>
        <w:pPrChange w:id="76" w:author="Vaibhav Hadawale (Contractor)" w:date="2019-07-12T03:22:00Z">
          <w:pPr>
            <w:ind w:left="720"/>
          </w:pPr>
        </w:pPrChange>
      </w:pPr>
      <w:ins w:id="77" w:author="Vaibhav Hadawale (Contractor)" w:date="2019-07-12T03:22:00Z">
        <w:r>
          <w:t>Ended changes for v19.0</w:t>
        </w:r>
      </w:ins>
    </w:p>
    <w:p w14:paraId="26BE89DD" w14:textId="77777777" w:rsidR="004E4467" w:rsidRDefault="004E4467" w:rsidP="00DA136D">
      <w:r>
        <w:t xml:space="preserve">         </w:t>
      </w:r>
    </w:p>
    <w:p w14:paraId="26BE89DE" w14:textId="77777777" w:rsidR="004E4467" w:rsidRDefault="002D4AE7" w:rsidP="00DA136D">
      <w:pPr>
        <w:ind w:firstLine="720"/>
      </w:pPr>
      <w:r>
        <w:t>Modify the template USA.rtf f</w:t>
      </w:r>
      <w:r w:rsidR="004E4467">
        <w:t xml:space="preserve">or Asegua Therapeutics </w:t>
      </w:r>
      <w:r>
        <w:t>requirement</w:t>
      </w:r>
      <w:r w:rsidR="004E4467">
        <w:t xml:space="preserve"> :</w:t>
      </w:r>
    </w:p>
    <w:p w14:paraId="26BE89DF" w14:textId="77777777" w:rsidR="004E4467" w:rsidRDefault="004E4467" w:rsidP="00DA136D"/>
    <w:p w14:paraId="26BE89E0" w14:textId="77777777" w:rsidR="004E4467" w:rsidRPr="004E4467" w:rsidRDefault="004E4467" w:rsidP="00DA136D">
      <w:pPr>
        <w:pStyle w:val="ListParagraph"/>
        <w:numPr>
          <w:ilvl w:val="0"/>
          <w:numId w:val="70"/>
        </w:numPr>
        <w:spacing w:after="0"/>
      </w:pPr>
      <w:r w:rsidRPr="004E4467">
        <w:t xml:space="preserve">Asegua </w:t>
      </w:r>
      <w:r>
        <w:t xml:space="preserve">Therapeutics </w:t>
      </w:r>
      <w:r w:rsidRPr="004E4467">
        <w:t>Logo sh</w:t>
      </w:r>
      <w:r>
        <w:t>all</w:t>
      </w:r>
      <w:r w:rsidRPr="004E4467">
        <w:t xml:space="preserve"> be printed</w:t>
      </w:r>
    </w:p>
    <w:p w14:paraId="26BE89E1" w14:textId="77777777" w:rsidR="004E4467" w:rsidRPr="004E4467" w:rsidRDefault="004E4467" w:rsidP="00DA136D">
      <w:pPr>
        <w:pStyle w:val="ListParagraph"/>
        <w:numPr>
          <w:ilvl w:val="0"/>
          <w:numId w:val="70"/>
        </w:numPr>
        <w:spacing w:after="0"/>
      </w:pPr>
      <w:r w:rsidRPr="004E4467">
        <w:t xml:space="preserve">Asegua </w:t>
      </w:r>
      <w:r>
        <w:t xml:space="preserve">Legal Entity </w:t>
      </w:r>
      <w:r w:rsidRPr="004E4467">
        <w:t>Address sh</w:t>
      </w:r>
      <w:r>
        <w:t>all</w:t>
      </w:r>
      <w:r w:rsidRPr="004E4467">
        <w:t xml:space="preserve"> be printed</w:t>
      </w:r>
    </w:p>
    <w:p w14:paraId="26BE89E2" w14:textId="77777777" w:rsidR="004E4467" w:rsidRDefault="004E4467" w:rsidP="00DA136D">
      <w:pPr>
        <w:pStyle w:val="ListParagraph"/>
        <w:numPr>
          <w:ilvl w:val="0"/>
          <w:numId w:val="70"/>
        </w:numPr>
        <w:spacing w:after="0"/>
      </w:pPr>
      <w:r w:rsidRPr="004E4467">
        <w:t xml:space="preserve">Asegua Remittance </w:t>
      </w:r>
      <w:r>
        <w:t>Address d</w:t>
      </w:r>
      <w:r w:rsidRPr="004E4467">
        <w:t>etails sh</w:t>
      </w:r>
      <w:r>
        <w:t>all</w:t>
      </w:r>
      <w:r w:rsidRPr="004E4467">
        <w:t xml:space="preserve"> be printed</w:t>
      </w:r>
    </w:p>
    <w:p w14:paraId="26BE89E3" w14:textId="77777777" w:rsidR="00217A0F" w:rsidRPr="004E4467" w:rsidRDefault="00217A0F" w:rsidP="00DA136D">
      <w:pPr>
        <w:pStyle w:val="ListParagraph"/>
        <w:numPr>
          <w:ilvl w:val="0"/>
          <w:numId w:val="70"/>
        </w:numPr>
        <w:spacing w:after="0"/>
      </w:pPr>
      <w:r>
        <w:t>Asegua Remit Via Wire Transfer details shall be printed.</w:t>
      </w:r>
    </w:p>
    <w:p w14:paraId="26BE89E4" w14:textId="77777777" w:rsidR="004E4467" w:rsidRPr="004E4467" w:rsidRDefault="004E4467" w:rsidP="00DA136D">
      <w:pPr>
        <w:pStyle w:val="ListParagraph"/>
        <w:numPr>
          <w:ilvl w:val="0"/>
          <w:numId w:val="70"/>
        </w:numPr>
        <w:spacing w:after="0"/>
      </w:pPr>
      <w:r w:rsidRPr="004E4467">
        <w:t>Asegua Company Name sh</w:t>
      </w:r>
      <w:r>
        <w:t>all</w:t>
      </w:r>
      <w:r w:rsidRPr="004E4467">
        <w:t xml:space="preserve"> be printed as Watermark across </w:t>
      </w:r>
      <w:r>
        <w:t xml:space="preserve">Commercial </w:t>
      </w:r>
      <w:r w:rsidRPr="004E4467">
        <w:t>Invoice Print</w:t>
      </w:r>
    </w:p>
    <w:p w14:paraId="26BE89E5" w14:textId="77777777" w:rsidR="004E4467" w:rsidRPr="008D3F70" w:rsidRDefault="004E4467" w:rsidP="00DA136D"/>
    <w:p w14:paraId="26BE89E6" w14:textId="77777777" w:rsidR="0013363A" w:rsidRDefault="0013363A" w:rsidP="005A7913">
      <w:pPr>
        <w:pStyle w:val="Heading2"/>
      </w:pPr>
      <w:bookmarkStart w:id="78" w:name="_Toc12367355"/>
      <w:bookmarkStart w:id="79" w:name="_Toc182729249"/>
      <w:r w:rsidRPr="005A7913">
        <w:t>Prerequisites and Set-up Dependencies</w:t>
      </w:r>
      <w:bookmarkEnd w:id="78"/>
    </w:p>
    <w:p w14:paraId="26BE89E7" w14:textId="77777777" w:rsidR="009C0523" w:rsidRDefault="009C0523" w:rsidP="00F07927">
      <w:pPr>
        <w:numPr>
          <w:ilvl w:val="0"/>
          <w:numId w:val="13"/>
        </w:numPr>
      </w:pPr>
      <w:r w:rsidRPr="0065033F">
        <w:t>XX</w:t>
      </w:r>
      <w:r>
        <w:t>GIL_OTC_TRX_TYPE_TRANSLATION has to be loaded. This lookup has country specific translated transaction type mappings in local languages.</w:t>
      </w:r>
    </w:p>
    <w:p w14:paraId="26BE89E8" w14:textId="77777777" w:rsidR="009C0523" w:rsidRDefault="009C0523" w:rsidP="00F07927">
      <w:pPr>
        <w:numPr>
          <w:ilvl w:val="0"/>
          <w:numId w:val="13"/>
        </w:numPr>
      </w:pPr>
      <w:r>
        <w:t xml:space="preserve">Remit to bank information will be stored in DFF at Customer account level for each customer. The report derives this value and display on the report. </w:t>
      </w:r>
    </w:p>
    <w:p w14:paraId="26BE89E9" w14:textId="77777777" w:rsidR="009C0523" w:rsidRDefault="009C0523" w:rsidP="009C0523">
      <w:pPr>
        <w:ind w:left="1080"/>
      </w:pPr>
      <w:r>
        <w:t xml:space="preserve">The HZ_CUST_ACCOUNTS.ATTRIBUTE2 is storing this value. For this purpose, BI team enables DFF on Customer account level, for validation uses </w:t>
      </w:r>
      <w:r w:rsidRPr="005E10F7">
        <w:t>XXGIL_CM_CUST</w:t>
      </w:r>
      <w:r>
        <w:t>_REMIT_TO_BANK value set. This is mandatory setup.(As per CR)</w:t>
      </w:r>
    </w:p>
    <w:p w14:paraId="26BE89EA" w14:textId="77777777" w:rsidR="00AA43C5" w:rsidRDefault="00AA43C5" w:rsidP="00AA43C5">
      <w:pPr>
        <w:ind w:firstLine="720"/>
      </w:pPr>
      <w:r>
        <w:t>Japan changes:</w:t>
      </w:r>
    </w:p>
    <w:p w14:paraId="26BE89EB" w14:textId="77777777" w:rsidR="00AA43C5" w:rsidRDefault="00AA43C5" w:rsidP="00AA43C5">
      <w:pPr>
        <w:numPr>
          <w:ilvl w:val="0"/>
          <w:numId w:val="38"/>
        </w:numPr>
      </w:pPr>
      <w:r>
        <w:t>Lookup “</w:t>
      </w:r>
      <w:r w:rsidRPr="004662BA">
        <w:t>XXGIL_MLS_PRODUCT_DESCRIPTIONS</w:t>
      </w:r>
      <w:r>
        <w:t xml:space="preserve">” is used to store </w:t>
      </w:r>
      <w:r w:rsidRPr="004662BA">
        <w:t>Product Descriptions in Local language</w:t>
      </w:r>
      <w:r>
        <w:t>.</w:t>
      </w:r>
    </w:p>
    <w:p w14:paraId="26BE89EC" w14:textId="77777777" w:rsidR="00AA43C5" w:rsidRDefault="00AA43C5" w:rsidP="00AA43C5">
      <w:pPr>
        <w:numPr>
          <w:ilvl w:val="0"/>
          <w:numId w:val="38"/>
        </w:numPr>
      </w:pPr>
      <w:r>
        <w:t>Lookup “</w:t>
      </w:r>
      <w:r w:rsidRPr="004662BA">
        <w:t>XXGIL_OTC_JDNET_TRX_TYPES</w:t>
      </w:r>
      <w:r>
        <w:t>” is used for t</w:t>
      </w:r>
      <w:r w:rsidRPr="004662BA">
        <w:t>ransaction code derivation based on Invoice class, Order type and extended amount</w:t>
      </w:r>
      <w:r>
        <w:t>.</w:t>
      </w:r>
    </w:p>
    <w:p w14:paraId="26BE89ED" w14:textId="77777777" w:rsidR="00AA43C5" w:rsidRDefault="00AA43C5" w:rsidP="00AA43C5">
      <w:pPr>
        <w:numPr>
          <w:ilvl w:val="0"/>
          <w:numId w:val="38"/>
        </w:numPr>
      </w:pPr>
      <w:r>
        <w:t>Lookup “</w:t>
      </w:r>
      <w:r w:rsidRPr="007728F4">
        <w:t>XXGIL_OTC_COMM_MANUAL_ITEM</w:t>
      </w:r>
      <w:r>
        <w:t xml:space="preserve">” is used to derive items for </w:t>
      </w:r>
      <w:r w:rsidRPr="003662CD">
        <w:t>Commercial Orders Manual Transactions</w:t>
      </w:r>
      <w:r>
        <w:t>.</w:t>
      </w:r>
    </w:p>
    <w:p w14:paraId="26BE89EE" w14:textId="77777777" w:rsidR="00AA43C5" w:rsidRDefault="00AA43C5" w:rsidP="00AA43C5">
      <w:pPr>
        <w:numPr>
          <w:ilvl w:val="0"/>
          <w:numId w:val="38"/>
        </w:numPr>
      </w:pPr>
      <w:r>
        <w:t>Lookup “</w:t>
      </w:r>
      <w:r w:rsidRPr="00CF0379">
        <w:t>XXGIL_MLS_UOM_CODE</w:t>
      </w:r>
      <w:r>
        <w:t>” is used to derive UOM code in local language.</w:t>
      </w:r>
    </w:p>
    <w:p w14:paraId="26BE89EF" w14:textId="77777777" w:rsidR="00AA43C5" w:rsidRDefault="00AA43C5" w:rsidP="00AA43C5">
      <w:pPr>
        <w:numPr>
          <w:ilvl w:val="0"/>
          <w:numId w:val="38"/>
        </w:numPr>
      </w:pPr>
      <w:r>
        <w:t>The DFF “</w:t>
      </w:r>
      <w:r w:rsidRPr="00F755F4">
        <w:t>Site Use Information</w:t>
      </w:r>
      <w:r>
        <w:t xml:space="preserve">” is used to store </w:t>
      </w:r>
      <w:r w:rsidRPr="00F755F4">
        <w:t>JD NET code details at Site Use level</w:t>
      </w:r>
      <w:r>
        <w:t>.</w:t>
      </w:r>
    </w:p>
    <w:p w14:paraId="26BE89F0" w14:textId="77777777" w:rsidR="00AA43C5" w:rsidRDefault="00AA43C5" w:rsidP="00AA43C5">
      <w:pPr>
        <w:ind w:left="1080"/>
      </w:pPr>
      <w:r>
        <w:t>Lookup “</w:t>
      </w:r>
      <w:r w:rsidRPr="00C6021E">
        <w:t>XXGIL_OTC_JP_JDNET_CODES</w:t>
      </w:r>
      <w:r>
        <w:t>” is used to derive the Maker code.</w:t>
      </w:r>
    </w:p>
    <w:p w14:paraId="26BE89F1" w14:textId="77777777" w:rsidR="00AA43C5" w:rsidRDefault="00AA43C5" w:rsidP="009C0523">
      <w:pPr>
        <w:ind w:left="1080"/>
      </w:pPr>
    </w:p>
    <w:p w14:paraId="26BE89F2" w14:textId="77777777" w:rsidR="00BB6727" w:rsidRPr="005A7913" w:rsidRDefault="00BB6727" w:rsidP="005A7913">
      <w:pPr>
        <w:pStyle w:val="Heading2"/>
      </w:pPr>
      <w:bookmarkStart w:id="80" w:name="_Toc12367356"/>
      <w:r w:rsidRPr="005A7913">
        <w:t>Assumptions</w:t>
      </w:r>
      <w:bookmarkEnd w:id="79"/>
      <w:bookmarkEnd w:id="80"/>
    </w:p>
    <w:p w14:paraId="26BE89F3" w14:textId="77777777" w:rsidR="009C0523" w:rsidRDefault="009C0523" w:rsidP="009C0523">
      <w:pPr>
        <w:ind w:firstLine="720"/>
      </w:pPr>
      <w:r>
        <w:t>Input Parameters: Following are input parameters.</w:t>
      </w:r>
      <w:r w:rsidRPr="005A62F9">
        <w:t xml:space="preserve"> </w:t>
      </w:r>
    </w:p>
    <w:p w14:paraId="66C8E95F" w14:textId="77777777" w:rsidR="00D22CE0" w:rsidRPr="005A62F9" w:rsidRDefault="00D22CE0" w:rsidP="009C0523">
      <w:pPr>
        <w:ind w:firstLine="720"/>
      </w:pPr>
    </w:p>
    <w:p w14:paraId="26BE89F4" w14:textId="77777777" w:rsidR="005C702D" w:rsidRPr="005A7913" w:rsidRDefault="005C702D" w:rsidP="000D47C3">
      <w:pPr>
        <w:pStyle w:val="Heading2"/>
        <w:keepNext/>
      </w:pPr>
      <w:bookmarkStart w:id="81" w:name="_Toc12367357"/>
      <w:r w:rsidRPr="005A7913">
        <w:t>Design Summary</w:t>
      </w:r>
      <w:bookmarkEnd w:id="81"/>
    </w:p>
    <w:tbl>
      <w:tblPr>
        <w:tblW w:w="5000" w:type="pct"/>
        <w:tblBorders>
          <w:top w:val="single" w:sz="12" w:space="0" w:color="auto"/>
          <w:left w:val="single" w:sz="6" w:space="0" w:color="auto"/>
          <w:bottom w:val="single" w:sz="6" w:space="0" w:color="auto"/>
          <w:right w:val="single" w:sz="6" w:space="0" w:color="auto"/>
        </w:tblBorders>
        <w:tblCellMar>
          <w:left w:w="36" w:type="dxa"/>
          <w:right w:w="36" w:type="dxa"/>
        </w:tblCellMar>
        <w:tblLook w:val="0000" w:firstRow="0" w:lastRow="0" w:firstColumn="0" w:lastColumn="0" w:noHBand="0" w:noVBand="0"/>
      </w:tblPr>
      <w:tblGrid>
        <w:gridCol w:w="2888"/>
        <w:gridCol w:w="6544"/>
      </w:tblGrid>
      <w:tr w:rsidR="005C702D" w:rsidRPr="005A7913" w14:paraId="26BE89F7" w14:textId="77777777" w:rsidTr="005A7913">
        <w:trPr>
          <w:trHeight w:hRule="exact" w:val="417"/>
        </w:trPr>
        <w:tc>
          <w:tcPr>
            <w:tcW w:w="1531" w:type="pct"/>
            <w:tcBorders>
              <w:top w:val="single" w:sz="12" w:space="0" w:color="auto"/>
              <w:left w:val="single" w:sz="6" w:space="0" w:color="auto"/>
              <w:bottom w:val="single" w:sz="6" w:space="0" w:color="auto"/>
              <w:right w:val="single" w:sz="6" w:space="0" w:color="auto"/>
            </w:tcBorders>
            <w:shd w:val="clear" w:color="auto" w:fill="C0C0C0"/>
          </w:tcPr>
          <w:p w14:paraId="26BE89F5" w14:textId="77777777" w:rsidR="005C702D" w:rsidRPr="005A7913" w:rsidRDefault="005C702D" w:rsidP="005A7913">
            <w:pPr>
              <w:rPr>
                <w:rFonts w:cs="Arial"/>
                <w:b/>
                <w:sz w:val="20"/>
                <w:szCs w:val="20"/>
              </w:rPr>
            </w:pPr>
            <w:r w:rsidRPr="005A7913">
              <w:rPr>
                <w:rFonts w:cs="Arial"/>
                <w:b/>
                <w:sz w:val="20"/>
                <w:szCs w:val="20"/>
              </w:rPr>
              <w:t>Document Type</w:t>
            </w:r>
          </w:p>
        </w:tc>
        <w:tc>
          <w:tcPr>
            <w:tcW w:w="3469" w:type="pct"/>
            <w:tcBorders>
              <w:top w:val="single" w:sz="12" w:space="0" w:color="auto"/>
              <w:left w:val="single" w:sz="6" w:space="0" w:color="auto"/>
              <w:bottom w:val="single" w:sz="6" w:space="0" w:color="auto"/>
              <w:right w:val="single" w:sz="6" w:space="0" w:color="auto"/>
            </w:tcBorders>
            <w:shd w:val="clear" w:color="auto" w:fill="C0C0C0"/>
          </w:tcPr>
          <w:p w14:paraId="26BE89F6" w14:textId="77777777" w:rsidR="005C702D" w:rsidRPr="005A7913" w:rsidRDefault="005C702D" w:rsidP="005A7913">
            <w:pPr>
              <w:rPr>
                <w:rFonts w:cs="Arial"/>
                <w:b/>
                <w:sz w:val="20"/>
                <w:szCs w:val="20"/>
              </w:rPr>
            </w:pPr>
            <w:r w:rsidRPr="005A7913">
              <w:rPr>
                <w:rFonts w:cs="Arial"/>
                <w:b/>
                <w:sz w:val="20"/>
                <w:szCs w:val="20"/>
              </w:rPr>
              <w:t>Document Name</w:t>
            </w:r>
          </w:p>
        </w:tc>
      </w:tr>
      <w:tr w:rsidR="005C702D" w:rsidRPr="005A7913" w14:paraId="26BE89FA" w14:textId="77777777" w:rsidTr="005A7913">
        <w:trPr>
          <w:trHeight w:hRule="exact" w:val="61"/>
        </w:trPr>
        <w:tc>
          <w:tcPr>
            <w:tcW w:w="1531" w:type="pct"/>
            <w:tcBorders>
              <w:top w:val="single" w:sz="6" w:space="0" w:color="auto"/>
              <w:left w:val="single" w:sz="6" w:space="0" w:color="auto"/>
              <w:bottom w:val="single" w:sz="6" w:space="0" w:color="auto"/>
              <w:right w:val="single" w:sz="6" w:space="0" w:color="auto"/>
            </w:tcBorders>
            <w:shd w:val="pct50" w:color="auto" w:fill="auto"/>
          </w:tcPr>
          <w:p w14:paraId="26BE89F8" w14:textId="77777777" w:rsidR="005C702D" w:rsidRPr="005A7913" w:rsidRDefault="005C702D" w:rsidP="005A7913">
            <w:pPr>
              <w:keepLines/>
              <w:autoSpaceDE w:val="0"/>
              <w:autoSpaceDN w:val="0"/>
              <w:adjustRightInd w:val="0"/>
              <w:ind w:firstLine="216"/>
              <w:jc w:val="center"/>
              <w:rPr>
                <w:rFonts w:cs="Arial"/>
                <w:color w:val="000000"/>
                <w:sz w:val="8"/>
                <w:szCs w:val="8"/>
              </w:rPr>
            </w:pPr>
          </w:p>
        </w:tc>
        <w:tc>
          <w:tcPr>
            <w:tcW w:w="3469" w:type="pct"/>
            <w:tcBorders>
              <w:top w:val="single" w:sz="6" w:space="0" w:color="auto"/>
              <w:left w:val="single" w:sz="6" w:space="0" w:color="auto"/>
              <w:bottom w:val="single" w:sz="6" w:space="0" w:color="auto"/>
              <w:right w:val="single" w:sz="6" w:space="0" w:color="auto"/>
            </w:tcBorders>
            <w:shd w:val="pct50" w:color="auto" w:fill="auto"/>
          </w:tcPr>
          <w:p w14:paraId="26BE89F9" w14:textId="77777777" w:rsidR="005C702D" w:rsidRPr="005A7913" w:rsidRDefault="005C702D" w:rsidP="005A7913">
            <w:pPr>
              <w:keepLines/>
              <w:autoSpaceDE w:val="0"/>
              <w:autoSpaceDN w:val="0"/>
              <w:adjustRightInd w:val="0"/>
              <w:ind w:firstLine="216"/>
              <w:jc w:val="center"/>
              <w:rPr>
                <w:rFonts w:cs="Arial"/>
                <w:color w:val="000000"/>
                <w:sz w:val="8"/>
                <w:szCs w:val="8"/>
              </w:rPr>
            </w:pPr>
          </w:p>
        </w:tc>
      </w:tr>
      <w:tr w:rsidR="009C0523" w:rsidRPr="005A7913" w14:paraId="26BE89FE" w14:textId="77777777" w:rsidTr="009C0523">
        <w:trPr>
          <w:trHeight w:hRule="exact" w:val="672"/>
        </w:trPr>
        <w:tc>
          <w:tcPr>
            <w:tcW w:w="1531" w:type="pct"/>
            <w:tcBorders>
              <w:top w:val="single" w:sz="6" w:space="0" w:color="auto"/>
              <w:left w:val="single" w:sz="6" w:space="0" w:color="auto"/>
              <w:bottom w:val="single" w:sz="6" w:space="0" w:color="auto"/>
              <w:right w:val="single" w:sz="6" w:space="0" w:color="auto"/>
            </w:tcBorders>
          </w:tcPr>
          <w:p w14:paraId="26BE89FB" w14:textId="77777777" w:rsidR="009C0523" w:rsidRPr="005A7913" w:rsidRDefault="009C0523" w:rsidP="009C0523">
            <w:pPr>
              <w:rPr>
                <w:rFonts w:cs="Arial"/>
                <w:sz w:val="20"/>
                <w:szCs w:val="20"/>
              </w:rPr>
            </w:pPr>
            <w:r w:rsidRPr="005A7913">
              <w:rPr>
                <w:rFonts w:cs="Arial"/>
                <w:sz w:val="20"/>
                <w:szCs w:val="20"/>
              </w:rPr>
              <w:lastRenderedPageBreak/>
              <w:t>Functional Design</w:t>
            </w:r>
          </w:p>
        </w:tc>
        <w:tc>
          <w:tcPr>
            <w:tcW w:w="3469" w:type="pct"/>
            <w:tcBorders>
              <w:top w:val="single" w:sz="6" w:space="0" w:color="auto"/>
              <w:left w:val="single" w:sz="6" w:space="0" w:color="auto"/>
              <w:bottom w:val="single" w:sz="6" w:space="0" w:color="auto"/>
              <w:right w:val="single" w:sz="6" w:space="0" w:color="auto"/>
            </w:tcBorders>
            <w:vAlign w:val="center"/>
          </w:tcPr>
          <w:p w14:paraId="26BE89FC" w14:textId="77777777" w:rsidR="009C0523" w:rsidRDefault="009C0523" w:rsidP="009C0523">
            <w:pPr>
              <w:rPr>
                <w:sz w:val="20"/>
                <w:szCs w:val="20"/>
              </w:rPr>
            </w:pPr>
            <w:r w:rsidRPr="00BC4EC9">
              <w:rPr>
                <w:sz w:val="20"/>
                <w:szCs w:val="20"/>
              </w:rPr>
              <w:t>ROTC85 AR Commercial Invoice 181109 v4.4.doc</w:t>
            </w:r>
            <w:r>
              <w:rPr>
                <w:sz w:val="20"/>
                <w:szCs w:val="20"/>
              </w:rPr>
              <w:t xml:space="preserve"> and  </w:t>
            </w:r>
            <w:r w:rsidRPr="00AA3316">
              <w:rPr>
                <w:sz w:val="20"/>
                <w:szCs w:val="20"/>
              </w:rPr>
              <w:t>ITD-2446 MD050 Commercial Invoice</w:t>
            </w:r>
            <w:r>
              <w:rPr>
                <w:sz w:val="20"/>
                <w:szCs w:val="20"/>
              </w:rPr>
              <w:t xml:space="preserve"> -SEPA</w:t>
            </w:r>
          </w:p>
          <w:p w14:paraId="26BE89FD" w14:textId="77777777" w:rsidR="009C0523" w:rsidRPr="00BC4EC9" w:rsidRDefault="009C0523" w:rsidP="009C0523">
            <w:pPr>
              <w:rPr>
                <w:sz w:val="20"/>
                <w:szCs w:val="20"/>
              </w:rPr>
            </w:pPr>
          </w:p>
        </w:tc>
      </w:tr>
      <w:tr w:rsidR="009C0523" w:rsidRPr="005A7913" w14:paraId="26BE8A01" w14:textId="77777777" w:rsidTr="005A7913">
        <w:trPr>
          <w:trHeight w:hRule="exact" w:val="447"/>
        </w:trPr>
        <w:tc>
          <w:tcPr>
            <w:tcW w:w="1531" w:type="pct"/>
            <w:tcBorders>
              <w:top w:val="single" w:sz="6" w:space="0" w:color="auto"/>
              <w:left w:val="single" w:sz="6" w:space="0" w:color="auto"/>
              <w:bottom w:val="single" w:sz="6" w:space="0" w:color="auto"/>
              <w:right w:val="single" w:sz="6" w:space="0" w:color="auto"/>
            </w:tcBorders>
          </w:tcPr>
          <w:p w14:paraId="26BE89FF" w14:textId="77777777" w:rsidR="009C0523" w:rsidRPr="005A7913" w:rsidRDefault="009C0523" w:rsidP="009C0523">
            <w:pPr>
              <w:rPr>
                <w:rFonts w:cs="Arial"/>
                <w:sz w:val="20"/>
                <w:szCs w:val="20"/>
              </w:rPr>
            </w:pPr>
            <w:r w:rsidRPr="005A7913">
              <w:rPr>
                <w:rFonts w:cs="Arial"/>
                <w:sz w:val="20"/>
                <w:szCs w:val="20"/>
              </w:rPr>
              <w:t>Technical Design</w:t>
            </w:r>
          </w:p>
        </w:tc>
        <w:tc>
          <w:tcPr>
            <w:tcW w:w="3469" w:type="pct"/>
            <w:tcBorders>
              <w:top w:val="single" w:sz="6" w:space="0" w:color="auto"/>
              <w:left w:val="single" w:sz="6" w:space="0" w:color="auto"/>
              <w:bottom w:val="single" w:sz="6" w:space="0" w:color="auto"/>
              <w:right w:val="single" w:sz="6" w:space="0" w:color="auto"/>
            </w:tcBorders>
            <w:vAlign w:val="center"/>
          </w:tcPr>
          <w:p w14:paraId="26BE8A00" w14:textId="77777777" w:rsidR="009C0523" w:rsidRPr="00516DB2" w:rsidRDefault="009C0523" w:rsidP="009C0523">
            <w:pPr>
              <w:rPr>
                <w:sz w:val="20"/>
                <w:szCs w:val="20"/>
              </w:rPr>
            </w:pPr>
            <w:r>
              <w:rPr>
                <w:sz w:val="20"/>
                <w:szCs w:val="20"/>
              </w:rPr>
              <w:t>This Document.</w:t>
            </w:r>
          </w:p>
        </w:tc>
      </w:tr>
      <w:tr w:rsidR="009C0523" w:rsidRPr="005A7913" w14:paraId="26BE8A04" w14:textId="77777777" w:rsidTr="005A7913">
        <w:trPr>
          <w:trHeight w:hRule="exact" w:val="447"/>
        </w:trPr>
        <w:tc>
          <w:tcPr>
            <w:tcW w:w="1531" w:type="pct"/>
            <w:tcBorders>
              <w:top w:val="single" w:sz="6" w:space="0" w:color="auto"/>
              <w:left w:val="single" w:sz="6" w:space="0" w:color="auto"/>
              <w:bottom w:val="single" w:sz="6" w:space="0" w:color="auto"/>
              <w:right w:val="single" w:sz="6" w:space="0" w:color="auto"/>
            </w:tcBorders>
          </w:tcPr>
          <w:p w14:paraId="26BE8A02" w14:textId="77777777" w:rsidR="009C0523" w:rsidRPr="005A7913" w:rsidRDefault="009C0523" w:rsidP="009C0523">
            <w:pPr>
              <w:rPr>
                <w:rFonts w:cs="Arial"/>
                <w:sz w:val="20"/>
                <w:szCs w:val="20"/>
              </w:rPr>
            </w:pPr>
            <w:r w:rsidRPr="005A7913">
              <w:rPr>
                <w:rFonts w:cs="Arial"/>
                <w:sz w:val="20"/>
                <w:szCs w:val="20"/>
              </w:rPr>
              <w:t>Unit Test Plan</w:t>
            </w:r>
          </w:p>
        </w:tc>
        <w:tc>
          <w:tcPr>
            <w:tcW w:w="3469" w:type="pct"/>
            <w:tcBorders>
              <w:top w:val="single" w:sz="6" w:space="0" w:color="auto"/>
              <w:left w:val="single" w:sz="6" w:space="0" w:color="auto"/>
              <w:bottom w:val="single" w:sz="6" w:space="0" w:color="auto"/>
              <w:right w:val="single" w:sz="6" w:space="0" w:color="auto"/>
            </w:tcBorders>
            <w:vAlign w:val="center"/>
          </w:tcPr>
          <w:p w14:paraId="26BE8A03" w14:textId="77777777" w:rsidR="009C0523" w:rsidRPr="00155259" w:rsidRDefault="009C0523" w:rsidP="009C0523">
            <w:pPr>
              <w:rPr>
                <w:sz w:val="20"/>
                <w:szCs w:val="20"/>
              </w:rPr>
            </w:pPr>
            <w:r>
              <w:rPr>
                <w:sz w:val="20"/>
                <w:szCs w:val="20"/>
              </w:rPr>
              <w:t>ROTC85</w:t>
            </w:r>
            <w:r w:rsidRPr="00D13A70">
              <w:rPr>
                <w:sz w:val="20"/>
                <w:szCs w:val="20"/>
              </w:rPr>
              <w:t xml:space="preserve"> </w:t>
            </w:r>
            <w:r>
              <w:rPr>
                <w:sz w:val="20"/>
                <w:szCs w:val="20"/>
              </w:rPr>
              <w:t>UTP AR Commercial Invoice</w:t>
            </w:r>
            <w:r w:rsidRPr="00D13A70">
              <w:rPr>
                <w:sz w:val="20"/>
                <w:szCs w:val="20"/>
              </w:rPr>
              <w:t>.doc</w:t>
            </w:r>
          </w:p>
        </w:tc>
      </w:tr>
    </w:tbl>
    <w:p w14:paraId="26BE8A05" w14:textId="31933A66" w:rsidR="009C0523" w:rsidRDefault="00B875F0" w:rsidP="000D47C3">
      <w:pPr>
        <w:pStyle w:val="Heading2"/>
      </w:pPr>
      <w:bookmarkStart w:id="82" w:name="_Toc12367358"/>
      <w:r>
        <w:rPr>
          <w:noProof/>
        </w:rPr>
        <mc:AlternateContent>
          <mc:Choice Requires="wpg">
            <w:drawing>
              <wp:anchor distT="0" distB="0" distL="114300" distR="114300" simplePos="0" relativeHeight="251670528" behindDoc="0" locked="0" layoutInCell="1" allowOverlap="1" wp14:anchorId="783429CD" wp14:editId="22E02BC0">
                <wp:simplePos x="0" y="0"/>
                <wp:positionH relativeFrom="column">
                  <wp:posOffset>1139125</wp:posOffset>
                </wp:positionH>
                <wp:positionV relativeFrom="paragraph">
                  <wp:posOffset>304757</wp:posOffset>
                </wp:positionV>
                <wp:extent cx="5033075" cy="4439500"/>
                <wp:effectExtent l="0" t="0" r="15240" b="18415"/>
                <wp:wrapNone/>
                <wp:docPr id="49" name="Group 49"/>
                <wp:cNvGraphicFramePr/>
                <a:graphic xmlns:a="http://schemas.openxmlformats.org/drawingml/2006/main">
                  <a:graphicData uri="http://schemas.microsoft.com/office/word/2010/wordprocessingGroup">
                    <wpg:wgp>
                      <wpg:cNvGrpSpPr/>
                      <wpg:grpSpPr>
                        <a:xfrm>
                          <a:off x="0" y="0"/>
                          <a:ext cx="5033075" cy="4439500"/>
                          <a:chOff x="0" y="0"/>
                          <a:chExt cx="5033075" cy="4439500"/>
                        </a:xfrm>
                      </wpg:grpSpPr>
                      <wps:wsp>
                        <wps:cNvPr id="15" name="AutoShape 2"/>
                        <wps:cNvSpPr>
                          <a:spLocks noChangeArrowheads="1"/>
                        </wps:cNvSpPr>
                        <wps:spPr bwMode="auto">
                          <a:xfrm>
                            <a:off x="759417" y="0"/>
                            <a:ext cx="1028700" cy="400685"/>
                          </a:xfrm>
                          <a:prstGeom prst="roundRect">
                            <a:avLst>
                              <a:gd name="adj" fmla="val 16667"/>
                            </a:avLst>
                          </a:prstGeom>
                          <a:solidFill>
                            <a:srgbClr val="FFFFFF"/>
                          </a:solidFill>
                          <a:ln w="9525">
                            <a:solidFill>
                              <a:srgbClr val="000000"/>
                            </a:solidFill>
                            <a:round/>
                            <a:headEnd/>
                            <a:tailEnd/>
                          </a:ln>
                        </wps:spPr>
                        <wps:txbx>
                          <w:txbxContent>
                            <w:p w14:paraId="26BEAA0E" w14:textId="77777777" w:rsidR="00A37AB6" w:rsidRPr="002C4B36" w:rsidRDefault="00A37AB6" w:rsidP="009C0523">
                              <w:pPr>
                                <w:jc w:val="center"/>
                                <w:rPr>
                                  <w:rFonts w:ascii="Georgia" w:hAnsi="Georgia" w:cs="Georgia"/>
                                </w:rPr>
                              </w:pPr>
                              <w:r w:rsidRPr="002C4B36">
                                <w:rPr>
                                  <w:rFonts w:ascii="Georgia" w:hAnsi="Georgia" w:cs="Georgia"/>
                                </w:rPr>
                                <w:t>START</w:t>
                              </w:r>
                            </w:p>
                          </w:txbxContent>
                        </wps:txbx>
                        <wps:bodyPr rot="0" vert="horz" wrap="square" lIns="91440" tIns="45720" rIns="91440" bIns="45720" anchor="t" anchorCtr="0" upright="1">
                          <a:noAutofit/>
                        </wps:bodyPr>
                      </wps:wsp>
                      <wps:wsp>
                        <wps:cNvPr id="14" name="Line 3"/>
                        <wps:cNvCnPr>
                          <a:cxnSpLocks noChangeShapeType="1"/>
                        </wps:cNvCnPr>
                        <wps:spPr bwMode="auto">
                          <a:xfrm>
                            <a:off x="1263112" y="402956"/>
                            <a:ext cx="0" cy="2470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Line 4"/>
                        <wps:cNvCnPr>
                          <a:cxnSpLocks noChangeShapeType="1"/>
                        </wps:cNvCnPr>
                        <wps:spPr bwMode="auto">
                          <a:xfrm>
                            <a:off x="1317356" y="1611824"/>
                            <a:ext cx="0" cy="3619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 name="Line 5"/>
                        <wps:cNvCnPr>
                          <a:cxnSpLocks noChangeShapeType="1"/>
                        </wps:cNvCnPr>
                        <wps:spPr bwMode="auto">
                          <a:xfrm>
                            <a:off x="1317356" y="3130658"/>
                            <a:ext cx="0" cy="390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AutoShape 6"/>
                        <wps:cNvSpPr>
                          <a:spLocks noChangeArrowheads="1"/>
                        </wps:cNvSpPr>
                        <wps:spPr bwMode="auto">
                          <a:xfrm>
                            <a:off x="3890075" y="3789336"/>
                            <a:ext cx="1143000" cy="457200"/>
                          </a:xfrm>
                          <a:prstGeom prst="roundRect">
                            <a:avLst>
                              <a:gd name="adj" fmla="val 16667"/>
                            </a:avLst>
                          </a:prstGeom>
                          <a:solidFill>
                            <a:srgbClr val="FFFFFF"/>
                          </a:solidFill>
                          <a:ln w="9525">
                            <a:solidFill>
                              <a:srgbClr val="000000"/>
                            </a:solidFill>
                            <a:round/>
                            <a:headEnd/>
                            <a:tailEnd/>
                          </a:ln>
                        </wps:spPr>
                        <wps:txbx>
                          <w:txbxContent>
                            <w:p w14:paraId="26BEAA14" w14:textId="77777777" w:rsidR="00A37AB6" w:rsidRPr="002C4B36" w:rsidRDefault="00A37AB6" w:rsidP="009C0523">
                              <w:pPr>
                                <w:jc w:val="center"/>
                                <w:rPr>
                                  <w:rFonts w:ascii="Georgia" w:hAnsi="Georgia" w:cs="Georgia"/>
                                </w:rPr>
                              </w:pPr>
                              <w:r>
                                <w:rPr>
                                  <w:rFonts w:ascii="Georgia" w:hAnsi="Georgia" w:cs="Georgia"/>
                                </w:rPr>
                                <w:t>END</w:t>
                              </w:r>
                            </w:p>
                          </w:txbxContent>
                        </wps:txbx>
                        <wps:bodyPr rot="0" vert="horz" wrap="square" lIns="91440" tIns="45720" rIns="91440" bIns="45720" anchor="t" anchorCtr="0" upright="1">
                          <a:noAutofit/>
                        </wps:bodyPr>
                      </wps:wsp>
                      <wps:wsp>
                        <wps:cNvPr id="11" name="AutoShape 7"/>
                        <wps:cNvSpPr>
                          <a:spLocks noChangeArrowheads="1"/>
                        </wps:cNvSpPr>
                        <wps:spPr bwMode="auto">
                          <a:xfrm>
                            <a:off x="0" y="1968285"/>
                            <a:ext cx="2819400" cy="1174750"/>
                          </a:xfrm>
                          <a:prstGeom prst="flowChartPredefinedProcess">
                            <a:avLst/>
                          </a:prstGeom>
                          <a:solidFill>
                            <a:srgbClr val="FFFFFF"/>
                          </a:solidFill>
                          <a:ln w="9525">
                            <a:solidFill>
                              <a:srgbClr val="000000"/>
                            </a:solidFill>
                            <a:miter lim="800000"/>
                            <a:headEnd/>
                            <a:tailEnd/>
                          </a:ln>
                        </wps:spPr>
                        <wps:txbx>
                          <w:txbxContent>
                            <w:p w14:paraId="26BEAA10" w14:textId="77777777" w:rsidR="00A37AB6" w:rsidRPr="005C68D8" w:rsidRDefault="00A37AB6" w:rsidP="009C0523">
                              <w:r>
                                <w:t>A</w:t>
                              </w:r>
                              <w:r w:rsidRPr="005C68D8">
                                <w:t xml:space="preserve">bove report attach xml template and internally calls </w:t>
                              </w:r>
                              <w:r w:rsidRPr="005C68D8">
                                <w:rPr>
                                  <w:rStyle w:val="x210"/>
                                  <w:rFonts w:ascii="Times New Roman" w:hAnsi="Times New Roman"/>
                                  <w:szCs w:val="22"/>
                                </w:rPr>
                                <w:t xml:space="preserve">Gilead Print Commercial Invoices. This report </w:t>
                              </w:r>
                              <w:r w:rsidRPr="005C68D8">
                                <w:rPr>
                                  <w:rStyle w:val="x210"/>
                                  <w:rFonts w:ascii="Times New Roman" w:hAnsi="Times New Roman"/>
                                  <w:b w:val="0"/>
                                  <w:szCs w:val="22"/>
                                </w:rPr>
                                <w:t>execute</w:t>
                              </w:r>
                              <w:r w:rsidRPr="005C68D8">
                                <w:t xml:space="preserve"> </w:t>
                              </w:r>
                              <w:r w:rsidRPr="005C68D8">
                                <w:rPr>
                                  <w:rStyle w:val="x210"/>
                                  <w:rFonts w:ascii="Times New Roman" w:hAnsi="Times New Roman"/>
                                  <w:szCs w:val="22"/>
                                </w:rPr>
                                <w:t>XXGILARCOMINV</w:t>
                              </w:r>
                              <w:r w:rsidRPr="005C68D8">
                                <w:t>.rdf to generate output in XML format</w:t>
                              </w:r>
                            </w:p>
                          </w:txbxContent>
                        </wps:txbx>
                        <wps:bodyPr rot="0" vert="horz" wrap="square" lIns="91440" tIns="45720" rIns="91440" bIns="45720" anchor="t" anchorCtr="0" upright="1">
                          <a:noAutofit/>
                        </wps:bodyPr>
                      </wps:wsp>
                      <wps:wsp>
                        <wps:cNvPr id="13" name="AutoShape 8"/>
                        <wps:cNvSpPr>
                          <a:spLocks noChangeArrowheads="1"/>
                        </wps:cNvSpPr>
                        <wps:spPr bwMode="auto">
                          <a:xfrm>
                            <a:off x="0" y="650929"/>
                            <a:ext cx="2857500" cy="1087120"/>
                          </a:xfrm>
                          <a:prstGeom prst="flowChartPredefinedProcess">
                            <a:avLst/>
                          </a:prstGeom>
                          <a:solidFill>
                            <a:srgbClr val="FFFFFF"/>
                          </a:solidFill>
                          <a:ln w="9525">
                            <a:solidFill>
                              <a:srgbClr val="000000"/>
                            </a:solidFill>
                            <a:miter lim="800000"/>
                            <a:headEnd/>
                            <a:tailEnd/>
                          </a:ln>
                        </wps:spPr>
                        <wps:txbx>
                          <w:txbxContent>
                            <w:p w14:paraId="26BEAA0F" w14:textId="77777777" w:rsidR="00A37AB6" w:rsidRPr="002E465D" w:rsidRDefault="00A37AB6" w:rsidP="009C0523">
                              <w:r w:rsidRPr="002E465D">
                                <w:t xml:space="preserve">Run </w:t>
                              </w:r>
                              <w:r w:rsidRPr="00691377">
                                <w:rPr>
                                  <w:b/>
                                </w:rPr>
                                <w:t>Gilead Print Commercial Invoices(Main)</w:t>
                              </w:r>
                              <w:r>
                                <w:t xml:space="preserve"> </w:t>
                              </w:r>
                              <w:r w:rsidRPr="002E465D">
                                <w:t xml:space="preserve"> report by entering parameters in Oracle Apps/EBS in specified responsibility</w:t>
                              </w:r>
                              <w:r>
                                <w:t xml:space="preserve"> </w:t>
                              </w:r>
                            </w:p>
                          </w:txbxContent>
                        </wps:txbx>
                        <wps:bodyPr rot="0" vert="horz" wrap="square" lIns="91440" tIns="45720" rIns="91440" bIns="45720" anchor="t" anchorCtr="0" upright="1">
                          <a:noAutofit/>
                        </wps:bodyPr>
                      </wps:wsp>
                      <wps:wsp>
                        <wps:cNvPr id="10" name="AutoShape 10"/>
                        <wps:cNvCnPr>
                          <a:cxnSpLocks noChangeShapeType="1"/>
                        </wps:cNvCnPr>
                        <wps:spPr bwMode="auto">
                          <a:xfrm>
                            <a:off x="2867187" y="2758698"/>
                            <a:ext cx="120015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Rectangle 11"/>
                        <wps:cNvSpPr>
                          <a:spLocks noChangeArrowheads="1"/>
                        </wps:cNvSpPr>
                        <wps:spPr bwMode="auto">
                          <a:xfrm>
                            <a:off x="3029919" y="3084163"/>
                            <a:ext cx="63373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EAA12" w14:textId="77777777" w:rsidR="00A37AB6" w:rsidRPr="004F4A2E" w:rsidRDefault="00A37AB6" w:rsidP="009C0523">
                              <w:r w:rsidRPr="004F4A2E">
                                <w:t>Error</w:t>
                              </w:r>
                            </w:p>
                          </w:txbxContent>
                        </wps:txbx>
                        <wps:bodyPr rot="0" vert="horz" wrap="square" lIns="91440" tIns="45720" rIns="91440" bIns="45720" anchor="t" anchorCtr="0" upright="1">
                          <a:noAutofit/>
                        </wps:bodyPr>
                      </wps:wsp>
                      <wps:wsp>
                        <wps:cNvPr id="6" name="AutoShape 12"/>
                        <wps:cNvSpPr>
                          <a:spLocks noChangeArrowheads="1"/>
                        </wps:cNvSpPr>
                        <wps:spPr bwMode="auto">
                          <a:xfrm flipV="1">
                            <a:off x="7750" y="3518115"/>
                            <a:ext cx="2857500" cy="921385"/>
                          </a:xfrm>
                          <a:prstGeom prst="flowChartPredefinedProcess">
                            <a:avLst/>
                          </a:prstGeom>
                          <a:solidFill>
                            <a:srgbClr val="FFFFFF"/>
                          </a:solidFill>
                          <a:ln w="9525">
                            <a:solidFill>
                              <a:srgbClr val="000000"/>
                            </a:solidFill>
                            <a:miter lim="800000"/>
                            <a:headEnd/>
                            <a:tailEnd/>
                          </a:ln>
                        </wps:spPr>
                        <wps:txbx>
                          <w:txbxContent>
                            <w:p w14:paraId="26BEAA13" w14:textId="77777777" w:rsidR="00A37AB6" w:rsidRPr="002E465D" w:rsidRDefault="00A37AB6" w:rsidP="009C0523">
                              <w:r w:rsidRPr="002E465D">
                                <w:t xml:space="preserve">Apply </w:t>
                              </w:r>
                              <w:r w:rsidRPr="005C68D8">
                                <w:rPr>
                                  <w:rStyle w:val="x210"/>
                                  <w:rFonts w:ascii="Times New Roman" w:hAnsi="Times New Roman"/>
                                  <w:szCs w:val="22"/>
                                </w:rPr>
                                <w:t>XXGILARCOMINV</w:t>
                              </w:r>
                              <w:r>
                                <w:t xml:space="preserve"> _{Country}</w:t>
                              </w:r>
                              <w:r w:rsidRPr="002E465D">
                                <w:t xml:space="preserve">.rtf </w:t>
                              </w:r>
                              <w:r>
                                <w:t xml:space="preserve"> Country specific </w:t>
                              </w:r>
                              <w:r w:rsidRPr="002E465D">
                                <w:t>BI publisher template to xml output to display report output.</w:t>
                              </w:r>
                            </w:p>
                          </w:txbxContent>
                        </wps:txbx>
                        <wps:bodyPr rot="0" vert="horz" wrap="square" lIns="91440" tIns="45720" rIns="91440" bIns="45720" anchor="t" anchorCtr="0" upright="1">
                          <a:noAutofit/>
                        </wps:bodyPr>
                      </wps:wsp>
                      <wps:wsp>
                        <wps:cNvPr id="5" name="Line 13"/>
                        <wps:cNvCnPr>
                          <a:cxnSpLocks noChangeShapeType="1"/>
                        </wps:cNvCnPr>
                        <wps:spPr bwMode="auto">
                          <a:xfrm>
                            <a:off x="2867187" y="4045058"/>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id="Group 49" o:spid="_x0000_s1026" style="position:absolute;left:0;text-align:left;margin-left:89.7pt;margin-top:24pt;width:396.3pt;height:349.55pt;z-index:251670528" coordsize="50330,44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">
                <v:roundrect id="AutoShape 2" o:spid="_x0000_s1027" style="position:absolute;left:7594;width:10287;height:400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V8sEA&#10;AADbAAAADwAAAGRycy9kb3ducmV2LnhtbERPTWsCMRC9C/6HMII3TSxY6tYoRah4K249eBw3092l&#10;m8maZNe1v94UCr3N433OejvYRvTkQ+1Yw2KuQBAXztRcajh9vs9eQISIbLBxTBruFGC7GY/WmBl3&#10;4yP1eSxFCuGQoYYqxjaTMhQVWQxz1xIn7st5izFBX0rj8ZbCbSOflHqWFmtODRW2tKuo+M47q6Ew&#10;qlP+3H+sLsuY//TdleX+qvV0Mry9gog0xH/xn/tg0vwl/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n1fLBAAAA2wAAAA8AAAAAAAAAAAAAAAAAmAIAAGRycy9kb3du&#10;cmV2LnhtbFBLBQYAAAAABAAEAPUAAACGAwAAAAA=&#10;">
                  <v:textbox>
                    <w:txbxContent>
                      <w:p w14:paraId="26BEAA0E" w14:textId="77777777" w:rsidR="00A37AB6" w:rsidRPr="002C4B36" w:rsidRDefault="00A37AB6" w:rsidP="009C0523">
                        <w:pPr>
                          <w:jc w:val="center"/>
                          <w:rPr>
                            <w:rFonts w:ascii="Georgia" w:hAnsi="Georgia" w:cs="Georgia"/>
                          </w:rPr>
                        </w:pPr>
                        <w:r w:rsidRPr="002C4B36">
                          <w:rPr>
                            <w:rFonts w:ascii="Georgia" w:hAnsi="Georgia" w:cs="Georgia"/>
                          </w:rPr>
                          <w:t>START</w:t>
                        </w:r>
                      </w:p>
                    </w:txbxContent>
                  </v:textbox>
                </v:roundrect>
                <v:line id="Line 3" o:spid="_x0000_s1028" style="position:absolute;visibility:visible;mso-wrap-style:square" from="12631,4029" to="12631,64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line id="Line 4" o:spid="_x0000_s1029" style="position:absolute;visibility:visible;mso-wrap-style:square" from="13173,16118" to="13173,197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z0MIAAADbAAAADwAAAGRycy9kb3ducmV2LnhtbERPTWvCQBC9F/wPyxS81U08aE1dQzEU&#10;PNiCWnqeZsdsMDsbstu4/nu3UOhtHu9z1mW0nRhp8K1jBfksA0FcO91yo+Dz9Pb0DMIHZI2dY1Jw&#10;Iw/lZvKwxkK7Kx9oPIZGpBD2BSowIfSFlL42ZNHPXE+cuLMbLIYEh0bqAa8p3HZynmULabHl1GCw&#10;p62h+nL8sQqWpjrIpaz2p49qbPNVfI9f3yulpo/x9QVEoBj+xX/unU7z5/D7SzpAb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z0MIAAADbAAAADwAAAAAAAAAAAAAA&#10;AAChAgAAZHJzL2Rvd25yZXYueG1sUEsFBgAAAAAEAAQA+QAAAJADAAAAAA==&#10;">
                  <v:stroke endarrow="block"/>
                </v:line>
                <v:line id="Line 5" o:spid="_x0000_s1030" style="position:absolute;visibility:visible;mso-wrap-style:square" from="13173,31306" to="13173,35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c9PsMAAADaAAAADwAAAGRycy9kb3ducmV2LnhtbESPT2sCMRTE7wW/Q3hCbzWrB+1ujVJc&#10;BA+14B88Pzevm6Wbl2UT1/TbN0Khx2FmfsMs19G2YqDeN44VTCcZCOLK6YZrBefT9uUVhA/IGlvH&#10;pOCHPKxXo6clFtrd+UDDMdQiQdgXqMCE0BVS+sqQRT9xHXHyvlxvMSTZ11L3eE9w28pZls2lxYbT&#10;gsGONoaq7+PNKliY8iAXsvw4fZZDM83jPl6uuVLP4/j+BiJQDP/hv/ZOK8jhcSXdAL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nPT7DAAAA2gAAAA8AAAAAAAAAAAAA&#10;AAAAoQIAAGRycy9kb3ducmV2LnhtbFBLBQYAAAAABAAEAPkAAACRAwAAAAA=&#10;">
                  <v:stroke endarrow="block"/>
                </v:line>
                <v:roundrect id="AutoShape 6" o:spid="_x0000_s1031" style="position:absolute;left:38900;top:37893;width:11430;height:457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bcIA&#10;AADaAAAADwAAAGRycy9kb3ducmV2LnhtbESPQWsCMRSE74L/ITyhN00UK3ZrFBGU3kq3PXh83bzu&#10;Lm5e1iS7bvvrm0LB4zAz3zCb3WAb0ZMPtWMN85kCQVw4U3Op4eP9OF2DCBHZYOOYNHxTgN12PNpg&#10;ZtyN36jPYykShEOGGqoY20zKUFRkMcxcS5y8L+ctxiR9KY3HW4LbRi6UWkmLNaeFCls6VFRc8s5q&#10;KIzqlD/3r0+fjzH/6bsry9NV64fJsH8GEWmI9/B/+8VoWMLflX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79twgAAANoAAAAPAAAAAAAAAAAAAAAAAJgCAABkcnMvZG93&#10;bnJldi54bWxQSwUGAAAAAAQABAD1AAAAhwMAAAAA&#10;">
                  <v:textbox>
                    <w:txbxContent>
                      <w:p w14:paraId="26BEAA14" w14:textId="77777777" w:rsidR="00A37AB6" w:rsidRPr="002C4B36" w:rsidRDefault="00A37AB6" w:rsidP="009C0523">
                        <w:pPr>
                          <w:jc w:val="center"/>
                          <w:rPr>
                            <w:rFonts w:ascii="Georgia" w:hAnsi="Georgia" w:cs="Georgia"/>
                          </w:rPr>
                        </w:pPr>
                        <w:r>
                          <w:rPr>
                            <w:rFonts w:ascii="Georgia" w:hAnsi="Georgia" w:cs="Georgia"/>
                          </w:rPr>
                          <w:t>END</w:t>
                        </w:r>
                      </w:p>
                    </w:txbxContent>
                  </v:textbox>
                </v:roundrect>
                <v:shapetype id="_x0000_t112" coordsize="21600,21600" o:spt="112" path="m,l,21600r21600,l21600,xem2610,nfl2610,21600em18990,nfl18990,21600e">
                  <v:stroke joinstyle="miter"/>
                  <v:path o:extrusionok="f" gradientshapeok="t" o:connecttype="rect" textboxrect="2610,0,18990,21600"/>
                </v:shapetype>
                <v:shape id="AutoShape 7" o:spid="_x0000_s1032" type="#_x0000_t112" style="position:absolute;top:19682;width:28194;height:1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oDb8A&#10;AADbAAAADwAAAGRycy9kb3ducmV2LnhtbERPTYvCMBC9L/gfwgh7W1M9iHSNsiiCIB7UFjwOzWzT&#10;tZmUJGr99xtB8DaP9znzZW9bcSMfGscKxqMMBHHldMO1guK0+ZqBCBFZY+uYFDwowHIx+Jhjrt2d&#10;D3Q7xlqkEA45KjAxdrmUoTJkMYxcR5y4X+ctxgR9LbXHewq3rZxk2VRabDg1GOxoZai6HK9WwflS&#10;laQLX3T4mO7sPpR/Zl0q9Tnsf75BROrjW/xyb3WaP4bnL+kAufg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NCgNvwAAANsAAAAPAAAAAAAAAAAAAAAAAJgCAABkcnMvZG93bnJl&#10;di54bWxQSwUGAAAAAAQABAD1AAAAhAMAAAAA&#10;">
                  <v:textbox>
                    <w:txbxContent>
                      <w:p w14:paraId="26BEAA10" w14:textId="77777777" w:rsidR="00A37AB6" w:rsidRPr="005C68D8" w:rsidRDefault="00A37AB6" w:rsidP="009C0523">
                        <w:r>
                          <w:t>A</w:t>
                        </w:r>
                        <w:r w:rsidRPr="005C68D8">
                          <w:t xml:space="preserve">bove report attach xml template and internally calls </w:t>
                        </w:r>
                        <w:r w:rsidRPr="005C68D8">
                          <w:rPr>
                            <w:rStyle w:val="x210"/>
                            <w:rFonts w:ascii="Times New Roman" w:hAnsi="Times New Roman"/>
                            <w:szCs w:val="22"/>
                          </w:rPr>
                          <w:t xml:space="preserve">Gilead Print Commercial Invoices. This report </w:t>
                        </w:r>
                        <w:r w:rsidRPr="005C68D8">
                          <w:rPr>
                            <w:rStyle w:val="x210"/>
                            <w:rFonts w:ascii="Times New Roman" w:hAnsi="Times New Roman"/>
                            <w:b w:val="0"/>
                            <w:szCs w:val="22"/>
                          </w:rPr>
                          <w:t>execute</w:t>
                        </w:r>
                        <w:r w:rsidRPr="005C68D8">
                          <w:t xml:space="preserve"> </w:t>
                        </w:r>
                        <w:r w:rsidRPr="005C68D8">
                          <w:rPr>
                            <w:rStyle w:val="x210"/>
                            <w:rFonts w:ascii="Times New Roman" w:hAnsi="Times New Roman"/>
                            <w:szCs w:val="22"/>
                          </w:rPr>
                          <w:t>XXGILARCOMINV</w:t>
                        </w:r>
                        <w:r w:rsidRPr="005C68D8">
                          <w:t>.rdf to generate output in XML format</w:t>
                        </w:r>
                      </w:p>
                    </w:txbxContent>
                  </v:textbox>
                </v:shape>
                <v:shape id="AutoShape 8" o:spid="_x0000_s1033" type="#_x0000_t112" style="position:absolute;top:6509;width:28575;height:10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T4cEA&#10;AADbAAAADwAAAGRycy9kb3ducmV2LnhtbERP32vCMBB+H+x/CDfwbU2nIKMzlrExEGQPuhZ8PJpb&#10;07W5lCRq/e8XQfDtPr6ftyonO4gT+dA5VvCS5SCIG6c7bhVUP1/PryBCRNY4OCYFFwpQrh8fVlho&#10;d+YdnfaxFSmEQ4EKTIxjIWVoDFkMmRuJE/frvMWYoG+l9nhO4XaQ8zxfSosdpwaDI30Yavr90So4&#10;9E1NuvLViJfl1n6H+s981krNnqb3NxCRpngX39wbneYv4PpLOk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6qE+HBAAAA2wAAAA8AAAAAAAAAAAAAAAAAmAIAAGRycy9kb3du&#10;cmV2LnhtbFBLBQYAAAAABAAEAPUAAACGAwAAAAA=&#10;">
                  <v:textbox>
                    <w:txbxContent>
                      <w:p w14:paraId="26BEAA0F" w14:textId="77777777" w:rsidR="00A37AB6" w:rsidRPr="002E465D" w:rsidRDefault="00A37AB6" w:rsidP="009C0523">
                        <w:r w:rsidRPr="002E465D">
                          <w:t xml:space="preserve">Run </w:t>
                        </w:r>
                        <w:r w:rsidRPr="00691377">
                          <w:rPr>
                            <w:b/>
                          </w:rPr>
                          <w:t>Gilead Print Commercial Invoices(Main)</w:t>
                        </w:r>
                        <w:r>
                          <w:t xml:space="preserve"> </w:t>
                        </w:r>
                        <w:r w:rsidRPr="002E465D">
                          <w:t xml:space="preserve"> report by entering parameters in Oracle Apps/EBS in specified responsibility</w:t>
                        </w:r>
                        <w:r>
                          <w:t xml:space="preserve"> </w:t>
                        </w:r>
                      </w:p>
                    </w:txbxContent>
                  </v:textbox>
                </v:shape>
                <v:shapetype id="_x0000_t32" coordsize="21600,21600" o:spt="32" o:oned="t" path="m,l21600,21600e" filled="f">
                  <v:path arrowok="t" fillok="f" o:connecttype="none"/>
                  <o:lock v:ext="edit" shapetype="t"/>
                </v:shapetype>
                <v:shape id="AutoShape 10" o:spid="_x0000_s1034" type="#_x0000_t32" style="position:absolute;left:28671;top:27586;width:12002;height:10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HoecUAAADbAAAADwAAAGRycy9kb3ducmV2LnhtbESPQWvCQBCF74L/YRmhN93YQ9HUVUqh&#10;pSgeNCW0tyE7TUKzs2F31eivdw6F3mZ4b977ZrUZXKfOFGLr2cB8loEirrxtuTbwWbxNF6BiQrbY&#10;eSYDV4qwWY9HK8ytv/CBzsdUKwnhmKOBJqU+1zpWDTmMM98Ti/bjg8Mka6i1DXiRcNfpxyx70g5b&#10;loYGe3ptqPo9npyBr93yVF7LPW3L+XL7jcHFW/FuzMNkeHkGlWhI/+a/6w8r+EIvv8gAen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wHoecUAAADbAAAADwAAAAAAAAAA&#10;AAAAAAChAgAAZHJzL2Rvd25yZXYueG1sUEsFBgAAAAAEAAQA+QAAAJMDAAAAAA==&#10;">
                  <v:stroke endarrow="block"/>
                </v:shape>
                <v:rect id="Rectangle 11" o:spid="_x0000_s1035" style="position:absolute;left:30299;top:30841;width:633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XnMIA&#10;AADaAAAADwAAAGRycy9kb3ducmV2LnhtbESPQYvCMBSE7wv+h/AEb5qqoGs1iqgFPexhq+L10Tzb&#10;YvNSmqj13xthYY/DzHzDLFatqcSDGldaVjAcRCCIM6tLzhWcjkn/G4TzyBory6TgRQ5Wy87XAmNt&#10;n/xLj9TnIkDYxaig8L6OpXRZQQbdwNbEwbvaxqAPssmlbvAZ4KaSoyiaSIMlh4UCa9oUlN3Su1GQ&#10;Jmf9M7v48cW2Sb47bLfXXX1Uqtdt13MQnlr/H/5r77WCKXyuhBs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bBecwgAAANoAAAAPAAAAAAAAAAAAAAAAAJgCAABkcnMvZG93&#10;bnJldi54bWxQSwUGAAAAAAQABAD1AAAAhwMAAAAA&#10;" stroked="f">
                  <v:fill opacity="0"/>
                  <v:textbox>
                    <w:txbxContent>
                      <w:p w14:paraId="26BEAA12" w14:textId="77777777" w:rsidR="00A37AB6" w:rsidRPr="004F4A2E" w:rsidRDefault="00A37AB6" w:rsidP="009C0523">
                        <w:r w:rsidRPr="004F4A2E">
                          <w:t>Error</w:t>
                        </w:r>
                      </w:p>
                    </w:txbxContent>
                  </v:textbox>
                </v:rect>
                <v:shape id="AutoShape 12" o:spid="_x0000_s1036" type="#_x0000_t112" style="position:absolute;left:77;top:35181;width:28575;height:9214;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RIg8QA&#10;AADaAAAADwAAAGRycy9kb3ducmV2LnhtbESPQWvCQBSE7wX/w/KE3upGD1aia2jElh5KNTZ4fmaf&#10;SWj2bZrdaPrvu4LQ4zAz3zCrZDCNuFDnassKppMIBHFhdc2lgvzr9WkBwnlkjY1lUvBLDpL16GGF&#10;sbZXzuhy8KUIEHYxKqi8b2MpXVGRQTexLXHwzrYz6IPsSqk7vAa4aeQsiubSYM1hocKWNhUV34fe&#10;KPjYZru879N8f/xMpf15Nnga3pR6HA8vSxCeBv8fvrfftYI53K6EG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USIPEAAAA2gAAAA8AAAAAAAAAAAAAAAAAmAIAAGRycy9k&#10;b3ducmV2LnhtbFBLBQYAAAAABAAEAPUAAACJAwAAAAA=&#10;">
                  <v:textbox>
                    <w:txbxContent>
                      <w:p w14:paraId="26BEAA13" w14:textId="77777777" w:rsidR="00A37AB6" w:rsidRPr="002E465D" w:rsidRDefault="00A37AB6" w:rsidP="009C0523">
                        <w:r w:rsidRPr="002E465D">
                          <w:t xml:space="preserve">Apply </w:t>
                        </w:r>
                        <w:r w:rsidRPr="005C68D8">
                          <w:rPr>
                            <w:rStyle w:val="x210"/>
                            <w:rFonts w:ascii="Times New Roman" w:hAnsi="Times New Roman"/>
                            <w:szCs w:val="22"/>
                          </w:rPr>
                          <w:t>XXGILARCOMINV</w:t>
                        </w:r>
                        <w:r>
                          <w:t xml:space="preserve"> _{Country}</w:t>
                        </w:r>
                        <w:r w:rsidRPr="002E465D">
                          <w:t xml:space="preserve">.rtf </w:t>
                        </w:r>
                        <w:r>
                          <w:t xml:space="preserve"> Country specific </w:t>
                        </w:r>
                        <w:r w:rsidRPr="002E465D">
                          <w:t>BI publisher template to xml output to display report output.</w:t>
                        </w:r>
                      </w:p>
                    </w:txbxContent>
                  </v:textbox>
                </v:shape>
                <v:line id="Line 13" o:spid="_x0000_s1037" style="position:absolute;visibility:visible;mso-wrap-style:square" from="28671,40450" to="38958,40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o3O8MAAADaAAAADwAAAGRycy9kb3ducmV2LnhtbESPQWsCMRSE7wX/Q3iCt5pVqNbVKOJS&#10;8FALaun5uXndLN28LJu4pv/eCIUeh5n5hlltom1ET52vHSuYjDMQxKXTNVcKPs9vz68gfEDW2Dgm&#10;Bb/kYbMePK0w1+7GR+pPoRIJwj5HBSaENpfSl4Ys+rFriZP37TqLIcmukrrDW4LbRk6zbCYt1pwW&#10;DLa0M1T+nK5WwdwURzmXxfv5o+jrySIe4tdlodRoGLdLEIFi+A//tfdawQs8rqQbIN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qNzvDAAAA2gAAAA8AAAAAAAAAAAAA&#10;AAAAoQIAAGRycy9kb3ducmV2LnhtbFBLBQYAAAAABAAEAPkAAACRAwAAAAA=&#10;">
                  <v:stroke endarrow="block"/>
                </v:line>
              </v:group>
            </w:pict>
          </mc:Fallback>
        </mc:AlternateContent>
      </w:r>
      <w:r w:rsidR="009C0523">
        <w:t>Process Flow</w:t>
      </w:r>
      <w:bookmarkEnd w:id="82"/>
    </w:p>
    <w:p w14:paraId="26BE8A06" w14:textId="77777777" w:rsidR="009C0523" w:rsidRPr="006F0258" w:rsidRDefault="009C0523" w:rsidP="00A17D26">
      <w:pPr>
        <w:rPr>
          <w:rFonts w:cs="Book Antiqua"/>
        </w:rPr>
      </w:pPr>
      <w:bookmarkStart w:id="83" w:name="_Toc453849500"/>
      <w:bookmarkStart w:id="84" w:name="_Toc453849637"/>
      <w:bookmarkEnd w:id="83"/>
      <w:bookmarkEnd w:id="84"/>
    </w:p>
    <w:p w14:paraId="26BE8A07" w14:textId="76CB3EC5" w:rsidR="009C0523" w:rsidRPr="006F0258" w:rsidRDefault="009C0523" w:rsidP="009C0523">
      <w:pPr>
        <w:pStyle w:val="BodyText"/>
        <w:rPr>
          <w:rFonts w:cs="Book Antiqua"/>
        </w:rPr>
      </w:pPr>
    </w:p>
    <w:p w14:paraId="26BE8A08" w14:textId="771D3D5D" w:rsidR="009C0523" w:rsidRPr="006F0258" w:rsidRDefault="009C0523" w:rsidP="009C0523">
      <w:pPr>
        <w:pStyle w:val="BodyText"/>
        <w:rPr>
          <w:rFonts w:cs="Book Antiqua"/>
        </w:rPr>
      </w:pPr>
    </w:p>
    <w:p w14:paraId="26BE8A09" w14:textId="77777777" w:rsidR="009C0523" w:rsidRPr="006F0258" w:rsidRDefault="009C0523" w:rsidP="009C0523">
      <w:pPr>
        <w:pStyle w:val="BodyText"/>
        <w:rPr>
          <w:rFonts w:cs="Book Antiqua"/>
        </w:rPr>
      </w:pPr>
    </w:p>
    <w:p w14:paraId="26BE8A0A" w14:textId="77777777" w:rsidR="009C0523" w:rsidRPr="006F0258" w:rsidRDefault="009C0523" w:rsidP="009C0523">
      <w:pPr>
        <w:pStyle w:val="BodyText"/>
        <w:rPr>
          <w:rFonts w:cs="Book Antiqua"/>
        </w:rPr>
      </w:pPr>
    </w:p>
    <w:p w14:paraId="26BE8A0B" w14:textId="77777777" w:rsidR="009C0523" w:rsidRPr="006F0258" w:rsidRDefault="009C0523" w:rsidP="009C0523">
      <w:pPr>
        <w:pStyle w:val="BodyText"/>
        <w:rPr>
          <w:rFonts w:cs="Book Antiqua"/>
        </w:rPr>
      </w:pPr>
    </w:p>
    <w:p w14:paraId="26BE8A0C" w14:textId="301A614A" w:rsidR="009C0523" w:rsidRPr="006F0258" w:rsidRDefault="009C0523" w:rsidP="009C0523">
      <w:pPr>
        <w:pStyle w:val="BodyText"/>
        <w:rPr>
          <w:rFonts w:cs="Book Antiqua"/>
        </w:rPr>
      </w:pPr>
    </w:p>
    <w:p w14:paraId="26BE8A0D" w14:textId="77777777" w:rsidR="009C0523" w:rsidRPr="006F0258" w:rsidRDefault="009C0523" w:rsidP="009C0523">
      <w:pPr>
        <w:pStyle w:val="BodyText"/>
        <w:rPr>
          <w:rFonts w:cs="Book Antiqua"/>
        </w:rPr>
      </w:pPr>
    </w:p>
    <w:p w14:paraId="26BE8A0E" w14:textId="191CF8C7" w:rsidR="009C0523" w:rsidRPr="006F0258" w:rsidRDefault="009C0523" w:rsidP="009C0523">
      <w:pPr>
        <w:pStyle w:val="BodyText"/>
        <w:rPr>
          <w:rFonts w:cs="Book Antiqua"/>
        </w:rPr>
      </w:pPr>
    </w:p>
    <w:p w14:paraId="26BE8A0F" w14:textId="77777777" w:rsidR="009C0523" w:rsidRPr="006F0258" w:rsidRDefault="009C0523" w:rsidP="009C0523">
      <w:pPr>
        <w:pStyle w:val="BodyText"/>
        <w:rPr>
          <w:rFonts w:cs="Book Antiqua"/>
        </w:rPr>
      </w:pPr>
    </w:p>
    <w:p w14:paraId="26BE8A10" w14:textId="77777777" w:rsidR="009C0523" w:rsidRPr="006F0258" w:rsidRDefault="009C0523" w:rsidP="009C0523">
      <w:pPr>
        <w:pStyle w:val="BodyText"/>
        <w:rPr>
          <w:rFonts w:cs="Book Antiqua"/>
        </w:rPr>
      </w:pPr>
    </w:p>
    <w:p w14:paraId="26BE8A11" w14:textId="3AC60A2C" w:rsidR="009C0523" w:rsidRPr="006F0258" w:rsidRDefault="009C0523" w:rsidP="009C0523">
      <w:pPr>
        <w:pStyle w:val="BodyText"/>
        <w:rPr>
          <w:rFonts w:cs="Book Antiqua"/>
        </w:rPr>
      </w:pPr>
    </w:p>
    <w:p w14:paraId="26BE8A12" w14:textId="77777777" w:rsidR="009C0523" w:rsidRPr="006F0258" w:rsidRDefault="009C0523" w:rsidP="009C0523">
      <w:pPr>
        <w:pStyle w:val="BodyText"/>
        <w:rPr>
          <w:rFonts w:cs="Book Antiqua"/>
        </w:rPr>
      </w:pPr>
    </w:p>
    <w:p w14:paraId="26BE8A13" w14:textId="4E7F958F" w:rsidR="009C0523" w:rsidRPr="006F0258" w:rsidRDefault="009C0523" w:rsidP="009C0523">
      <w:pPr>
        <w:pStyle w:val="BodyText"/>
        <w:tabs>
          <w:tab w:val="right" w:pos="10080"/>
        </w:tabs>
        <w:rPr>
          <w:rFonts w:cs="Book Antiqua"/>
        </w:rPr>
      </w:pPr>
      <w:r w:rsidRPr="006F0258">
        <w:rPr>
          <w:noProof/>
        </w:rPr>
        <mc:AlternateContent>
          <mc:Choice Requires="wps">
            <w:drawing>
              <wp:anchor distT="0" distB="0" distL="114300" distR="114300" simplePos="0" relativeHeight="251666432" behindDoc="0" locked="0" layoutInCell="1" allowOverlap="1" wp14:anchorId="26BEA947" wp14:editId="6525CE10">
                <wp:simplePos x="0" y="0"/>
                <wp:positionH relativeFrom="column">
                  <wp:posOffset>2603500</wp:posOffset>
                </wp:positionH>
                <wp:positionV relativeFrom="paragraph">
                  <wp:posOffset>144145</wp:posOffset>
                </wp:positionV>
                <wp:extent cx="939800" cy="328930"/>
                <wp:effectExtent l="0" t="0" r="0" b="0"/>
                <wp:wrapNone/>
                <wp:docPr id="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0" cy="32893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BEAA11" w14:textId="77777777" w:rsidR="00A37AB6" w:rsidRPr="0048291A" w:rsidRDefault="00A37AB6" w:rsidP="009C0523">
                            <w:r w:rsidRPr="0048291A">
                              <w:t>Success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38" style="position:absolute;left:0;text-align:left;margin-left:205pt;margin-top:11.35pt;width:74pt;height:2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" stroked="f">
                <v:fill opacity="0"/>
                <v:textbox>
                  <w:txbxContent>
                    <w:p w14:paraId="26BEAA11" w14:textId="77777777" w:rsidR="00A37AB6" w:rsidRPr="0048291A" w:rsidRDefault="00A37AB6" w:rsidP="009C0523">
                      <w:r w:rsidRPr="0048291A">
                        <w:t>Success</w:t>
                      </w:r>
                    </w:p>
                  </w:txbxContent>
                </v:textbox>
              </v:rect>
            </w:pict>
          </mc:Fallback>
        </mc:AlternateContent>
      </w:r>
      <w:r w:rsidRPr="006F0258">
        <w:rPr>
          <w:rFonts w:cs="Book Antiqua"/>
        </w:rPr>
        <w:tab/>
      </w:r>
    </w:p>
    <w:p w14:paraId="26BE8A14" w14:textId="77777777" w:rsidR="009C0523" w:rsidRPr="006F0258" w:rsidRDefault="009C0523" w:rsidP="009C0523">
      <w:pPr>
        <w:pStyle w:val="BodyText"/>
        <w:rPr>
          <w:rFonts w:cs="Book Antiqua"/>
        </w:rPr>
      </w:pPr>
    </w:p>
    <w:p w14:paraId="26BE8A15" w14:textId="004DA565" w:rsidR="009C0523" w:rsidRPr="006F0258" w:rsidRDefault="009C0523" w:rsidP="009C0523">
      <w:pPr>
        <w:pStyle w:val="BodyText"/>
        <w:rPr>
          <w:rFonts w:cs="Book Antiqua"/>
        </w:rPr>
      </w:pPr>
    </w:p>
    <w:p w14:paraId="26BE8A16" w14:textId="03B3855F" w:rsidR="009C0523" w:rsidRPr="006F0258" w:rsidRDefault="009C0523" w:rsidP="009C0523">
      <w:pPr>
        <w:pStyle w:val="BodyText"/>
        <w:rPr>
          <w:rFonts w:cs="Book Antiqua"/>
        </w:rPr>
      </w:pPr>
    </w:p>
    <w:p w14:paraId="26BE8A17" w14:textId="64D61022" w:rsidR="009C0523" w:rsidRPr="006F0258" w:rsidRDefault="009C0523" w:rsidP="009C0523">
      <w:pPr>
        <w:pStyle w:val="BodyText"/>
        <w:rPr>
          <w:rFonts w:cs="Book Antiqua"/>
        </w:rPr>
      </w:pPr>
    </w:p>
    <w:p w14:paraId="26BE8A18" w14:textId="77777777" w:rsidR="009C0523" w:rsidRPr="009629F3" w:rsidRDefault="009C0523" w:rsidP="009C0523">
      <w:pPr>
        <w:ind w:left="720"/>
      </w:pPr>
    </w:p>
    <w:p w14:paraId="44ADBE33" w14:textId="77777777" w:rsidR="00D22CE0" w:rsidRDefault="00D22CE0" w:rsidP="0039326D">
      <w:pPr>
        <w:pStyle w:val="Heading1"/>
        <w:numPr>
          <w:ilvl w:val="0"/>
          <w:numId w:val="0"/>
        </w:numPr>
      </w:pPr>
      <w:bookmarkStart w:id="85" w:name="_Toc182729250"/>
      <w:bookmarkStart w:id="86" w:name="_Toc237768660"/>
      <w:bookmarkStart w:id="87" w:name="_Toc237768843"/>
      <w:bookmarkStart w:id="88" w:name="_Toc237768917"/>
    </w:p>
    <w:p w14:paraId="33497C68" w14:textId="77777777" w:rsidR="00D22CE0" w:rsidRDefault="00D22CE0" w:rsidP="0039326D"/>
    <w:p w14:paraId="25366B83" w14:textId="77777777" w:rsidR="00D22CE0" w:rsidRPr="0039326D" w:rsidRDefault="00D22CE0" w:rsidP="0039326D"/>
    <w:p w14:paraId="399357E1" w14:textId="77777777" w:rsidR="00D22CE0" w:rsidRDefault="00D22CE0" w:rsidP="0039326D">
      <w:pPr>
        <w:pStyle w:val="Heading1"/>
        <w:numPr>
          <w:ilvl w:val="0"/>
          <w:numId w:val="0"/>
        </w:numPr>
        <w:ind w:left="720"/>
      </w:pPr>
    </w:p>
    <w:p w14:paraId="649F13B3" w14:textId="77777777" w:rsidR="00D22CE0" w:rsidRDefault="00D22CE0" w:rsidP="0039326D">
      <w:pPr>
        <w:pStyle w:val="Heading1"/>
        <w:numPr>
          <w:ilvl w:val="0"/>
          <w:numId w:val="0"/>
        </w:numPr>
        <w:ind w:left="720"/>
      </w:pPr>
    </w:p>
    <w:p w14:paraId="45C3A660" w14:textId="77777777" w:rsidR="00D22CE0" w:rsidRDefault="00D22CE0" w:rsidP="0039326D">
      <w:pPr>
        <w:pStyle w:val="Heading1"/>
        <w:numPr>
          <w:ilvl w:val="0"/>
          <w:numId w:val="0"/>
        </w:numPr>
        <w:ind w:left="720"/>
      </w:pPr>
    </w:p>
    <w:p w14:paraId="7DD27D60" w14:textId="77777777" w:rsidR="00D22CE0" w:rsidRDefault="00D22CE0" w:rsidP="0039326D">
      <w:pPr>
        <w:pStyle w:val="Heading1"/>
        <w:numPr>
          <w:ilvl w:val="0"/>
          <w:numId w:val="0"/>
        </w:numPr>
        <w:ind w:left="720"/>
      </w:pPr>
    </w:p>
    <w:p w14:paraId="0F20B72D" w14:textId="77777777" w:rsidR="00D22CE0" w:rsidRDefault="00D22CE0" w:rsidP="0039326D">
      <w:pPr>
        <w:pStyle w:val="Heading1"/>
        <w:numPr>
          <w:ilvl w:val="0"/>
          <w:numId w:val="0"/>
        </w:numPr>
        <w:ind w:left="720"/>
      </w:pPr>
    </w:p>
    <w:p w14:paraId="26BE8A1A" w14:textId="77777777" w:rsidR="00BB6727" w:rsidRPr="005A7913" w:rsidRDefault="00BB6727" w:rsidP="0039326D">
      <w:pPr>
        <w:pStyle w:val="Heading1"/>
      </w:pPr>
      <w:bookmarkStart w:id="89" w:name="_Toc12367359"/>
      <w:r w:rsidRPr="005A7913">
        <w:t>Report</w:t>
      </w:r>
      <w:r w:rsidR="005325A1" w:rsidRPr="005A7913">
        <w:t xml:space="preserve"> Details</w:t>
      </w:r>
      <w:bookmarkEnd w:id="85"/>
      <w:bookmarkEnd w:id="86"/>
      <w:bookmarkEnd w:id="87"/>
      <w:bookmarkEnd w:id="88"/>
      <w:bookmarkEnd w:id="89"/>
    </w:p>
    <w:p w14:paraId="26BE8A1B" w14:textId="77777777" w:rsidR="00410B36" w:rsidRPr="00E55F92" w:rsidRDefault="00A1547E" w:rsidP="000D47C3">
      <w:pPr>
        <w:pStyle w:val="Heading2"/>
        <w:keepNext/>
        <w:rPr>
          <w:lang w:eastAsia="ja-JP"/>
        </w:rPr>
      </w:pPr>
      <w:bookmarkStart w:id="90" w:name="_Toc182128749"/>
      <w:bookmarkStart w:id="91" w:name="_Toc182729251"/>
      <w:bookmarkStart w:id="92" w:name="_Toc237768661"/>
      <w:bookmarkStart w:id="93" w:name="_Toc237768844"/>
      <w:bookmarkStart w:id="94" w:name="_Toc237768918"/>
      <w:bookmarkStart w:id="95" w:name="_Toc12367360"/>
      <w:r w:rsidRPr="005A7913">
        <w:rPr>
          <w:lang w:eastAsia="ja-JP"/>
        </w:rPr>
        <w:t>Output Type and Destination</w:t>
      </w:r>
      <w:bookmarkEnd w:id="90"/>
      <w:bookmarkEnd w:id="91"/>
      <w:bookmarkEnd w:id="92"/>
      <w:bookmarkEnd w:id="93"/>
      <w:bookmarkEnd w:id="94"/>
      <w:bookmarkEnd w:id="95"/>
    </w:p>
    <w:tbl>
      <w:tblPr>
        <w:tblW w:w="9540" w:type="dxa"/>
        <w:tblInd w:w="2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9" w:type="dxa"/>
          <w:right w:w="29" w:type="dxa"/>
        </w:tblCellMar>
        <w:tblLook w:val="0000" w:firstRow="0" w:lastRow="0" w:firstColumn="0" w:lastColumn="0" w:noHBand="0" w:noVBand="0"/>
      </w:tblPr>
      <w:tblGrid>
        <w:gridCol w:w="4140"/>
        <w:gridCol w:w="5400"/>
      </w:tblGrid>
      <w:tr w:rsidR="00410B36" w:rsidRPr="005A7913" w14:paraId="26BE8A1E" w14:textId="77777777" w:rsidTr="000D47C3">
        <w:trPr>
          <w:tblHeader/>
        </w:trPr>
        <w:tc>
          <w:tcPr>
            <w:tcW w:w="4140" w:type="dxa"/>
            <w:tcBorders>
              <w:top w:val="single" w:sz="6" w:space="0" w:color="auto"/>
              <w:left w:val="single" w:sz="6" w:space="0" w:color="auto"/>
              <w:bottom w:val="single" w:sz="6" w:space="0" w:color="auto"/>
              <w:right w:val="single" w:sz="6" w:space="0" w:color="auto"/>
            </w:tcBorders>
            <w:shd w:val="clear" w:color="auto" w:fill="E6E6E6"/>
          </w:tcPr>
          <w:p w14:paraId="26BE8A1C" w14:textId="77777777" w:rsidR="00410B36" w:rsidRPr="005A7913" w:rsidRDefault="00410B36" w:rsidP="000D47C3">
            <w:pPr>
              <w:keepNext/>
              <w:rPr>
                <w:rFonts w:cs="Arial"/>
                <w:b/>
                <w:sz w:val="20"/>
                <w:szCs w:val="20"/>
              </w:rPr>
            </w:pPr>
            <w:r w:rsidRPr="005A7913">
              <w:rPr>
                <w:rFonts w:cs="Arial"/>
                <w:b/>
                <w:sz w:val="20"/>
                <w:szCs w:val="20"/>
              </w:rPr>
              <w:t>Attribute</w:t>
            </w:r>
          </w:p>
        </w:tc>
        <w:tc>
          <w:tcPr>
            <w:tcW w:w="5400" w:type="dxa"/>
            <w:tcBorders>
              <w:top w:val="single" w:sz="6" w:space="0" w:color="auto"/>
              <w:left w:val="single" w:sz="6" w:space="0" w:color="auto"/>
              <w:bottom w:val="single" w:sz="6" w:space="0" w:color="auto"/>
              <w:right w:val="single" w:sz="6" w:space="0" w:color="auto"/>
            </w:tcBorders>
            <w:shd w:val="clear" w:color="auto" w:fill="E6E6E6"/>
          </w:tcPr>
          <w:p w14:paraId="26BE8A1D" w14:textId="77777777" w:rsidR="00410B36" w:rsidRPr="005A7913" w:rsidRDefault="00410B36" w:rsidP="000D47C3">
            <w:pPr>
              <w:keepNext/>
              <w:rPr>
                <w:rFonts w:cs="Arial"/>
                <w:b/>
                <w:sz w:val="20"/>
                <w:szCs w:val="20"/>
              </w:rPr>
            </w:pPr>
            <w:r w:rsidRPr="005A7913">
              <w:rPr>
                <w:rFonts w:cs="Arial"/>
                <w:b/>
                <w:sz w:val="20"/>
                <w:szCs w:val="20"/>
              </w:rPr>
              <w:t>Value</w:t>
            </w:r>
          </w:p>
        </w:tc>
      </w:tr>
      <w:tr w:rsidR="00A435CB" w:rsidRPr="005A7913" w14:paraId="26BE8A21" w14:textId="77777777" w:rsidTr="000D47C3">
        <w:tc>
          <w:tcPr>
            <w:tcW w:w="4140" w:type="dxa"/>
            <w:tcBorders>
              <w:top w:val="single" w:sz="6" w:space="0" w:color="auto"/>
            </w:tcBorders>
          </w:tcPr>
          <w:p w14:paraId="26BE8A1F" w14:textId="77777777" w:rsidR="00A435CB" w:rsidRPr="005A7913" w:rsidRDefault="00A435CB" w:rsidP="00A435CB">
            <w:pPr>
              <w:rPr>
                <w:rFonts w:cs="Arial"/>
                <w:sz w:val="20"/>
                <w:szCs w:val="20"/>
              </w:rPr>
            </w:pPr>
            <w:r w:rsidRPr="005A7913">
              <w:rPr>
                <w:rFonts w:cs="Arial"/>
                <w:sz w:val="20"/>
                <w:szCs w:val="20"/>
              </w:rPr>
              <w:t>Report Format</w:t>
            </w:r>
          </w:p>
        </w:tc>
        <w:tc>
          <w:tcPr>
            <w:tcW w:w="5400" w:type="dxa"/>
            <w:tcBorders>
              <w:top w:val="single" w:sz="6" w:space="0" w:color="auto"/>
            </w:tcBorders>
          </w:tcPr>
          <w:p w14:paraId="26BE8A20" w14:textId="77777777" w:rsidR="00A435CB" w:rsidRPr="00A435CB" w:rsidRDefault="00A435CB" w:rsidP="00A435CB">
            <w:pPr>
              <w:keepNext/>
              <w:keepLines/>
              <w:rPr>
                <w:rFonts w:cs="Arial"/>
                <w:sz w:val="20"/>
                <w:szCs w:val="20"/>
              </w:rPr>
            </w:pPr>
            <w:r w:rsidRPr="00A435CB">
              <w:rPr>
                <w:rFonts w:cs="Arial"/>
                <w:sz w:val="20"/>
                <w:szCs w:val="20"/>
              </w:rPr>
              <w:t>Landscape</w:t>
            </w:r>
          </w:p>
        </w:tc>
      </w:tr>
      <w:tr w:rsidR="00A435CB" w:rsidRPr="005A7913" w14:paraId="26BE8A24" w14:textId="77777777" w:rsidTr="000D47C3">
        <w:tc>
          <w:tcPr>
            <w:tcW w:w="4140" w:type="dxa"/>
            <w:vAlign w:val="center"/>
          </w:tcPr>
          <w:p w14:paraId="26BE8A22" w14:textId="77777777" w:rsidR="00A435CB" w:rsidRPr="005A7913" w:rsidRDefault="00A435CB" w:rsidP="00A435CB">
            <w:pPr>
              <w:rPr>
                <w:rFonts w:cs="Arial"/>
                <w:sz w:val="20"/>
                <w:szCs w:val="20"/>
              </w:rPr>
            </w:pPr>
            <w:r w:rsidRPr="005A7913">
              <w:rPr>
                <w:rFonts w:cs="Arial"/>
                <w:sz w:val="20"/>
                <w:szCs w:val="20"/>
              </w:rPr>
              <w:t>Header Fields</w:t>
            </w:r>
          </w:p>
        </w:tc>
        <w:tc>
          <w:tcPr>
            <w:tcW w:w="5400" w:type="dxa"/>
          </w:tcPr>
          <w:p w14:paraId="26BE8A23" w14:textId="77777777" w:rsidR="00A435CB" w:rsidRPr="00A435CB" w:rsidRDefault="00A435CB" w:rsidP="00A435CB">
            <w:pPr>
              <w:keepNext/>
              <w:keepLines/>
              <w:rPr>
                <w:rFonts w:cs="Arial"/>
                <w:sz w:val="20"/>
                <w:szCs w:val="20"/>
              </w:rPr>
            </w:pPr>
            <w:r w:rsidRPr="00A435CB">
              <w:rPr>
                <w:rFonts w:cs="Arial"/>
                <w:sz w:val="20"/>
                <w:szCs w:val="20"/>
              </w:rPr>
              <w:t>Each page</w:t>
            </w:r>
          </w:p>
        </w:tc>
      </w:tr>
      <w:tr w:rsidR="00A435CB" w:rsidRPr="005A7913" w14:paraId="26BE8A27" w14:textId="77777777" w:rsidTr="000D47C3">
        <w:tc>
          <w:tcPr>
            <w:tcW w:w="4140" w:type="dxa"/>
            <w:vAlign w:val="center"/>
          </w:tcPr>
          <w:p w14:paraId="26BE8A25" w14:textId="77777777" w:rsidR="00A435CB" w:rsidRPr="005A7913" w:rsidRDefault="00A435CB" w:rsidP="00A435CB">
            <w:pPr>
              <w:rPr>
                <w:rFonts w:cs="Arial"/>
                <w:sz w:val="20"/>
                <w:szCs w:val="20"/>
              </w:rPr>
            </w:pPr>
            <w:r w:rsidRPr="005A7913">
              <w:rPr>
                <w:rFonts w:cs="Arial"/>
                <w:sz w:val="20"/>
                <w:szCs w:val="20"/>
              </w:rPr>
              <w:t>Line Fields</w:t>
            </w:r>
          </w:p>
        </w:tc>
        <w:tc>
          <w:tcPr>
            <w:tcW w:w="5400" w:type="dxa"/>
          </w:tcPr>
          <w:p w14:paraId="26BE8A26" w14:textId="77777777" w:rsidR="00A435CB" w:rsidRPr="00A435CB" w:rsidRDefault="00A435CB" w:rsidP="00A435CB">
            <w:pPr>
              <w:keepNext/>
              <w:keepLines/>
              <w:rPr>
                <w:rFonts w:cs="Arial"/>
                <w:sz w:val="20"/>
                <w:szCs w:val="20"/>
              </w:rPr>
            </w:pPr>
            <w:r w:rsidRPr="00A435CB">
              <w:rPr>
                <w:rFonts w:cs="Arial"/>
                <w:sz w:val="20"/>
                <w:szCs w:val="20"/>
              </w:rPr>
              <w:t>Each page</w:t>
            </w:r>
          </w:p>
        </w:tc>
      </w:tr>
      <w:tr w:rsidR="00A435CB" w:rsidRPr="005A7913" w14:paraId="26BE8A2A" w14:textId="77777777" w:rsidTr="000D47C3">
        <w:tc>
          <w:tcPr>
            <w:tcW w:w="4140" w:type="dxa"/>
            <w:vAlign w:val="center"/>
          </w:tcPr>
          <w:p w14:paraId="26BE8A28" w14:textId="77777777" w:rsidR="00A435CB" w:rsidRPr="005A7913" w:rsidRDefault="00A435CB" w:rsidP="00A435CB">
            <w:pPr>
              <w:rPr>
                <w:rFonts w:cs="Arial"/>
                <w:sz w:val="20"/>
                <w:szCs w:val="20"/>
              </w:rPr>
            </w:pPr>
            <w:r w:rsidRPr="005A7913">
              <w:rPr>
                <w:rFonts w:cs="Arial"/>
                <w:sz w:val="20"/>
                <w:szCs w:val="20"/>
              </w:rPr>
              <w:t>Page Break</w:t>
            </w:r>
          </w:p>
        </w:tc>
        <w:tc>
          <w:tcPr>
            <w:tcW w:w="5400" w:type="dxa"/>
          </w:tcPr>
          <w:p w14:paraId="26BE8A29" w14:textId="77777777" w:rsidR="00A435CB" w:rsidRPr="00A435CB" w:rsidRDefault="00A435CB" w:rsidP="00A435CB">
            <w:pPr>
              <w:keepNext/>
              <w:keepLines/>
              <w:rPr>
                <w:rFonts w:cs="Arial"/>
                <w:sz w:val="20"/>
                <w:szCs w:val="20"/>
              </w:rPr>
            </w:pPr>
            <w:r w:rsidRPr="00A435CB">
              <w:rPr>
                <w:rFonts w:cs="Arial"/>
                <w:sz w:val="20"/>
                <w:szCs w:val="20"/>
              </w:rPr>
              <w:t>Happens at start of new transaction</w:t>
            </w:r>
          </w:p>
        </w:tc>
      </w:tr>
      <w:tr w:rsidR="00A435CB" w:rsidRPr="005A7913" w14:paraId="26BE8A2D" w14:textId="77777777" w:rsidTr="000D47C3">
        <w:tc>
          <w:tcPr>
            <w:tcW w:w="4140" w:type="dxa"/>
            <w:vAlign w:val="center"/>
          </w:tcPr>
          <w:p w14:paraId="26BE8A2B" w14:textId="77777777" w:rsidR="00A435CB" w:rsidRPr="005A7913" w:rsidRDefault="00A435CB" w:rsidP="00A435CB">
            <w:pPr>
              <w:rPr>
                <w:rFonts w:cs="Arial"/>
                <w:sz w:val="20"/>
                <w:szCs w:val="20"/>
              </w:rPr>
            </w:pPr>
            <w:r w:rsidRPr="005A7913">
              <w:rPr>
                <w:rFonts w:cs="Arial"/>
                <w:sz w:val="20"/>
                <w:szCs w:val="20"/>
              </w:rPr>
              <w:t>Page Number should be reset after</w:t>
            </w:r>
          </w:p>
        </w:tc>
        <w:tc>
          <w:tcPr>
            <w:tcW w:w="5400" w:type="dxa"/>
          </w:tcPr>
          <w:p w14:paraId="26BE8A2C" w14:textId="77777777" w:rsidR="00A435CB" w:rsidRPr="00A435CB" w:rsidRDefault="00A435CB" w:rsidP="00A435CB">
            <w:pPr>
              <w:keepNext/>
              <w:keepLines/>
              <w:rPr>
                <w:rFonts w:cs="Arial"/>
                <w:sz w:val="20"/>
                <w:szCs w:val="20"/>
              </w:rPr>
            </w:pPr>
            <w:r w:rsidRPr="00A435CB">
              <w:rPr>
                <w:rFonts w:cs="Arial"/>
                <w:sz w:val="20"/>
                <w:szCs w:val="20"/>
              </w:rPr>
              <w:t>For every new invoice number</w:t>
            </w:r>
          </w:p>
        </w:tc>
      </w:tr>
    </w:tbl>
    <w:p w14:paraId="26BE8A2F" w14:textId="77777777" w:rsidR="00751691" w:rsidRPr="005A7913" w:rsidRDefault="00751691" w:rsidP="00E55F92">
      <w:pPr>
        <w:pStyle w:val="Heading2"/>
        <w:rPr>
          <w:lang w:eastAsia="ja-JP"/>
        </w:rPr>
      </w:pPr>
      <w:bookmarkStart w:id="96" w:name="_Toc12367361"/>
      <w:r w:rsidRPr="005A7913">
        <w:rPr>
          <w:lang w:eastAsia="ja-JP"/>
        </w:rPr>
        <w:lastRenderedPageBreak/>
        <w:t>Initiation Mode and Schedule</w:t>
      </w:r>
      <w:bookmarkEnd w:id="96"/>
    </w:p>
    <w:p w14:paraId="26BE8A30" w14:textId="77777777" w:rsidR="00751691" w:rsidRPr="005A7913" w:rsidRDefault="00A435CB" w:rsidP="00E55F92">
      <w:pPr>
        <w:pStyle w:val="Level2"/>
      </w:pPr>
      <w:r w:rsidRPr="00A80794">
        <w:t>Run by user(s) on an as needed basis</w:t>
      </w:r>
    </w:p>
    <w:p w14:paraId="26BE8A31" w14:textId="77777777" w:rsidR="00A435CB" w:rsidRPr="00A80794" w:rsidRDefault="00751691" w:rsidP="00A435CB">
      <w:pPr>
        <w:pStyle w:val="Heading2"/>
        <w:rPr>
          <w:lang w:eastAsia="ja-JP"/>
        </w:rPr>
      </w:pPr>
      <w:bookmarkStart w:id="97" w:name="_Toc12367362"/>
      <w:r w:rsidRPr="005A7913">
        <w:rPr>
          <w:lang w:eastAsia="ja-JP"/>
        </w:rPr>
        <w:t>Multi-Language Support</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7"/>
        <w:gridCol w:w="4141"/>
        <w:gridCol w:w="2358"/>
      </w:tblGrid>
      <w:tr w:rsidR="00A435CB" w:rsidRPr="00A17D26" w14:paraId="26BE8A35" w14:textId="77777777" w:rsidTr="001E3BC2">
        <w:trPr>
          <w:trHeight w:val="183"/>
          <w:tblHeader/>
        </w:trPr>
        <w:tc>
          <w:tcPr>
            <w:tcW w:w="1607" w:type="pct"/>
            <w:shd w:val="clear" w:color="auto" w:fill="C0C0C0"/>
            <w:noWrap/>
            <w:vAlign w:val="bottom"/>
          </w:tcPr>
          <w:p w14:paraId="26BE8A32" w14:textId="77777777" w:rsidR="00A435CB" w:rsidRPr="00A17D26" w:rsidRDefault="00A435CB" w:rsidP="00EC6FF6">
            <w:pPr>
              <w:rPr>
                <w:rFonts w:eastAsia="Batang" w:cs="Arial"/>
                <w:b/>
                <w:bCs/>
                <w:sz w:val="20"/>
                <w:szCs w:val="20"/>
                <w:lang w:eastAsia="ko-KR"/>
              </w:rPr>
            </w:pPr>
            <w:bookmarkStart w:id="98" w:name="OLE_LINK3"/>
            <w:bookmarkStart w:id="99" w:name="OLE_LINK4"/>
            <w:r w:rsidRPr="00A17D26">
              <w:rPr>
                <w:rFonts w:eastAsia="Batang" w:cs="Arial"/>
                <w:b/>
                <w:bCs/>
                <w:sz w:val="20"/>
                <w:szCs w:val="20"/>
                <w:lang w:eastAsia="ko-KR"/>
              </w:rPr>
              <w:t>Country</w:t>
            </w:r>
          </w:p>
        </w:tc>
        <w:tc>
          <w:tcPr>
            <w:tcW w:w="2162" w:type="pct"/>
            <w:shd w:val="clear" w:color="auto" w:fill="C0C0C0"/>
          </w:tcPr>
          <w:p w14:paraId="26BE8A33" w14:textId="77777777" w:rsidR="00A435CB" w:rsidRPr="00A17D26" w:rsidRDefault="00A435CB" w:rsidP="00EC6FF6">
            <w:pPr>
              <w:rPr>
                <w:rFonts w:eastAsia="Batang" w:cs="Arial"/>
                <w:b/>
                <w:bCs/>
                <w:sz w:val="20"/>
                <w:szCs w:val="20"/>
                <w:lang w:eastAsia="ko-KR"/>
              </w:rPr>
            </w:pPr>
            <w:r w:rsidRPr="00A17D26">
              <w:rPr>
                <w:rFonts w:eastAsia="Batang" w:cs="Arial"/>
                <w:b/>
                <w:bCs/>
                <w:sz w:val="20"/>
                <w:szCs w:val="20"/>
                <w:lang w:eastAsia="ko-KR"/>
              </w:rPr>
              <w:t>Headers</w:t>
            </w:r>
          </w:p>
        </w:tc>
        <w:tc>
          <w:tcPr>
            <w:tcW w:w="1231" w:type="pct"/>
            <w:shd w:val="clear" w:color="auto" w:fill="C0C0C0"/>
            <w:noWrap/>
            <w:vAlign w:val="bottom"/>
          </w:tcPr>
          <w:p w14:paraId="26BE8A34" w14:textId="77777777" w:rsidR="00A435CB" w:rsidRPr="00A17D26" w:rsidRDefault="00A435CB" w:rsidP="00EC6FF6">
            <w:pPr>
              <w:rPr>
                <w:rFonts w:eastAsia="Batang" w:cs="Arial"/>
                <w:b/>
                <w:bCs/>
                <w:sz w:val="20"/>
                <w:szCs w:val="20"/>
                <w:lang w:eastAsia="ko-KR"/>
              </w:rPr>
            </w:pPr>
            <w:r w:rsidRPr="00A17D26">
              <w:rPr>
                <w:rFonts w:eastAsia="Batang" w:cs="Arial"/>
                <w:b/>
                <w:bCs/>
                <w:sz w:val="20"/>
                <w:szCs w:val="20"/>
                <w:lang w:eastAsia="ko-KR"/>
              </w:rPr>
              <w:t>Data Language</w:t>
            </w:r>
          </w:p>
        </w:tc>
      </w:tr>
      <w:tr w:rsidR="00A435CB" w:rsidRPr="00A17D26" w14:paraId="26BE8A39" w14:textId="77777777" w:rsidTr="00A17D26">
        <w:trPr>
          <w:trHeight w:val="183"/>
        </w:trPr>
        <w:tc>
          <w:tcPr>
            <w:tcW w:w="1607" w:type="pct"/>
            <w:shd w:val="clear" w:color="auto" w:fill="auto"/>
            <w:noWrap/>
          </w:tcPr>
          <w:p w14:paraId="26BE8A36"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Denmark </w:t>
            </w:r>
          </w:p>
        </w:tc>
        <w:tc>
          <w:tcPr>
            <w:tcW w:w="2162" w:type="pct"/>
          </w:tcPr>
          <w:p w14:paraId="26BE8A37"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38" w14:textId="77777777" w:rsidR="00A435CB" w:rsidRPr="00A17D26" w:rsidRDefault="00A435CB" w:rsidP="00A17D26">
            <w:pPr>
              <w:rPr>
                <w:rFonts w:eastAsia="Batang" w:cs="Arial"/>
                <w:b/>
                <w:sz w:val="20"/>
                <w:szCs w:val="20"/>
                <w:lang w:eastAsia="ko-KR"/>
              </w:rPr>
            </w:pPr>
          </w:p>
        </w:tc>
      </w:tr>
      <w:tr w:rsidR="00A435CB" w:rsidRPr="00A17D26" w14:paraId="26BE8A3D" w14:textId="77777777" w:rsidTr="00A17D26">
        <w:trPr>
          <w:trHeight w:val="183"/>
        </w:trPr>
        <w:tc>
          <w:tcPr>
            <w:tcW w:w="1607" w:type="pct"/>
            <w:shd w:val="clear" w:color="auto" w:fill="auto"/>
            <w:noWrap/>
          </w:tcPr>
          <w:p w14:paraId="26BE8A3A"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Holland</w:t>
            </w:r>
          </w:p>
        </w:tc>
        <w:tc>
          <w:tcPr>
            <w:tcW w:w="2162" w:type="pct"/>
          </w:tcPr>
          <w:p w14:paraId="26BE8A3B"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3C" w14:textId="77777777" w:rsidR="00A435CB" w:rsidRPr="00A17D26" w:rsidRDefault="00A435CB" w:rsidP="00A17D26">
            <w:pPr>
              <w:rPr>
                <w:rFonts w:eastAsia="Batang" w:cs="Arial"/>
                <w:b/>
                <w:sz w:val="20"/>
                <w:szCs w:val="20"/>
                <w:lang w:eastAsia="ko-KR"/>
              </w:rPr>
            </w:pPr>
          </w:p>
        </w:tc>
      </w:tr>
      <w:tr w:rsidR="00A435CB" w:rsidRPr="00A17D26" w14:paraId="26BE8A41" w14:textId="77777777" w:rsidTr="00A17D26">
        <w:trPr>
          <w:trHeight w:val="183"/>
        </w:trPr>
        <w:tc>
          <w:tcPr>
            <w:tcW w:w="1607" w:type="pct"/>
            <w:shd w:val="clear" w:color="auto" w:fill="auto"/>
            <w:noWrap/>
          </w:tcPr>
          <w:p w14:paraId="26BE8A3E"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Belgium</w:t>
            </w:r>
          </w:p>
        </w:tc>
        <w:tc>
          <w:tcPr>
            <w:tcW w:w="2162" w:type="pct"/>
          </w:tcPr>
          <w:p w14:paraId="26BE8A3F"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40" w14:textId="77777777" w:rsidR="00A435CB" w:rsidRPr="00A17D26" w:rsidRDefault="00A435CB" w:rsidP="00A17D26">
            <w:pPr>
              <w:rPr>
                <w:rFonts w:eastAsia="Batang" w:cs="Arial"/>
                <w:b/>
                <w:sz w:val="20"/>
                <w:szCs w:val="20"/>
                <w:lang w:eastAsia="ko-KR"/>
              </w:rPr>
            </w:pPr>
          </w:p>
        </w:tc>
      </w:tr>
      <w:tr w:rsidR="00A435CB" w:rsidRPr="00A17D26" w14:paraId="26BE8A45" w14:textId="77777777" w:rsidTr="00A17D26">
        <w:trPr>
          <w:trHeight w:val="183"/>
        </w:trPr>
        <w:tc>
          <w:tcPr>
            <w:tcW w:w="1607" w:type="pct"/>
            <w:shd w:val="clear" w:color="auto" w:fill="auto"/>
            <w:noWrap/>
          </w:tcPr>
          <w:p w14:paraId="26BE8A42"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UK </w:t>
            </w:r>
          </w:p>
        </w:tc>
        <w:tc>
          <w:tcPr>
            <w:tcW w:w="2162" w:type="pct"/>
          </w:tcPr>
          <w:p w14:paraId="26BE8A43"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c>
          <w:tcPr>
            <w:tcW w:w="1231" w:type="pct"/>
            <w:shd w:val="clear" w:color="auto" w:fill="auto"/>
            <w:noWrap/>
          </w:tcPr>
          <w:p w14:paraId="26BE8A44"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49" w14:textId="77777777" w:rsidTr="00A17D26">
        <w:trPr>
          <w:trHeight w:val="183"/>
        </w:trPr>
        <w:tc>
          <w:tcPr>
            <w:tcW w:w="1607" w:type="pct"/>
            <w:shd w:val="clear" w:color="auto" w:fill="auto"/>
            <w:noWrap/>
          </w:tcPr>
          <w:p w14:paraId="26BE8A46"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Ireland</w:t>
            </w:r>
          </w:p>
        </w:tc>
        <w:tc>
          <w:tcPr>
            <w:tcW w:w="2162" w:type="pct"/>
          </w:tcPr>
          <w:p w14:paraId="26BE8A47"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48" w14:textId="77777777" w:rsidR="00A435CB" w:rsidRPr="00A17D26" w:rsidRDefault="00A435CB" w:rsidP="00A17D26">
            <w:pPr>
              <w:rPr>
                <w:rFonts w:eastAsia="Batang" w:cs="Arial"/>
                <w:b/>
                <w:sz w:val="20"/>
                <w:szCs w:val="20"/>
                <w:lang w:eastAsia="ko-KR"/>
              </w:rPr>
            </w:pPr>
          </w:p>
        </w:tc>
      </w:tr>
      <w:tr w:rsidR="00A435CB" w:rsidRPr="00A17D26" w14:paraId="26BE8A4D" w14:textId="77777777" w:rsidTr="00A17D26">
        <w:trPr>
          <w:trHeight w:val="183"/>
        </w:trPr>
        <w:tc>
          <w:tcPr>
            <w:tcW w:w="1607" w:type="pct"/>
            <w:shd w:val="clear" w:color="auto" w:fill="auto"/>
            <w:noWrap/>
          </w:tcPr>
          <w:p w14:paraId="26BE8A4A"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Australia/ New Zealand</w:t>
            </w:r>
          </w:p>
        </w:tc>
        <w:tc>
          <w:tcPr>
            <w:tcW w:w="2162" w:type="pct"/>
          </w:tcPr>
          <w:p w14:paraId="26BE8A4B"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c>
          <w:tcPr>
            <w:tcW w:w="1231" w:type="pct"/>
            <w:shd w:val="clear" w:color="auto" w:fill="auto"/>
            <w:noWrap/>
          </w:tcPr>
          <w:p w14:paraId="26BE8A4C"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51" w14:textId="77777777" w:rsidTr="00A17D26">
        <w:trPr>
          <w:trHeight w:val="183"/>
        </w:trPr>
        <w:tc>
          <w:tcPr>
            <w:tcW w:w="1607" w:type="pct"/>
            <w:shd w:val="clear" w:color="auto" w:fill="auto"/>
            <w:noWrap/>
          </w:tcPr>
          <w:p w14:paraId="26BE8A4E"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USA</w:t>
            </w:r>
          </w:p>
        </w:tc>
        <w:tc>
          <w:tcPr>
            <w:tcW w:w="2162" w:type="pct"/>
          </w:tcPr>
          <w:p w14:paraId="26BE8A4F"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c>
          <w:tcPr>
            <w:tcW w:w="1231" w:type="pct"/>
            <w:shd w:val="clear" w:color="auto" w:fill="auto"/>
            <w:noWrap/>
          </w:tcPr>
          <w:p w14:paraId="26BE8A50"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55" w14:textId="77777777" w:rsidTr="00A17D26">
        <w:trPr>
          <w:trHeight w:val="183"/>
        </w:trPr>
        <w:tc>
          <w:tcPr>
            <w:tcW w:w="1607" w:type="pct"/>
            <w:shd w:val="clear" w:color="auto" w:fill="auto"/>
            <w:noWrap/>
          </w:tcPr>
          <w:p w14:paraId="26BE8A52"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Canada</w:t>
            </w:r>
          </w:p>
        </w:tc>
        <w:tc>
          <w:tcPr>
            <w:tcW w:w="2162" w:type="pct"/>
          </w:tcPr>
          <w:p w14:paraId="26BE8A53"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54" w14:textId="77777777" w:rsidR="00A435CB" w:rsidRPr="00A17D26" w:rsidRDefault="00A435CB" w:rsidP="00A17D26">
            <w:pPr>
              <w:rPr>
                <w:rFonts w:eastAsia="Batang" w:cs="Arial"/>
                <w:b/>
                <w:sz w:val="20"/>
                <w:szCs w:val="20"/>
                <w:lang w:eastAsia="ko-KR"/>
              </w:rPr>
            </w:pPr>
          </w:p>
        </w:tc>
      </w:tr>
      <w:tr w:rsidR="00A435CB" w:rsidRPr="00A17D26" w14:paraId="26BE8A59" w14:textId="77777777" w:rsidTr="00A17D26">
        <w:trPr>
          <w:trHeight w:val="183"/>
        </w:trPr>
        <w:tc>
          <w:tcPr>
            <w:tcW w:w="1607" w:type="pct"/>
            <w:shd w:val="clear" w:color="auto" w:fill="auto"/>
            <w:noWrap/>
          </w:tcPr>
          <w:p w14:paraId="26BE8A56"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Finland </w:t>
            </w:r>
          </w:p>
        </w:tc>
        <w:tc>
          <w:tcPr>
            <w:tcW w:w="2162" w:type="pct"/>
          </w:tcPr>
          <w:p w14:paraId="26BE8A57"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58"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5D" w14:textId="77777777" w:rsidTr="00A17D26">
        <w:trPr>
          <w:trHeight w:val="183"/>
        </w:trPr>
        <w:tc>
          <w:tcPr>
            <w:tcW w:w="1607" w:type="pct"/>
            <w:shd w:val="clear" w:color="auto" w:fill="auto"/>
            <w:noWrap/>
          </w:tcPr>
          <w:p w14:paraId="26BE8A5A"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France </w:t>
            </w:r>
          </w:p>
        </w:tc>
        <w:tc>
          <w:tcPr>
            <w:tcW w:w="2162" w:type="pct"/>
          </w:tcPr>
          <w:p w14:paraId="26BE8A5B"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5C"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French</w:t>
            </w:r>
          </w:p>
        </w:tc>
      </w:tr>
      <w:tr w:rsidR="00A435CB" w:rsidRPr="00A17D26" w14:paraId="26BE8A61" w14:textId="77777777" w:rsidTr="00A17D26">
        <w:trPr>
          <w:trHeight w:val="183"/>
        </w:trPr>
        <w:tc>
          <w:tcPr>
            <w:tcW w:w="1607" w:type="pct"/>
            <w:shd w:val="clear" w:color="auto" w:fill="auto"/>
            <w:noWrap/>
          </w:tcPr>
          <w:p w14:paraId="26BE8A5E"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Switzerland </w:t>
            </w:r>
          </w:p>
        </w:tc>
        <w:tc>
          <w:tcPr>
            <w:tcW w:w="2162" w:type="pct"/>
          </w:tcPr>
          <w:p w14:paraId="26BE8A5F"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60"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German</w:t>
            </w:r>
          </w:p>
        </w:tc>
      </w:tr>
      <w:tr w:rsidR="00A435CB" w:rsidRPr="00A17D26" w14:paraId="26BE8A65" w14:textId="77777777" w:rsidTr="00A17D26">
        <w:trPr>
          <w:trHeight w:val="183"/>
        </w:trPr>
        <w:tc>
          <w:tcPr>
            <w:tcW w:w="1607" w:type="pct"/>
            <w:shd w:val="clear" w:color="auto" w:fill="auto"/>
            <w:noWrap/>
          </w:tcPr>
          <w:p w14:paraId="26BE8A62"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Austria </w:t>
            </w:r>
          </w:p>
        </w:tc>
        <w:tc>
          <w:tcPr>
            <w:tcW w:w="2162" w:type="pct"/>
          </w:tcPr>
          <w:p w14:paraId="26BE8A63"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64"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German</w:t>
            </w:r>
          </w:p>
        </w:tc>
      </w:tr>
      <w:tr w:rsidR="00A435CB" w:rsidRPr="00A17D26" w14:paraId="26BE8A69" w14:textId="77777777" w:rsidTr="00A17D26">
        <w:trPr>
          <w:trHeight w:val="183"/>
        </w:trPr>
        <w:tc>
          <w:tcPr>
            <w:tcW w:w="1607" w:type="pct"/>
            <w:shd w:val="clear" w:color="auto" w:fill="auto"/>
            <w:noWrap/>
          </w:tcPr>
          <w:p w14:paraId="26BE8A66"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Germany</w:t>
            </w:r>
          </w:p>
        </w:tc>
        <w:tc>
          <w:tcPr>
            <w:tcW w:w="2162" w:type="pct"/>
          </w:tcPr>
          <w:p w14:paraId="26BE8A67"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68"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German</w:t>
            </w:r>
          </w:p>
        </w:tc>
      </w:tr>
      <w:tr w:rsidR="00A435CB" w:rsidRPr="00A17D26" w14:paraId="26BE8A6D" w14:textId="77777777" w:rsidTr="00A17D26">
        <w:trPr>
          <w:trHeight w:val="183"/>
        </w:trPr>
        <w:tc>
          <w:tcPr>
            <w:tcW w:w="1607" w:type="pct"/>
            <w:shd w:val="clear" w:color="auto" w:fill="auto"/>
            <w:noWrap/>
          </w:tcPr>
          <w:p w14:paraId="26BE8A6A"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Greece</w:t>
            </w:r>
          </w:p>
        </w:tc>
        <w:tc>
          <w:tcPr>
            <w:tcW w:w="2162" w:type="pct"/>
          </w:tcPr>
          <w:p w14:paraId="26BE8A6B"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6C"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Greek</w:t>
            </w:r>
          </w:p>
        </w:tc>
      </w:tr>
      <w:tr w:rsidR="00A435CB" w:rsidRPr="00A17D26" w14:paraId="26BE8A71" w14:textId="77777777" w:rsidTr="00A17D26">
        <w:trPr>
          <w:trHeight w:val="183"/>
        </w:trPr>
        <w:tc>
          <w:tcPr>
            <w:tcW w:w="1607" w:type="pct"/>
            <w:shd w:val="clear" w:color="auto" w:fill="auto"/>
            <w:noWrap/>
          </w:tcPr>
          <w:p w14:paraId="26BE8A6E"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Iceland</w:t>
            </w:r>
          </w:p>
        </w:tc>
        <w:tc>
          <w:tcPr>
            <w:tcW w:w="2162" w:type="pct"/>
          </w:tcPr>
          <w:p w14:paraId="26BE8A6F"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70"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75" w14:textId="77777777" w:rsidTr="00A17D26">
        <w:trPr>
          <w:trHeight w:val="183"/>
        </w:trPr>
        <w:tc>
          <w:tcPr>
            <w:tcW w:w="1607" w:type="pct"/>
            <w:shd w:val="clear" w:color="auto" w:fill="auto"/>
            <w:noWrap/>
          </w:tcPr>
          <w:p w14:paraId="26BE8A72"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Italy </w:t>
            </w:r>
          </w:p>
        </w:tc>
        <w:tc>
          <w:tcPr>
            <w:tcW w:w="2162" w:type="pct"/>
          </w:tcPr>
          <w:p w14:paraId="26BE8A73"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74"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Italian</w:t>
            </w:r>
          </w:p>
        </w:tc>
      </w:tr>
      <w:tr w:rsidR="00A435CB" w:rsidRPr="00A17D26" w14:paraId="26BE8A79" w14:textId="77777777" w:rsidTr="00A17D26">
        <w:trPr>
          <w:trHeight w:val="183"/>
        </w:trPr>
        <w:tc>
          <w:tcPr>
            <w:tcW w:w="1607" w:type="pct"/>
            <w:shd w:val="clear" w:color="auto" w:fill="auto"/>
            <w:noWrap/>
          </w:tcPr>
          <w:p w14:paraId="26BE8A76"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Norway </w:t>
            </w:r>
          </w:p>
        </w:tc>
        <w:tc>
          <w:tcPr>
            <w:tcW w:w="2162" w:type="pct"/>
          </w:tcPr>
          <w:p w14:paraId="26BE8A77"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78"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7D" w14:textId="77777777" w:rsidTr="00A17D26">
        <w:trPr>
          <w:trHeight w:val="183"/>
        </w:trPr>
        <w:tc>
          <w:tcPr>
            <w:tcW w:w="1607" w:type="pct"/>
            <w:shd w:val="clear" w:color="auto" w:fill="auto"/>
            <w:noWrap/>
          </w:tcPr>
          <w:p w14:paraId="26BE8A7A"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Portugal </w:t>
            </w:r>
          </w:p>
        </w:tc>
        <w:tc>
          <w:tcPr>
            <w:tcW w:w="2162" w:type="pct"/>
          </w:tcPr>
          <w:p w14:paraId="26BE8A7B"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 (Independent Program. See section 2.8)</w:t>
            </w:r>
          </w:p>
        </w:tc>
        <w:tc>
          <w:tcPr>
            <w:tcW w:w="1231" w:type="pct"/>
            <w:shd w:val="clear" w:color="auto" w:fill="auto"/>
            <w:noWrap/>
          </w:tcPr>
          <w:p w14:paraId="26BE8A7C"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81" w14:textId="77777777" w:rsidTr="00A17D26">
        <w:trPr>
          <w:trHeight w:val="183"/>
        </w:trPr>
        <w:tc>
          <w:tcPr>
            <w:tcW w:w="1607" w:type="pct"/>
            <w:shd w:val="clear" w:color="auto" w:fill="auto"/>
            <w:noWrap/>
          </w:tcPr>
          <w:p w14:paraId="26BE8A7E"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Spain </w:t>
            </w:r>
          </w:p>
        </w:tc>
        <w:tc>
          <w:tcPr>
            <w:tcW w:w="2162" w:type="pct"/>
          </w:tcPr>
          <w:p w14:paraId="26BE8A7F"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80"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Spanish</w:t>
            </w:r>
          </w:p>
        </w:tc>
      </w:tr>
      <w:tr w:rsidR="00A435CB" w:rsidRPr="00A17D26" w14:paraId="26BE8A85" w14:textId="77777777" w:rsidTr="00A17D26">
        <w:trPr>
          <w:trHeight w:val="183"/>
        </w:trPr>
        <w:tc>
          <w:tcPr>
            <w:tcW w:w="1607" w:type="pct"/>
            <w:shd w:val="clear" w:color="auto" w:fill="auto"/>
            <w:noWrap/>
          </w:tcPr>
          <w:p w14:paraId="26BE8A82"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 xml:space="preserve">Sweden </w:t>
            </w:r>
          </w:p>
        </w:tc>
        <w:tc>
          <w:tcPr>
            <w:tcW w:w="2162" w:type="pct"/>
          </w:tcPr>
          <w:p w14:paraId="26BE8A83" w14:textId="77777777" w:rsidR="00A435CB" w:rsidRPr="00A17D26" w:rsidRDefault="00A435CB" w:rsidP="00A17D26">
            <w:pPr>
              <w:rPr>
                <w:rFonts w:eastAsia="Batang" w:cs="Arial"/>
                <w:b/>
                <w:sz w:val="20"/>
                <w:szCs w:val="20"/>
                <w:lang w:eastAsia="ko-KR"/>
              </w:rPr>
            </w:pPr>
          </w:p>
        </w:tc>
        <w:tc>
          <w:tcPr>
            <w:tcW w:w="1231" w:type="pct"/>
            <w:shd w:val="clear" w:color="auto" w:fill="auto"/>
            <w:noWrap/>
          </w:tcPr>
          <w:p w14:paraId="26BE8A84"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English</w:t>
            </w:r>
          </w:p>
        </w:tc>
      </w:tr>
      <w:tr w:rsidR="00A435CB" w:rsidRPr="00A17D26" w14:paraId="26BE8A89" w14:textId="77777777" w:rsidTr="00A17D26">
        <w:trPr>
          <w:trHeight w:val="183"/>
        </w:trPr>
        <w:tc>
          <w:tcPr>
            <w:tcW w:w="1607" w:type="pct"/>
            <w:shd w:val="clear" w:color="auto" w:fill="auto"/>
            <w:noWrap/>
          </w:tcPr>
          <w:p w14:paraId="26BE8A86"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Turkey</w:t>
            </w:r>
          </w:p>
        </w:tc>
        <w:tc>
          <w:tcPr>
            <w:tcW w:w="2162" w:type="pct"/>
          </w:tcPr>
          <w:p w14:paraId="26BE8A87"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Local Language</w:t>
            </w:r>
          </w:p>
        </w:tc>
        <w:tc>
          <w:tcPr>
            <w:tcW w:w="1231" w:type="pct"/>
            <w:shd w:val="clear" w:color="auto" w:fill="auto"/>
            <w:noWrap/>
          </w:tcPr>
          <w:p w14:paraId="26BE8A88" w14:textId="77777777" w:rsidR="00A435CB" w:rsidRPr="00A17D26" w:rsidRDefault="00A435CB" w:rsidP="00A17D26">
            <w:pPr>
              <w:rPr>
                <w:rFonts w:eastAsia="Batang" w:cs="Arial"/>
                <w:b/>
                <w:sz w:val="20"/>
                <w:szCs w:val="20"/>
                <w:lang w:eastAsia="ko-KR"/>
              </w:rPr>
            </w:pPr>
            <w:r w:rsidRPr="00A17D26">
              <w:rPr>
                <w:rFonts w:eastAsia="Batang" w:cs="Arial"/>
                <w:b/>
                <w:sz w:val="20"/>
                <w:szCs w:val="20"/>
                <w:lang w:eastAsia="ko-KR"/>
              </w:rPr>
              <w:t>Turkish</w:t>
            </w:r>
          </w:p>
        </w:tc>
      </w:tr>
      <w:tr w:rsidR="001B5D9D" w:rsidRPr="00A17D26" w14:paraId="26BE8A8D" w14:textId="77777777" w:rsidTr="001E3BC2">
        <w:trPr>
          <w:trHeight w:val="183"/>
        </w:trPr>
        <w:tc>
          <w:tcPr>
            <w:tcW w:w="1607" w:type="pct"/>
            <w:shd w:val="clear" w:color="auto" w:fill="auto"/>
            <w:noWrap/>
            <w:vAlign w:val="bottom"/>
          </w:tcPr>
          <w:p w14:paraId="26BE8A8A" w14:textId="77777777" w:rsidR="001B5D9D" w:rsidRPr="00A17D26" w:rsidRDefault="001B5D9D" w:rsidP="001B5D9D">
            <w:pPr>
              <w:rPr>
                <w:rFonts w:eastAsia="Batang" w:cs="Arial"/>
                <w:b/>
                <w:sz w:val="20"/>
                <w:szCs w:val="20"/>
                <w:lang w:eastAsia="ko-KR"/>
              </w:rPr>
            </w:pPr>
            <w:r w:rsidRPr="00A17D26">
              <w:rPr>
                <w:rFonts w:eastAsia="Batang" w:cs="Arial"/>
                <w:b/>
                <w:sz w:val="20"/>
                <w:szCs w:val="20"/>
                <w:lang w:eastAsia="ko-KR"/>
              </w:rPr>
              <w:t>Japan</w:t>
            </w:r>
          </w:p>
        </w:tc>
        <w:tc>
          <w:tcPr>
            <w:tcW w:w="2162" w:type="pct"/>
          </w:tcPr>
          <w:p w14:paraId="26BE8A8B" w14:textId="77777777" w:rsidR="001B5D9D" w:rsidRPr="00A17D26" w:rsidRDefault="001B5D9D" w:rsidP="001B5D9D">
            <w:pPr>
              <w:rPr>
                <w:rFonts w:eastAsia="Batang" w:cs="Arial"/>
                <w:sz w:val="20"/>
                <w:szCs w:val="20"/>
                <w:lang w:eastAsia="ko-KR"/>
              </w:rPr>
            </w:pPr>
            <w:r w:rsidRPr="00A17D26">
              <w:rPr>
                <w:rFonts w:eastAsia="Batang" w:cs="Arial"/>
                <w:sz w:val="20"/>
                <w:szCs w:val="20"/>
                <w:lang w:eastAsia="ko-KR"/>
              </w:rPr>
              <w:t>Local Language</w:t>
            </w:r>
          </w:p>
        </w:tc>
        <w:tc>
          <w:tcPr>
            <w:tcW w:w="1231" w:type="pct"/>
            <w:shd w:val="clear" w:color="auto" w:fill="auto"/>
            <w:noWrap/>
            <w:vAlign w:val="bottom"/>
          </w:tcPr>
          <w:p w14:paraId="26BE8A8C" w14:textId="77777777" w:rsidR="001B5D9D" w:rsidRPr="00A17D26" w:rsidRDefault="001B5D9D" w:rsidP="001B5D9D">
            <w:pPr>
              <w:rPr>
                <w:rFonts w:eastAsia="Batang" w:cs="Arial"/>
                <w:sz w:val="20"/>
                <w:szCs w:val="20"/>
                <w:lang w:eastAsia="ko-KR"/>
              </w:rPr>
            </w:pPr>
            <w:r w:rsidRPr="00A17D26">
              <w:rPr>
                <w:rFonts w:eastAsia="Batang" w:cs="Arial"/>
                <w:sz w:val="20"/>
                <w:szCs w:val="20"/>
                <w:lang w:eastAsia="ko-KR"/>
              </w:rPr>
              <w:t>Japanese</w:t>
            </w:r>
          </w:p>
        </w:tc>
      </w:tr>
    </w:tbl>
    <w:p w14:paraId="26BE8A8F" w14:textId="77777777" w:rsidR="00410B36" w:rsidRPr="00E55F92" w:rsidRDefault="00C025BD" w:rsidP="00C025BD">
      <w:pPr>
        <w:pStyle w:val="Heading2"/>
        <w:rPr>
          <w:lang w:eastAsia="ja-JP"/>
        </w:rPr>
      </w:pPr>
      <w:bookmarkStart w:id="100" w:name="_Toc12367363"/>
      <w:bookmarkEnd w:id="98"/>
      <w:bookmarkEnd w:id="99"/>
      <w:r w:rsidRPr="005A7913">
        <w:rPr>
          <w:lang w:eastAsia="ja-JP"/>
        </w:rPr>
        <w:t>Table and View Usage</w:t>
      </w:r>
      <w:bookmarkEnd w:id="100"/>
    </w:p>
    <w:tbl>
      <w:tblPr>
        <w:tblW w:w="9360"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3420"/>
        <w:gridCol w:w="1710"/>
        <w:gridCol w:w="1620"/>
        <w:gridCol w:w="1710"/>
        <w:gridCol w:w="900"/>
      </w:tblGrid>
      <w:tr w:rsidR="00BB6727" w:rsidRPr="005A7913" w14:paraId="26BE8A95" w14:textId="77777777" w:rsidTr="001E3BC2">
        <w:trPr>
          <w:trHeight w:val="247"/>
          <w:tblHeader/>
        </w:trPr>
        <w:tc>
          <w:tcPr>
            <w:tcW w:w="3420" w:type="dxa"/>
            <w:shd w:val="clear" w:color="auto" w:fill="C0C0C0"/>
          </w:tcPr>
          <w:p w14:paraId="26BE8A90" w14:textId="77777777" w:rsidR="00BB6727" w:rsidRPr="005A7913" w:rsidRDefault="00BB6727" w:rsidP="00D2535C">
            <w:pPr>
              <w:rPr>
                <w:rFonts w:cs="Arial"/>
                <w:b/>
                <w:sz w:val="20"/>
                <w:szCs w:val="20"/>
              </w:rPr>
            </w:pPr>
            <w:r w:rsidRPr="005A7913">
              <w:rPr>
                <w:rFonts w:cs="Arial"/>
                <w:b/>
                <w:sz w:val="20"/>
                <w:szCs w:val="20"/>
              </w:rPr>
              <w:t>Table Name</w:t>
            </w:r>
          </w:p>
        </w:tc>
        <w:tc>
          <w:tcPr>
            <w:tcW w:w="1710" w:type="dxa"/>
            <w:shd w:val="clear" w:color="auto" w:fill="C0C0C0"/>
          </w:tcPr>
          <w:p w14:paraId="26BE8A91" w14:textId="77777777" w:rsidR="00BB6727" w:rsidRPr="005A7913" w:rsidRDefault="00BB6727" w:rsidP="00D2535C">
            <w:pPr>
              <w:rPr>
                <w:rFonts w:cs="Arial"/>
                <w:b/>
                <w:sz w:val="20"/>
                <w:szCs w:val="20"/>
              </w:rPr>
            </w:pPr>
            <w:r w:rsidRPr="005A7913">
              <w:rPr>
                <w:rFonts w:cs="Arial"/>
                <w:b/>
                <w:sz w:val="20"/>
                <w:szCs w:val="20"/>
              </w:rPr>
              <w:t>Select</w:t>
            </w:r>
          </w:p>
        </w:tc>
        <w:tc>
          <w:tcPr>
            <w:tcW w:w="1620" w:type="dxa"/>
            <w:shd w:val="clear" w:color="auto" w:fill="C0C0C0"/>
          </w:tcPr>
          <w:p w14:paraId="26BE8A92" w14:textId="77777777" w:rsidR="00BB6727" w:rsidRPr="005A7913" w:rsidRDefault="00BB6727" w:rsidP="00D2535C">
            <w:pPr>
              <w:rPr>
                <w:rFonts w:cs="Arial"/>
                <w:b/>
                <w:sz w:val="20"/>
                <w:szCs w:val="20"/>
              </w:rPr>
            </w:pPr>
            <w:r w:rsidRPr="005A7913">
              <w:rPr>
                <w:rFonts w:cs="Arial"/>
                <w:b/>
                <w:sz w:val="20"/>
                <w:szCs w:val="20"/>
              </w:rPr>
              <w:t>Insert</w:t>
            </w:r>
          </w:p>
        </w:tc>
        <w:tc>
          <w:tcPr>
            <w:tcW w:w="1710" w:type="dxa"/>
            <w:shd w:val="clear" w:color="auto" w:fill="C0C0C0"/>
          </w:tcPr>
          <w:p w14:paraId="26BE8A93" w14:textId="77777777" w:rsidR="00BB6727" w:rsidRPr="005A7913" w:rsidRDefault="00BB6727" w:rsidP="00D2535C">
            <w:pPr>
              <w:rPr>
                <w:rFonts w:cs="Arial"/>
                <w:b/>
                <w:sz w:val="20"/>
                <w:szCs w:val="20"/>
              </w:rPr>
            </w:pPr>
            <w:r w:rsidRPr="005A7913">
              <w:rPr>
                <w:rFonts w:cs="Arial"/>
                <w:b/>
                <w:sz w:val="20"/>
                <w:szCs w:val="20"/>
              </w:rPr>
              <w:t>Update</w:t>
            </w:r>
          </w:p>
        </w:tc>
        <w:tc>
          <w:tcPr>
            <w:tcW w:w="900" w:type="dxa"/>
            <w:shd w:val="clear" w:color="auto" w:fill="C0C0C0"/>
          </w:tcPr>
          <w:p w14:paraId="26BE8A94" w14:textId="77777777" w:rsidR="00BB6727" w:rsidRPr="005A7913" w:rsidRDefault="00BB6727" w:rsidP="00D2535C">
            <w:pPr>
              <w:rPr>
                <w:rFonts w:cs="Arial"/>
                <w:b/>
                <w:sz w:val="20"/>
                <w:szCs w:val="20"/>
              </w:rPr>
            </w:pPr>
            <w:r w:rsidRPr="005A7913">
              <w:rPr>
                <w:rFonts w:cs="Arial"/>
                <w:b/>
                <w:sz w:val="20"/>
                <w:szCs w:val="20"/>
              </w:rPr>
              <w:t>Delete</w:t>
            </w:r>
          </w:p>
        </w:tc>
      </w:tr>
      <w:tr w:rsidR="00A435CB" w:rsidRPr="005A7913" w14:paraId="26BE8A9B" w14:textId="77777777" w:rsidTr="001E3BC2">
        <w:trPr>
          <w:trHeight w:val="247"/>
        </w:trPr>
        <w:tc>
          <w:tcPr>
            <w:tcW w:w="3420" w:type="dxa"/>
          </w:tcPr>
          <w:p w14:paraId="26BE8A96" w14:textId="77777777" w:rsidR="00A435CB" w:rsidRPr="00681A01" w:rsidRDefault="00A435CB" w:rsidP="00A435CB">
            <w:pPr>
              <w:keepLines/>
              <w:rPr>
                <w:sz w:val="20"/>
                <w:szCs w:val="20"/>
                <w:lang w:eastAsia="ja-JP"/>
              </w:rPr>
            </w:pPr>
            <w:r>
              <w:rPr>
                <w:sz w:val="20"/>
                <w:szCs w:val="20"/>
                <w:lang w:eastAsia="ja-JP"/>
              </w:rPr>
              <w:t>RA_CUSTOMER_TRX</w:t>
            </w:r>
          </w:p>
        </w:tc>
        <w:tc>
          <w:tcPr>
            <w:tcW w:w="1710" w:type="dxa"/>
          </w:tcPr>
          <w:p w14:paraId="26BE8A97" w14:textId="77777777" w:rsidR="00A435CB" w:rsidRPr="00681A01" w:rsidRDefault="00A435CB" w:rsidP="00A435CB">
            <w:pPr>
              <w:keepLines/>
              <w:jc w:val="center"/>
              <w:rPr>
                <w:sz w:val="20"/>
                <w:szCs w:val="20"/>
                <w:lang w:eastAsia="ja-JP"/>
              </w:rPr>
            </w:pPr>
            <w:r>
              <w:rPr>
                <w:sz w:val="20"/>
                <w:szCs w:val="20"/>
                <w:lang w:eastAsia="ja-JP"/>
              </w:rPr>
              <w:t>X</w:t>
            </w:r>
          </w:p>
        </w:tc>
        <w:tc>
          <w:tcPr>
            <w:tcW w:w="1620" w:type="dxa"/>
          </w:tcPr>
          <w:p w14:paraId="26BE8A98" w14:textId="77777777" w:rsidR="00A435CB" w:rsidRPr="005A7913" w:rsidRDefault="00A435CB" w:rsidP="00A435CB">
            <w:pPr>
              <w:keepLines/>
              <w:rPr>
                <w:rFonts w:cs="Arial"/>
                <w:sz w:val="20"/>
                <w:szCs w:val="20"/>
                <w:lang w:eastAsia="ja-JP"/>
              </w:rPr>
            </w:pPr>
          </w:p>
        </w:tc>
        <w:tc>
          <w:tcPr>
            <w:tcW w:w="1710" w:type="dxa"/>
          </w:tcPr>
          <w:p w14:paraId="26BE8A99" w14:textId="77777777" w:rsidR="00A435CB" w:rsidRPr="005A7913" w:rsidRDefault="00A435CB" w:rsidP="00A435CB">
            <w:pPr>
              <w:keepLines/>
              <w:rPr>
                <w:rFonts w:cs="Arial"/>
                <w:sz w:val="20"/>
                <w:szCs w:val="20"/>
                <w:lang w:eastAsia="ja-JP"/>
              </w:rPr>
            </w:pPr>
          </w:p>
        </w:tc>
        <w:tc>
          <w:tcPr>
            <w:tcW w:w="900" w:type="dxa"/>
          </w:tcPr>
          <w:p w14:paraId="26BE8A9A" w14:textId="77777777" w:rsidR="00A435CB" w:rsidRPr="005A7913" w:rsidRDefault="00A435CB" w:rsidP="00A435CB">
            <w:pPr>
              <w:keepLines/>
              <w:rPr>
                <w:rFonts w:cs="Arial"/>
                <w:sz w:val="20"/>
                <w:szCs w:val="20"/>
                <w:lang w:eastAsia="ja-JP"/>
              </w:rPr>
            </w:pPr>
          </w:p>
        </w:tc>
      </w:tr>
      <w:tr w:rsidR="00A435CB" w:rsidRPr="005A7913" w14:paraId="26BE8AA1" w14:textId="77777777" w:rsidTr="001E3BC2">
        <w:trPr>
          <w:trHeight w:val="247"/>
        </w:trPr>
        <w:tc>
          <w:tcPr>
            <w:tcW w:w="3420" w:type="dxa"/>
          </w:tcPr>
          <w:p w14:paraId="26BE8A9C" w14:textId="77777777" w:rsidR="00A435CB" w:rsidRPr="00681A01" w:rsidRDefault="00A435CB" w:rsidP="00A435CB">
            <w:pPr>
              <w:keepLines/>
              <w:rPr>
                <w:sz w:val="20"/>
                <w:szCs w:val="20"/>
                <w:lang w:eastAsia="ja-JP"/>
              </w:rPr>
            </w:pPr>
            <w:r>
              <w:rPr>
                <w:sz w:val="20"/>
                <w:szCs w:val="20"/>
                <w:lang w:eastAsia="ja-JP"/>
              </w:rPr>
              <w:t>PO_CUSTOMER_TRX_LINES</w:t>
            </w:r>
          </w:p>
        </w:tc>
        <w:tc>
          <w:tcPr>
            <w:tcW w:w="1710" w:type="dxa"/>
          </w:tcPr>
          <w:p w14:paraId="26BE8A9D" w14:textId="77777777" w:rsidR="00A435CB" w:rsidRDefault="00A435CB" w:rsidP="00A435CB">
            <w:pPr>
              <w:jc w:val="center"/>
            </w:pPr>
            <w:r w:rsidRPr="008E7E9A">
              <w:rPr>
                <w:sz w:val="20"/>
                <w:szCs w:val="20"/>
                <w:lang w:eastAsia="ja-JP"/>
              </w:rPr>
              <w:t>X</w:t>
            </w:r>
          </w:p>
        </w:tc>
        <w:tc>
          <w:tcPr>
            <w:tcW w:w="1620" w:type="dxa"/>
          </w:tcPr>
          <w:p w14:paraId="26BE8A9E" w14:textId="77777777" w:rsidR="00A435CB" w:rsidRPr="005A7913" w:rsidRDefault="00A435CB" w:rsidP="00A435CB">
            <w:pPr>
              <w:keepLines/>
              <w:rPr>
                <w:rFonts w:cs="Arial"/>
                <w:sz w:val="20"/>
                <w:szCs w:val="20"/>
                <w:lang w:val="fr-FR" w:eastAsia="ja-JP"/>
              </w:rPr>
            </w:pPr>
          </w:p>
        </w:tc>
        <w:tc>
          <w:tcPr>
            <w:tcW w:w="1710" w:type="dxa"/>
          </w:tcPr>
          <w:p w14:paraId="26BE8A9F" w14:textId="77777777" w:rsidR="00A435CB" w:rsidRPr="005A7913" w:rsidRDefault="00A435CB" w:rsidP="00A435CB">
            <w:pPr>
              <w:keepLines/>
              <w:rPr>
                <w:rFonts w:cs="Arial"/>
                <w:sz w:val="20"/>
                <w:szCs w:val="20"/>
                <w:lang w:val="fr-FR" w:eastAsia="ja-JP"/>
              </w:rPr>
            </w:pPr>
          </w:p>
        </w:tc>
        <w:tc>
          <w:tcPr>
            <w:tcW w:w="900" w:type="dxa"/>
            <w:vAlign w:val="center"/>
          </w:tcPr>
          <w:p w14:paraId="26BE8AA0" w14:textId="77777777" w:rsidR="00A435CB" w:rsidRPr="005A7913" w:rsidRDefault="00A435CB" w:rsidP="00A435CB">
            <w:pPr>
              <w:keepLines/>
              <w:rPr>
                <w:rFonts w:cs="Arial"/>
                <w:sz w:val="20"/>
                <w:szCs w:val="20"/>
                <w:lang w:val="fr-FR" w:eastAsia="ja-JP"/>
              </w:rPr>
            </w:pPr>
          </w:p>
        </w:tc>
      </w:tr>
      <w:tr w:rsidR="00A435CB" w:rsidRPr="005A7913" w14:paraId="26BE8AA7" w14:textId="77777777" w:rsidTr="001E3BC2">
        <w:trPr>
          <w:trHeight w:val="247"/>
        </w:trPr>
        <w:tc>
          <w:tcPr>
            <w:tcW w:w="3420" w:type="dxa"/>
          </w:tcPr>
          <w:p w14:paraId="26BE8AA2" w14:textId="77777777" w:rsidR="00A435CB" w:rsidRPr="00A621C2" w:rsidRDefault="00A435CB" w:rsidP="00A435CB">
            <w:pPr>
              <w:keepLines/>
              <w:rPr>
                <w:sz w:val="20"/>
                <w:szCs w:val="20"/>
                <w:lang w:eastAsia="ja-JP"/>
              </w:rPr>
            </w:pPr>
            <w:r w:rsidRPr="00A621C2">
              <w:rPr>
                <w:sz w:val="20"/>
                <w:szCs w:val="20"/>
              </w:rPr>
              <w:t>RA_CUST_TRX_LINE_GL_DIST</w:t>
            </w:r>
          </w:p>
        </w:tc>
        <w:tc>
          <w:tcPr>
            <w:tcW w:w="1710" w:type="dxa"/>
          </w:tcPr>
          <w:p w14:paraId="26BE8AA3" w14:textId="77777777" w:rsidR="00A435CB" w:rsidRDefault="00A435CB" w:rsidP="00A435CB">
            <w:pPr>
              <w:jc w:val="center"/>
            </w:pPr>
            <w:r w:rsidRPr="008E7E9A">
              <w:rPr>
                <w:sz w:val="20"/>
                <w:szCs w:val="20"/>
                <w:lang w:eastAsia="ja-JP"/>
              </w:rPr>
              <w:t>X</w:t>
            </w:r>
          </w:p>
        </w:tc>
        <w:tc>
          <w:tcPr>
            <w:tcW w:w="1620" w:type="dxa"/>
          </w:tcPr>
          <w:p w14:paraId="26BE8AA4" w14:textId="77777777" w:rsidR="00A435CB" w:rsidRPr="005A7913" w:rsidRDefault="00A435CB" w:rsidP="00A435CB">
            <w:pPr>
              <w:keepLines/>
              <w:rPr>
                <w:rFonts w:cs="Arial"/>
                <w:sz w:val="20"/>
                <w:szCs w:val="20"/>
                <w:lang w:val="fr-FR" w:eastAsia="ja-JP"/>
              </w:rPr>
            </w:pPr>
          </w:p>
        </w:tc>
        <w:tc>
          <w:tcPr>
            <w:tcW w:w="1710" w:type="dxa"/>
          </w:tcPr>
          <w:p w14:paraId="26BE8AA5" w14:textId="77777777" w:rsidR="00A435CB" w:rsidRPr="005A7913" w:rsidRDefault="00A435CB" w:rsidP="00A435CB">
            <w:pPr>
              <w:keepLines/>
              <w:rPr>
                <w:rFonts w:cs="Arial"/>
                <w:sz w:val="20"/>
                <w:szCs w:val="20"/>
                <w:lang w:val="fr-FR" w:eastAsia="ja-JP"/>
              </w:rPr>
            </w:pPr>
          </w:p>
        </w:tc>
        <w:tc>
          <w:tcPr>
            <w:tcW w:w="900" w:type="dxa"/>
            <w:vAlign w:val="center"/>
          </w:tcPr>
          <w:p w14:paraId="26BE8AA6" w14:textId="77777777" w:rsidR="00A435CB" w:rsidRPr="005A7913" w:rsidRDefault="00A435CB" w:rsidP="00A435CB">
            <w:pPr>
              <w:keepLines/>
              <w:rPr>
                <w:rFonts w:cs="Arial"/>
                <w:sz w:val="20"/>
                <w:szCs w:val="20"/>
                <w:lang w:val="fr-FR" w:eastAsia="ja-JP"/>
              </w:rPr>
            </w:pPr>
          </w:p>
        </w:tc>
      </w:tr>
      <w:tr w:rsidR="00A435CB" w:rsidRPr="005A7913" w14:paraId="26BE8AAD" w14:textId="77777777" w:rsidTr="001E3BC2">
        <w:trPr>
          <w:trHeight w:val="247"/>
        </w:trPr>
        <w:tc>
          <w:tcPr>
            <w:tcW w:w="3420" w:type="dxa"/>
          </w:tcPr>
          <w:p w14:paraId="26BE8AA8" w14:textId="77777777" w:rsidR="00A435CB" w:rsidRPr="00A621C2" w:rsidRDefault="00A435CB" w:rsidP="00EC6FF6">
            <w:pPr>
              <w:keepLines/>
              <w:rPr>
                <w:sz w:val="20"/>
                <w:szCs w:val="20"/>
                <w:lang w:eastAsia="ja-JP"/>
              </w:rPr>
            </w:pPr>
            <w:r w:rsidRPr="00A621C2">
              <w:rPr>
                <w:sz w:val="20"/>
                <w:szCs w:val="20"/>
              </w:rPr>
              <w:t>HZ_CUST_ACCOUNTS</w:t>
            </w:r>
          </w:p>
        </w:tc>
        <w:tc>
          <w:tcPr>
            <w:tcW w:w="1710" w:type="dxa"/>
          </w:tcPr>
          <w:p w14:paraId="26BE8AA9" w14:textId="77777777" w:rsidR="00A435CB" w:rsidRDefault="00A435CB" w:rsidP="00A435CB">
            <w:pPr>
              <w:jc w:val="center"/>
            </w:pPr>
            <w:r w:rsidRPr="008E7E9A">
              <w:rPr>
                <w:sz w:val="20"/>
                <w:szCs w:val="20"/>
                <w:lang w:eastAsia="ja-JP"/>
              </w:rPr>
              <w:t>X</w:t>
            </w:r>
          </w:p>
        </w:tc>
        <w:tc>
          <w:tcPr>
            <w:tcW w:w="1620" w:type="dxa"/>
          </w:tcPr>
          <w:p w14:paraId="26BE8AAA" w14:textId="77777777" w:rsidR="00A435CB" w:rsidRPr="005A7913" w:rsidRDefault="00A435CB" w:rsidP="00A435CB">
            <w:pPr>
              <w:keepLines/>
              <w:rPr>
                <w:rFonts w:cs="Arial"/>
                <w:sz w:val="20"/>
                <w:szCs w:val="20"/>
                <w:lang w:val="fr-FR" w:eastAsia="ja-JP"/>
              </w:rPr>
            </w:pPr>
          </w:p>
        </w:tc>
        <w:tc>
          <w:tcPr>
            <w:tcW w:w="1710" w:type="dxa"/>
          </w:tcPr>
          <w:p w14:paraId="26BE8AAB" w14:textId="77777777" w:rsidR="00A435CB" w:rsidRPr="005A7913" w:rsidRDefault="00A435CB" w:rsidP="00A435CB">
            <w:pPr>
              <w:keepLines/>
              <w:rPr>
                <w:rFonts w:cs="Arial"/>
                <w:sz w:val="20"/>
                <w:szCs w:val="20"/>
                <w:lang w:val="fr-FR" w:eastAsia="ja-JP"/>
              </w:rPr>
            </w:pPr>
          </w:p>
        </w:tc>
        <w:tc>
          <w:tcPr>
            <w:tcW w:w="900" w:type="dxa"/>
            <w:vAlign w:val="center"/>
          </w:tcPr>
          <w:p w14:paraId="26BE8AAC" w14:textId="77777777" w:rsidR="00A435CB" w:rsidRPr="005A7913" w:rsidRDefault="00A435CB" w:rsidP="00A435CB">
            <w:pPr>
              <w:keepLines/>
              <w:rPr>
                <w:rFonts w:cs="Arial"/>
                <w:sz w:val="20"/>
                <w:szCs w:val="20"/>
                <w:lang w:val="fr-FR" w:eastAsia="ja-JP"/>
              </w:rPr>
            </w:pPr>
          </w:p>
        </w:tc>
      </w:tr>
      <w:tr w:rsidR="00A435CB" w:rsidRPr="005A7913" w14:paraId="26BE8AB3" w14:textId="77777777" w:rsidTr="001E3BC2">
        <w:trPr>
          <w:trHeight w:val="247"/>
        </w:trPr>
        <w:tc>
          <w:tcPr>
            <w:tcW w:w="3420" w:type="dxa"/>
          </w:tcPr>
          <w:p w14:paraId="26BE8AAE" w14:textId="77777777" w:rsidR="00A435CB" w:rsidRPr="00A621C2" w:rsidRDefault="00A435CB" w:rsidP="00EC6FF6">
            <w:pPr>
              <w:keepLines/>
              <w:rPr>
                <w:sz w:val="20"/>
                <w:szCs w:val="20"/>
                <w:lang w:eastAsia="ja-JP"/>
              </w:rPr>
            </w:pPr>
            <w:r w:rsidRPr="00A621C2">
              <w:rPr>
                <w:sz w:val="20"/>
                <w:szCs w:val="20"/>
              </w:rPr>
              <w:t>RA_TERMS</w:t>
            </w:r>
          </w:p>
        </w:tc>
        <w:tc>
          <w:tcPr>
            <w:tcW w:w="1710" w:type="dxa"/>
          </w:tcPr>
          <w:p w14:paraId="26BE8AAF" w14:textId="77777777" w:rsidR="00A435CB" w:rsidRDefault="00A435CB" w:rsidP="00A435CB">
            <w:pPr>
              <w:jc w:val="center"/>
            </w:pPr>
            <w:r w:rsidRPr="008E7E9A">
              <w:rPr>
                <w:sz w:val="20"/>
                <w:szCs w:val="20"/>
                <w:lang w:eastAsia="ja-JP"/>
              </w:rPr>
              <w:t>X</w:t>
            </w:r>
          </w:p>
        </w:tc>
        <w:tc>
          <w:tcPr>
            <w:tcW w:w="1620" w:type="dxa"/>
          </w:tcPr>
          <w:p w14:paraId="26BE8AB0" w14:textId="77777777" w:rsidR="00A435CB" w:rsidRPr="005A7913" w:rsidRDefault="00A435CB" w:rsidP="00A435CB">
            <w:pPr>
              <w:keepLines/>
              <w:rPr>
                <w:rFonts w:cs="Arial"/>
                <w:sz w:val="20"/>
                <w:szCs w:val="20"/>
                <w:lang w:val="fr-FR" w:eastAsia="ja-JP"/>
              </w:rPr>
            </w:pPr>
          </w:p>
        </w:tc>
        <w:tc>
          <w:tcPr>
            <w:tcW w:w="1710" w:type="dxa"/>
          </w:tcPr>
          <w:p w14:paraId="26BE8AB1" w14:textId="77777777" w:rsidR="00A435CB" w:rsidRPr="005A7913" w:rsidRDefault="00A435CB" w:rsidP="00A435CB">
            <w:pPr>
              <w:keepLines/>
              <w:rPr>
                <w:rFonts w:cs="Arial"/>
                <w:sz w:val="20"/>
                <w:szCs w:val="20"/>
                <w:lang w:val="fr-FR" w:eastAsia="ja-JP"/>
              </w:rPr>
            </w:pPr>
          </w:p>
        </w:tc>
        <w:tc>
          <w:tcPr>
            <w:tcW w:w="900" w:type="dxa"/>
            <w:vAlign w:val="center"/>
          </w:tcPr>
          <w:p w14:paraId="26BE8AB2" w14:textId="77777777" w:rsidR="00A435CB" w:rsidRPr="005A7913" w:rsidRDefault="00A435CB" w:rsidP="00A435CB">
            <w:pPr>
              <w:keepLines/>
              <w:rPr>
                <w:rFonts w:cs="Arial"/>
                <w:sz w:val="20"/>
                <w:szCs w:val="20"/>
                <w:lang w:val="fr-FR" w:eastAsia="ja-JP"/>
              </w:rPr>
            </w:pPr>
          </w:p>
        </w:tc>
      </w:tr>
      <w:tr w:rsidR="00A435CB" w:rsidRPr="005A7913" w14:paraId="26BE8AB9" w14:textId="77777777" w:rsidTr="001E3BC2">
        <w:trPr>
          <w:trHeight w:val="247"/>
        </w:trPr>
        <w:tc>
          <w:tcPr>
            <w:tcW w:w="3420" w:type="dxa"/>
          </w:tcPr>
          <w:p w14:paraId="26BE8AB4" w14:textId="77777777" w:rsidR="00A435CB" w:rsidRPr="00A621C2" w:rsidRDefault="00A435CB" w:rsidP="00EC6FF6">
            <w:pPr>
              <w:keepLines/>
              <w:rPr>
                <w:sz w:val="20"/>
                <w:szCs w:val="20"/>
                <w:lang w:eastAsia="ja-JP"/>
              </w:rPr>
            </w:pPr>
            <w:r w:rsidRPr="00A621C2">
              <w:rPr>
                <w:sz w:val="20"/>
                <w:szCs w:val="20"/>
              </w:rPr>
              <w:t>RA_TERMS_LINES</w:t>
            </w:r>
          </w:p>
        </w:tc>
        <w:tc>
          <w:tcPr>
            <w:tcW w:w="1710" w:type="dxa"/>
          </w:tcPr>
          <w:p w14:paraId="26BE8AB5" w14:textId="77777777" w:rsidR="00A435CB" w:rsidRDefault="00A435CB" w:rsidP="00A435CB">
            <w:pPr>
              <w:jc w:val="center"/>
            </w:pPr>
            <w:r w:rsidRPr="008E7E9A">
              <w:rPr>
                <w:sz w:val="20"/>
                <w:szCs w:val="20"/>
                <w:lang w:eastAsia="ja-JP"/>
              </w:rPr>
              <w:t>X</w:t>
            </w:r>
          </w:p>
        </w:tc>
        <w:tc>
          <w:tcPr>
            <w:tcW w:w="1620" w:type="dxa"/>
          </w:tcPr>
          <w:p w14:paraId="26BE8AB6" w14:textId="77777777" w:rsidR="00A435CB" w:rsidRPr="005A7913" w:rsidRDefault="00A435CB" w:rsidP="00A435CB">
            <w:pPr>
              <w:keepLines/>
              <w:rPr>
                <w:rFonts w:cs="Arial"/>
                <w:sz w:val="20"/>
                <w:szCs w:val="20"/>
                <w:lang w:val="fr-FR" w:eastAsia="ja-JP"/>
              </w:rPr>
            </w:pPr>
          </w:p>
        </w:tc>
        <w:tc>
          <w:tcPr>
            <w:tcW w:w="1710" w:type="dxa"/>
          </w:tcPr>
          <w:p w14:paraId="26BE8AB7" w14:textId="77777777" w:rsidR="00A435CB" w:rsidRPr="005A7913" w:rsidRDefault="00A435CB" w:rsidP="00A435CB">
            <w:pPr>
              <w:keepLines/>
              <w:rPr>
                <w:rFonts w:cs="Arial"/>
                <w:sz w:val="20"/>
                <w:szCs w:val="20"/>
                <w:lang w:val="fr-FR" w:eastAsia="ja-JP"/>
              </w:rPr>
            </w:pPr>
          </w:p>
        </w:tc>
        <w:tc>
          <w:tcPr>
            <w:tcW w:w="900" w:type="dxa"/>
            <w:vAlign w:val="center"/>
          </w:tcPr>
          <w:p w14:paraId="26BE8AB8" w14:textId="77777777" w:rsidR="00A435CB" w:rsidRPr="005A7913" w:rsidRDefault="00A435CB" w:rsidP="00A435CB">
            <w:pPr>
              <w:keepLines/>
              <w:rPr>
                <w:rFonts w:cs="Arial"/>
                <w:sz w:val="20"/>
                <w:szCs w:val="20"/>
                <w:lang w:val="fr-FR" w:eastAsia="ja-JP"/>
              </w:rPr>
            </w:pPr>
          </w:p>
        </w:tc>
      </w:tr>
      <w:tr w:rsidR="00A435CB" w:rsidRPr="005A7913" w14:paraId="26BE8ABF" w14:textId="77777777" w:rsidTr="001E3BC2">
        <w:trPr>
          <w:trHeight w:val="247"/>
        </w:trPr>
        <w:tc>
          <w:tcPr>
            <w:tcW w:w="3420" w:type="dxa"/>
          </w:tcPr>
          <w:p w14:paraId="26BE8ABA" w14:textId="77777777" w:rsidR="00A435CB" w:rsidRPr="00A621C2" w:rsidRDefault="00A435CB" w:rsidP="00EC6FF6">
            <w:pPr>
              <w:keepLines/>
              <w:rPr>
                <w:sz w:val="20"/>
                <w:szCs w:val="20"/>
                <w:lang w:eastAsia="ja-JP"/>
              </w:rPr>
            </w:pPr>
            <w:r w:rsidRPr="00A621C2">
              <w:rPr>
                <w:sz w:val="20"/>
                <w:szCs w:val="20"/>
              </w:rPr>
              <w:t>RA_CUST_TRX_TYPES</w:t>
            </w:r>
          </w:p>
        </w:tc>
        <w:tc>
          <w:tcPr>
            <w:tcW w:w="1710" w:type="dxa"/>
          </w:tcPr>
          <w:p w14:paraId="26BE8ABB" w14:textId="77777777" w:rsidR="00A435CB" w:rsidRDefault="00A435CB" w:rsidP="00A435CB">
            <w:pPr>
              <w:jc w:val="center"/>
            </w:pPr>
            <w:r w:rsidRPr="008E7E9A">
              <w:rPr>
                <w:sz w:val="20"/>
                <w:szCs w:val="20"/>
                <w:lang w:eastAsia="ja-JP"/>
              </w:rPr>
              <w:t>X</w:t>
            </w:r>
          </w:p>
        </w:tc>
        <w:tc>
          <w:tcPr>
            <w:tcW w:w="1620" w:type="dxa"/>
          </w:tcPr>
          <w:p w14:paraId="26BE8ABC" w14:textId="77777777" w:rsidR="00A435CB" w:rsidRPr="005A7913" w:rsidRDefault="00A435CB" w:rsidP="00A435CB">
            <w:pPr>
              <w:keepLines/>
              <w:rPr>
                <w:rFonts w:cs="Arial"/>
                <w:sz w:val="20"/>
                <w:szCs w:val="20"/>
                <w:lang w:val="fr-FR" w:eastAsia="ja-JP"/>
              </w:rPr>
            </w:pPr>
          </w:p>
        </w:tc>
        <w:tc>
          <w:tcPr>
            <w:tcW w:w="1710" w:type="dxa"/>
          </w:tcPr>
          <w:p w14:paraId="26BE8ABD" w14:textId="77777777" w:rsidR="00A435CB" w:rsidRPr="005A7913" w:rsidRDefault="00A435CB" w:rsidP="00A435CB">
            <w:pPr>
              <w:keepLines/>
              <w:rPr>
                <w:rFonts w:cs="Arial"/>
                <w:sz w:val="20"/>
                <w:szCs w:val="20"/>
                <w:lang w:val="fr-FR" w:eastAsia="ja-JP"/>
              </w:rPr>
            </w:pPr>
          </w:p>
        </w:tc>
        <w:tc>
          <w:tcPr>
            <w:tcW w:w="900" w:type="dxa"/>
            <w:vAlign w:val="center"/>
          </w:tcPr>
          <w:p w14:paraId="26BE8ABE" w14:textId="77777777" w:rsidR="00A435CB" w:rsidRPr="005A7913" w:rsidRDefault="00A435CB" w:rsidP="00A435CB">
            <w:pPr>
              <w:keepLines/>
              <w:rPr>
                <w:rFonts w:cs="Arial"/>
                <w:sz w:val="20"/>
                <w:szCs w:val="20"/>
                <w:lang w:val="fr-FR" w:eastAsia="ja-JP"/>
              </w:rPr>
            </w:pPr>
          </w:p>
        </w:tc>
      </w:tr>
      <w:tr w:rsidR="00A435CB" w:rsidRPr="005A7913" w14:paraId="26BE8AC5" w14:textId="77777777" w:rsidTr="001E3BC2">
        <w:trPr>
          <w:trHeight w:val="247"/>
        </w:trPr>
        <w:tc>
          <w:tcPr>
            <w:tcW w:w="3420" w:type="dxa"/>
          </w:tcPr>
          <w:p w14:paraId="26BE8AC0" w14:textId="77777777" w:rsidR="00A435CB" w:rsidRPr="00A621C2" w:rsidRDefault="00A435CB" w:rsidP="00EC6FF6">
            <w:pPr>
              <w:keepLines/>
              <w:rPr>
                <w:sz w:val="20"/>
                <w:szCs w:val="20"/>
                <w:lang w:eastAsia="ja-JP"/>
              </w:rPr>
            </w:pPr>
            <w:r w:rsidRPr="00A621C2">
              <w:rPr>
                <w:sz w:val="20"/>
                <w:szCs w:val="20"/>
              </w:rPr>
              <w:t>AR_LOOKUPS</w:t>
            </w:r>
          </w:p>
        </w:tc>
        <w:tc>
          <w:tcPr>
            <w:tcW w:w="1710" w:type="dxa"/>
          </w:tcPr>
          <w:p w14:paraId="26BE8AC1" w14:textId="77777777" w:rsidR="00A435CB" w:rsidRDefault="00A435CB" w:rsidP="00A435CB">
            <w:pPr>
              <w:jc w:val="center"/>
            </w:pPr>
            <w:r w:rsidRPr="008E7E9A">
              <w:rPr>
                <w:sz w:val="20"/>
                <w:szCs w:val="20"/>
                <w:lang w:eastAsia="ja-JP"/>
              </w:rPr>
              <w:t>X</w:t>
            </w:r>
          </w:p>
        </w:tc>
        <w:tc>
          <w:tcPr>
            <w:tcW w:w="1620" w:type="dxa"/>
          </w:tcPr>
          <w:p w14:paraId="26BE8AC2" w14:textId="77777777" w:rsidR="00A435CB" w:rsidRPr="005A7913" w:rsidRDefault="00A435CB" w:rsidP="00A435CB">
            <w:pPr>
              <w:keepLines/>
              <w:rPr>
                <w:rFonts w:cs="Arial"/>
                <w:sz w:val="20"/>
                <w:szCs w:val="20"/>
                <w:lang w:val="fr-FR" w:eastAsia="ja-JP"/>
              </w:rPr>
            </w:pPr>
          </w:p>
        </w:tc>
        <w:tc>
          <w:tcPr>
            <w:tcW w:w="1710" w:type="dxa"/>
          </w:tcPr>
          <w:p w14:paraId="26BE8AC3" w14:textId="77777777" w:rsidR="00A435CB" w:rsidRPr="005A7913" w:rsidRDefault="00A435CB" w:rsidP="00A435CB">
            <w:pPr>
              <w:keepLines/>
              <w:rPr>
                <w:rFonts w:cs="Arial"/>
                <w:sz w:val="20"/>
                <w:szCs w:val="20"/>
                <w:lang w:val="fr-FR" w:eastAsia="ja-JP"/>
              </w:rPr>
            </w:pPr>
          </w:p>
        </w:tc>
        <w:tc>
          <w:tcPr>
            <w:tcW w:w="900" w:type="dxa"/>
            <w:vAlign w:val="center"/>
          </w:tcPr>
          <w:p w14:paraId="26BE8AC4" w14:textId="77777777" w:rsidR="00A435CB" w:rsidRPr="005A7913" w:rsidRDefault="00A435CB" w:rsidP="00A435CB">
            <w:pPr>
              <w:keepLines/>
              <w:rPr>
                <w:rFonts w:cs="Arial"/>
                <w:sz w:val="20"/>
                <w:szCs w:val="20"/>
                <w:lang w:val="fr-FR" w:eastAsia="ja-JP"/>
              </w:rPr>
            </w:pPr>
          </w:p>
        </w:tc>
      </w:tr>
      <w:tr w:rsidR="00A435CB" w:rsidRPr="005A7913" w14:paraId="26BE8ACB" w14:textId="77777777" w:rsidTr="001E3BC2">
        <w:trPr>
          <w:trHeight w:val="247"/>
        </w:trPr>
        <w:tc>
          <w:tcPr>
            <w:tcW w:w="3420" w:type="dxa"/>
          </w:tcPr>
          <w:p w14:paraId="26BE8AC6" w14:textId="77777777" w:rsidR="00A435CB" w:rsidRPr="00A621C2" w:rsidRDefault="00A435CB" w:rsidP="00EC6FF6">
            <w:pPr>
              <w:keepLines/>
              <w:rPr>
                <w:sz w:val="20"/>
                <w:szCs w:val="20"/>
                <w:lang w:eastAsia="ja-JP"/>
              </w:rPr>
            </w:pPr>
            <w:r w:rsidRPr="00A621C2">
              <w:rPr>
                <w:sz w:val="20"/>
                <w:szCs w:val="20"/>
              </w:rPr>
              <w:t>HZ_PARTIES</w:t>
            </w:r>
          </w:p>
        </w:tc>
        <w:tc>
          <w:tcPr>
            <w:tcW w:w="1710" w:type="dxa"/>
          </w:tcPr>
          <w:p w14:paraId="26BE8AC7" w14:textId="77777777" w:rsidR="00A435CB" w:rsidRDefault="00A435CB" w:rsidP="00A435CB">
            <w:pPr>
              <w:jc w:val="center"/>
            </w:pPr>
            <w:r w:rsidRPr="008E7E9A">
              <w:rPr>
                <w:sz w:val="20"/>
                <w:szCs w:val="20"/>
                <w:lang w:eastAsia="ja-JP"/>
              </w:rPr>
              <w:t>X</w:t>
            </w:r>
          </w:p>
        </w:tc>
        <w:tc>
          <w:tcPr>
            <w:tcW w:w="1620" w:type="dxa"/>
          </w:tcPr>
          <w:p w14:paraId="26BE8AC8" w14:textId="77777777" w:rsidR="00A435CB" w:rsidRPr="005A7913" w:rsidRDefault="00A435CB" w:rsidP="00A435CB">
            <w:pPr>
              <w:keepLines/>
              <w:rPr>
                <w:rFonts w:cs="Arial"/>
                <w:sz w:val="20"/>
                <w:szCs w:val="20"/>
                <w:lang w:val="fr-FR" w:eastAsia="ja-JP"/>
              </w:rPr>
            </w:pPr>
          </w:p>
        </w:tc>
        <w:tc>
          <w:tcPr>
            <w:tcW w:w="1710" w:type="dxa"/>
          </w:tcPr>
          <w:p w14:paraId="26BE8AC9" w14:textId="77777777" w:rsidR="00A435CB" w:rsidRPr="005A7913" w:rsidRDefault="00A435CB" w:rsidP="00A435CB">
            <w:pPr>
              <w:keepLines/>
              <w:rPr>
                <w:rFonts w:cs="Arial"/>
                <w:sz w:val="20"/>
                <w:szCs w:val="20"/>
                <w:lang w:val="fr-FR" w:eastAsia="ja-JP"/>
              </w:rPr>
            </w:pPr>
          </w:p>
        </w:tc>
        <w:tc>
          <w:tcPr>
            <w:tcW w:w="900" w:type="dxa"/>
            <w:vAlign w:val="center"/>
          </w:tcPr>
          <w:p w14:paraId="26BE8ACA" w14:textId="77777777" w:rsidR="00A435CB" w:rsidRPr="005A7913" w:rsidRDefault="00A435CB" w:rsidP="00A435CB">
            <w:pPr>
              <w:keepLines/>
              <w:rPr>
                <w:rFonts w:cs="Arial"/>
                <w:sz w:val="20"/>
                <w:szCs w:val="20"/>
                <w:lang w:val="fr-FR" w:eastAsia="ja-JP"/>
              </w:rPr>
            </w:pPr>
          </w:p>
        </w:tc>
      </w:tr>
      <w:tr w:rsidR="00A435CB" w:rsidRPr="005A7913" w14:paraId="26BE8AD1" w14:textId="77777777" w:rsidTr="001E3BC2">
        <w:trPr>
          <w:trHeight w:val="247"/>
        </w:trPr>
        <w:tc>
          <w:tcPr>
            <w:tcW w:w="3420" w:type="dxa"/>
          </w:tcPr>
          <w:p w14:paraId="26BE8ACC" w14:textId="77777777" w:rsidR="00A435CB" w:rsidRPr="00A621C2" w:rsidRDefault="00A435CB" w:rsidP="00EC6FF6">
            <w:pPr>
              <w:keepLines/>
              <w:rPr>
                <w:sz w:val="20"/>
                <w:szCs w:val="20"/>
                <w:lang w:eastAsia="ja-JP"/>
              </w:rPr>
            </w:pPr>
            <w:r w:rsidRPr="00A621C2">
              <w:rPr>
                <w:sz w:val="20"/>
                <w:szCs w:val="20"/>
              </w:rPr>
              <w:t>HZ_CUST_ACCT_SITES</w:t>
            </w:r>
          </w:p>
        </w:tc>
        <w:tc>
          <w:tcPr>
            <w:tcW w:w="1710" w:type="dxa"/>
          </w:tcPr>
          <w:p w14:paraId="26BE8ACD" w14:textId="77777777" w:rsidR="00A435CB" w:rsidRDefault="00A435CB" w:rsidP="00A435CB">
            <w:pPr>
              <w:jc w:val="center"/>
            </w:pPr>
            <w:r w:rsidRPr="008E7E9A">
              <w:rPr>
                <w:sz w:val="20"/>
                <w:szCs w:val="20"/>
                <w:lang w:eastAsia="ja-JP"/>
              </w:rPr>
              <w:t>X</w:t>
            </w:r>
          </w:p>
        </w:tc>
        <w:tc>
          <w:tcPr>
            <w:tcW w:w="1620" w:type="dxa"/>
          </w:tcPr>
          <w:p w14:paraId="26BE8ACE" w14:textId="77777777" w:rsidR="00A435CB" w:rsidRPr="005A7913" w:rsidRDefault="00A435CB" w:rsidP="00A435CB">
            <w:pPr>
              <w:keepLines/>
              <w:rPr>
                <w:rFonts w:cs="Arial"/>
                <w:sz w:val="20"/>
                <w:szCs w:val="20"/>
                <w:lang w:val="fr-FR" w:eastAsia="ja-JP"/>
              </w:rPr>
            </w:pPr>
          </w:p>
        </w:tc>
        <w:tc>
          <w:tcPr>
            <w:tcW w:w="1710" w:type="dxa"/>
          </w:tcPr>
          <w:p w14:paraId="26BE8ACF" w14:textId="77777777" w:rsidR="00A435CB" w:rsidRPr="005A7913" w:rsidRDefault="00A435CB" w:rsidP="00A435CB">
            <w:pPr>
              <w:keepLines/>
              <w:rPr>
                <w:rFonts w:cs="Arial"/>
                <w:sz w:val="20"/>
                <w:szCs w:val="20"/>
                <w:lang w:val="fr-FR" w:eastAsia="ja-JP"/>
              </w:rPr>
            </w:pPr>
          </w:p>
        </w:tc>
        <w:tc>
          <w:tcPr>
            <w:tcW w:w="900" w:type="dxa"/>
            <w:vAlign w:val="center"/>
          </w:tcPr>
          <w:p w14:paraId="26BE8AD0" w14:textId="77777777" w:rsidR="00A435CB" w:rsidRPr="005A7913" w:rsidRDefault="00A435CB" w:rsidP="00A435CB">
            <w:pPr>
              <w:keepLines/>
              <w:rPr>
                <w:rFonts w:cs="Arial"/>
                <w:sz w:val="20"/>
                <w:szCs w:val="20"/>
                <w:lang w:val="fr-FR" w:eastAsia="ja-JP"/>
              </w:rPr>
            </w:pPr>
          </w:p>
        </w:tc>
      </w:tr>
      <w:tr w:rsidR="00A435CB" w:rsidRPr="005A7913" w14:paraId="26BE8AD7" w14:textId="77777777" w:rsidTr="001E3BC2">
        <w:trPr>
          <w:trHeight w:val="247"/>
        </w:trPr>
        <w:tc>
          <w:tcPr>
            <w:tcW w:w="3420" w:type="dxa"/>
          </w:tcPr>
          <w:p w14:paraId="26BE8AD2" w14:textId="77777777" w:rsidR="00A435CB" w:rsidRPr="00A621C2" w:rsidRDefault="00A435CB" w:rsidP="00A435CB">
            <w:pPr>
              <w:keepLines/>
              <w:rPr>
                <w:sz w:val="20"/>
                <w:szCs w:val="20"/>
                <w:lang w:eastAsia="ja-JP"/>
              </w:rPr>
            </w:pPr>
            <w:r w:rsidRPr="00A621C2">
              <w:rPr>
                <w:sz w:val="20"/>
                <w:szCs w:val="20"/>
              </w:rPr>
              <w:t>HZ_PARTY_SITES</w:t>
            </w:r>
          </w:p>
        </w:tc>
        <w:tc>
          <w:tcPr>
            <w:tcW w:w="1710" w:type="dxa"/>
          </w:tcPr>
          <w:p w14:paraId="26BE8AD3" w14:textId="77777777" w:rsidR="00A435CB" w:rsidRDefault="00A435CB" w:rsidP="00A435CB">
            <w:pPr>
              <w:jc w:val="center"/>
            </w:pPr>
            <w:r w:rsidRPr="008E7E9A">
              <w:rPr>
                <w:sz w:val="20"/>
                <w:szCs w:val="20"/>
                <w:lang w:eastAsia="ja-JP"/>
              </w:rPr>
              <w:t>X</w:t>
            </w:r>
          </w:p>
        </w:tc>
        <w:tc>
          <w:tcPr>
            <w:tcW w:w="1620" w:type="dxa"/>
          </w:tcPr>
          <w:p w14:paraId="26BE8AD4" w14:textId="77777777" w:rsidR="00A435CB" w:rsidRPr="005A7913" w:rsidRDefault="00A435CB" w:rsidP="00A435CB">
            <w:pPr>
              <w:keepLines/>
              <w:rPr>
                <w:rFonts w:cs="Arial"/>
                <w:sz w:val="20"/>
                <w:szCs w:val="20"/>
                <w:lang w:val="fr-FR" w:eastAsia="ja-JP"/>
              </w:rPr>
            </w:pPr>
          </w:p>
        </w:tc>
        <w:tc>
          <w:tcPr>
            <w:tcW w:w="1710" w:type="dxa"/>
          </w:tcPr>
          <w:p w14:paraId="26BE8AD5" w14:textId="77777777" w:rsidR="00A435CB" w:rsidRPr="005A7913" w:rsidRDefault="00A435CB" w:rsidP="00A435CB">
            <w:pPr>
              <w:keepLines/>
              <w:rPr>
                <w:rFonts w:cs="Arial"/>
                <w:sz w:val="20"/>
                <w:szCs w:val="20"/>
                <w:lang w:val="fr-FR" w:eastAsia="ja-JP"/>
              </w:rPr>
            </w:pPr>
          </w:p>
        </w:tc>
        <w:tc>
          <w:tcPr>
            <w:tcW w:w="900" w:type="dxa"/>
            <w:vAlign w:val="center"/>
          </w:tcPr>
          <w:p w14:paraId="26BE8AD6" w14:textId="77777777" w:rsidR="00A435CB" w:rsidRPr="005A7913" w:rsidRDefault="00A435CB" w:rsidP="00A435CB">
            <w:pPr>
              <w:keepLines/>
              <w:rPr>
                <w:rFonts w:cs="Arial"/>
                <w:sz w:val="20"/>
                <w:szCs w:val="20"/>
                <w:lang w:val="fr-FR" w:eastAsia="ja-JP"/>
              </w:rPr>
            </w:pPr>
          </w:p>
        </w:tc>
      </w:tr>
      <w:tr w:rsidR="00A435CB" w:rsidRPr="005A7913" w14:paraId="26BE8ADD" w14:textId="77777777" w:rsidTr="001E3BC2">
        <w:trPr>
          <w:trHeight w:val="247"/>
        </w:trPr>
        <w:tc>
          <w:tcPr>
            <w:tcW w:w="3420" w:type="dxa"/>
          </w:tcPr>
          <w:p w14:paraId="26BE8AD8" w14:textId="77777777" w:rsidR="00A435CB" w:rsidRPr="00A621C2" w:rsidRDefault="00A435CB" w:rsidP="00EC6FF6">
            <w:pPr>
              <w:keepLines/>
              <w:rPr>
                <w:sz w:val="20"/>
                <w:szCs w:val="20"/>
                <w:lang w:eastAsia="ja-JP"/>
              </w:rPr>
            </w:pPr>
            <w:r w:rsidRPr="00A621C2">
              <w:rPr>
                <w:sz w:val="20"/>
                <w:szCs w:val="20"/>
              </w:rPr>
              <w:t>HZ_LOCATIONS</w:t>
            </w:r>
          </w:p>
        </w:tc>
        <w:tc>
          <w:tcPr>
            <w:tcW w:w="1710" w:type="dxa"/>
          </w:tcPr>
          <w:p w14:paraId="26BE8AD9" w14:textId="77777777" w:rsidR="00A435CB" w:rsidRDefault="00A435CB" w:rsidP="00A435CB">
            <w:pPr>
              <w:jc w:val="center"/>
            </w:pPr>
            <w:r w:rsidRPr="00327EE0">
              <w:rPr>
                <w:sz w:val="20"/>
                <w:szCs w:val="20"/>
                <w:lang w:eastAsia="ja-JP"/>
              </w:rPr>
              <w:t>X</w:t>
            </w:r>
          </w:p>
        </w:tc>
        <w:tc>
          <w:tcPr>
            <w:tcW w:w="1620" w:type="dxa"/>
          </w:tcPr>
          <w:p w14:paraId="26BE8ADA" w14:textId="77777777" w:rsidR="00A435CB" w:rsidRPr="005A7913" w:rsidRDefault="00A435CB" w:rsidP="00A435CB">
            <w:pPr>
              <w:keepLines/>
              <w:rPr>
                <w:rFonts w:cs="Arial"/>
                <w:sz w:val="20"/>
                <w:szCs w:val="20"/>
                <w:lang w:val="fr-FR" w:eastAsia="ja-JP"/>
              </w:rPr>
            </w:pPr>
          </w:p>
        </w:tc>
        <w:tc>
          <w:tcPr>
            <w:tcW w:w="1710" w:type="dxa"/>
          </w:tcPr>
          <w:p w14:paraId="26BE8ADB" w14:textId="77777777" w:rsidR="00A435CB" w:rsidRPr="005A7913" w:rsidRDefault="00A435CB" w:rsidP="00A435CB">
            <w:pPr>
              <w:keepLines/>
              <w:rPr>
                <w:rFonts w:cs="Arial"/>
                <w:sz w:val="20"/>
                <w:szCs w:val="20"/>
                <w:lang w:val="fr-FR" w:eastAsia="ja-JP"/>
              </w:rPr>
            </w:pPr>
          </w:p>
        </w:tc>
        <w:tc>
          <w:tcPr>
            <w:tcW w:w="900" w:type="dxa"/>
            <w:vAlign w:val="center"/>
          </w:tcPr>
          <w:p w14:paraId="26BE8ADC" w14:textId="77777777" w:rsidR="00A435CB" w:rsidRPr="005A7913" w:rsidRDefault="00A435CB" w:rsidP="00A435CB">
            <w:pPr>
              <w:keepLines/>
              <w:rPr>
                <w:rFonts w:cs="Arial"/>
                <w:sz w:val="20"/>
                <w:szCs w:val="20"/>
                <w:lang w:val="fr-FR" w:eastAsia="ja-JP"/>
              </w:rPr>
            </w:pPr>
          </w:p>
        </w:tc>
      </w:tr>
      <w:tr w:rsidR="00A435CB" w:rsidRPr="005A7913" w14:paraId="26BE8AE3" w14:textId="77777777" w:rsidTr="001E3BC2">
        <w:trPr>
          <w:trHeight w:val="247"/>
        </w:trPr>
        <w:tc>
          <w:tcPr>
            <w:tcW w:w="3420" w:type="dxa"/>
          </w:tcPr>
          <w:p w14:paraId="26BE8ADE" w14:textId="77777777" w:rsidR="00A435CB" w:rsidRPr="00A621C2" w:rsidRDefault="00A435CB" w:rsidP="00EC6FF6">
            <w:pPr>
              <w:keepLines/>
              <w:rPr>
                <w:sz w:val="20"/>
                <w:szCs w:val="20"/>
                <w:lang w:eastAsia="ja-JP"/>
              </w:rPr>
            </w:pPr>
            <w:r w:rsidRPr="00A621C2">
              <w:rPr>
                <w:sz w:val="20"/>
                <w:szCs w:val="20"/>
              </w:rPr>
              <w:t>HZ_CUST_SITE_USES</w:t>
            </w:r>
          </w:p>
        </w:tc>
        <w:tc>
          <w:tcPr>
            <w:tcW w:w="1710" w:type="dxa"/>
          </w:tcPr>
          <w:p w14:paraId="26BE8ADF" w14:textId="77777777" w:rsidR="00A435CB" w:rsidRDefault="00A435CB" w:rsidP="00A435CB">
            <w:pPr>
              <w:jc w:val="center"/>
            </w:pPr>
            <w:r w:rsidRPr="00327EE0">
              <w:rPr>
                <w:sz w:val="20"/>
                <w:szCs w:val="20"/>
                <w:lang w:eastAsia="ja-JP"/>
              </w:rPr>
              <w:t>X</w:t>
            </w:r>
          </w:p>
        </w:tc>
        <w:tc>
          <w:tcPr>
            <w:tcW w:w="1620" w:type="dxa"/>
          </w:tcPr>
          <w:p w14:paraId="26BE8AE0" w14:textId="77777777" w:rsidR="00A435CB" w:rsidRPr="005A7913" w:rsidRDefault="00A435CB" w:rsidP="00A435CB">
            <w:pPr>
              <w:keepLines/>
              <w:rPr>
                <w:rFonts w:cs="Arial"/>
                <w:sz w:val="20"/>
                <w:szCs w:val="20"/>
                <w:lang w:val="fr-FR" w:eastAsia="ja-JP"/>
              </w:rPr>
            </w:pPr>
          </w:p>
        </w:tc>
        <w:tc>
          <w:tcPr>
            <w:tcW w:w="1710" w:type="dxa"/>
          </w:tcPr>
          <w:p w14:paraId="26BE8AE1" w14:textId="77777777" w:rsidR="00A435CB" w:rsidRPr="005A7913" w:rsidRDefault="00A435CB" w:rsidP="00A435CB">
            <w:pPr>
              <w:keepLines/>
              <w:rPr>
                <w:rFonts w:cs="Arial"/>
                <w:sz w:val="20"/>
                <w:szCs w:val="20"/>
                <w:lang w:val="fr-FR" w:eastAsia="ja-JP"/>
              </w:rPr>
            </w:pPr>
          </w:p>
        </w:tc>
        <w:tc>
          <w:tcPr>
            <w:tcW w:w="900" w:type="dxa"/>
            <w:vAlign w:val="center"/>
          </w:tcPr>
          <w:p w14:paraId="26BE8AE2" w14:textId="77777777" w:rsidR="00A435CB" w:rsidRPr="005A7913" w:rsidRDefault="00A435CB" w:rsidP="00A435CB">
            <w:pPr>
              <w:keepLines/>
              <w:rPr>
                <w:rFonts w:cs="Arial"/>
                <w:sz w:val="20"/>
                <w:szCs w:val="20"/>
                <w:lang w:val="fr-FR" w:eastAsia="ja-JP"/>
              </w:rPr>
            </w:pPr>
          </w:p>
        </w:tc>
      </w:tr>
      <w:tr w:rsidR="00A435CB" w:rsidRPr="005A7913" w14:paraId="26BE8AE9" w14:textId="77777777" w:rsidTr="001E3BC2">
        <w:trPr>
          <w:trHeight w:val="247"/>
        </w:trPr>
        <w:tc>
          <w:tcPr>
            <w:tcW w:w="3420" w:type="dxa"/>
          </w:tcPr>
          <w:p w14:paraId="26BE8AE4" w14:textId="77777777" w:rsidR="00A435CB" w:rsidRPr="00A621C2" w:rsidRDefault="00A435CB" w:rsidP="00A435CB">
            <w:pPr>
              <w:keepLines/>
              <w:rPr>
                <w:sz w:val="20"/>
                <w:szCs w:val="20"/>
                <w:lang w:eastAsia="ja-JP"/>
              </w:rPr>
            </w:pPr>
            <w:r w:rsidRPr="00A621C2">
              <w:rPr>
                <w:sz w:val="20"/>
                <w:szCs w:val="20"/>
                <w:lang w:eastAsia="ja-JP"/>
              </w:rPr>
              <w:t>PA_LINES_ALL</w:t>
            </w:r>
          </w:p>
        </w:tc>
        <w:tc>
          <w:tcPr>
            <w:tcW w:w="1710" w:type="dxa"/>
          </w:tcPr>
          <w:p w14:paraId="26BE8AE5" w14:textId="77777777" w:rsidR="00A435CB" w:rsidRDefault="00A435CB" w:rsidP="00A435CB">
            <w:pPr>
              <w:jc w:val="center"/>
            </w:pPr>
            <w:r w:rsidRPr="00327EE0">
              <w:rPr>
                <w:sz w:val="20"/>
                <w:szCs w:val="20"/>
                <w:lang w:eastAsia="ja-JP"/>
              </w:rPr>
              <w:t>X</w:t>
            </w:r>
          </w:p>
        </w:tc>
        <w:tc>
          <w:tcPr>
            <w:tcW w:w="1620" w:type="dxa"/>
          </w:tcPr>
          <w:p w14:paraId="26BE8AE6" w14:textId="77777777" w:rsidR="00A435CB" w:rsidRPr="005A7913" w:rsidRDefault="00A435CB" w:rsidP="00A435CB">
            <w:pPr>
              <w:keepLines/>
              <w:rPr>
                <w:rFonts w:cs="Arial"/>
                <w:sz w:val="20"/>
                <w:szCs w:val="20"/>
                <w:lang w:val="fr-FR" w:eastAsia="ja-JP"/>
              </w:rPr>
            </w:pPr>
          </w:p>
        </w:tc>
        <w:tc>
          <w:tcPr>
            <w:tcW w:w="1710" w:type="dxa"/>
          </w:tcPr>
          <w:p w14:paraId="26BE8AE7" w14:textId="77777777" w:rsidR="00A435CB" w:rsidRPr="005A7913" w:rsidRDefault="00A435CB" w:rsidP="00A435CB">
            <w:pPr>
              <w:keepLines/>
              <w:rPr>
                <w:rFonts w:cs="Arial"/>
                <w:sz w:val="20"/>
                <w:szCs w:val="20"/>
                <w:lang w:val="fr-FR" w:eastAsia="ja-JP"/>
              </w:rPr>
            </w:pPr>
          </w:p>
        </w:tc>
        <w:tc>
          <w:tcPr>
            <w:tcW w:w="900" w:type="dxa"/>
            <w:vAlign w:val="center"/>
          </w:tcPr>
          <w:p w14:paraId="26BE8AE8" w14:textId="77777777" w:rsidR="00A435CB" w:rsidRPr="005A7913" w:rsidRDefault="00A435CB" w:rsidP="00A435CB">
            <w:pPr>
              <w:keepLines/>
              <w:rPr>
                <w:rFonts w:cs="Arial"/>
                <w:sz w:val="20"/>
                <w:szCs w:val="20"/>
                <w:lang w:val="fr-FR" w:eastAsia="ja-JP"/>
              </w:rPr>
            </w:pPr>
          </w:p>
        </w:tc>
      </w:tr>
      <w:tr w:rsidR="00A435CB" w:rsidRPr="005A7913" w14:paraId="26BE8AEF" w14:textId="77777777" w:rsidTr="001E3BC2">
        <w:trPr>
          <w:trHeight w:val="247"/>
        </w:trPr>
        <w:tc>
          <w:tcPr>
            <w:tcW w:w="3420" w:type="dxa"/>
          </w:tcPr>
          <w:p w14:paraId="26BE8AEA" w14:textId="77777777" w:rsidR="00A435CB" w:rsidRPr="00A621C2" w:rsidRDefault="00A435CB" w:rsidP="00A435CB">
            <w:pPr>
              <w:keepLines/>
              <w:rPr>
                <w:sz w:val="20"/>
                <w:szCs w:val="20"/>
                <w:lang w:eastAsia="ja-JP"/>
              </w:rPr>
            </w:pPr>
            <w:r>
              <w:rPr>
                <w:sz w:val="20"/>
                <w:szCs w:val="20"/>
                <w:lang w:eastAsia="ja-JP"/>
              </w:rPr>
              <w:t>AR_ADJUSTMENTS</w:t>
            </w:r>
          </w:p>
        </w:tc>
        <w:tc>
          <w:tcPr>
            <w:tcW w:w="1710" w:type="dxa"/>
          </w:tcPr>
          <w:p w14:paraId="26BE8AEB" w14:textId="77777777" w:rsidR="00A435CB" w:rsidRDefault="00A435CB" w:rsidP="00A435CB">
            <w:pPr>
              <w:jc w:val="center"/>
            </w:pPr>
            <w:r w:rsidRPr="00327EE0">
              <w:rPr>
                <w:sz w:val="20"/>
                <w:szCs w:val="20"/>
                <w:lang w:eastAsia="ja-JP"/>
              </w:rPr>
              <w:t>X</w:t>
            </w:r>
          </w:p>
        </w:tc>
        <w:tc>
          <w:tcPr>
            <w:tcW w:w="1620" w:type="dxa"/>
          </w:tcPr>
          <w:p w14:paraId="26BE8AEC" w14:textId="77777777" w:rsidR="00A435CB" w:rsidRPr="005A7913" w:rsidRDefault="00A435CB" w:rsidP="00A435CB">
            <w:pPr>
              <w:keepLines/>
              <w:rPr>
                <w:rFonts w:cs="Arial"/>
                <w:sz w:val="20"/>
                <w:szCs w:val="20"/>
                <w:lang w:val="fr-FR" w:eastAsia="ja-JP"/>
              </w:rPr>
            </w:pPr>
          </w:p>
        </w:tc>
        <w:tc>
          <w:tcPr>
            <w:tcW w:w="1710" w:type="dxa"/>
          </w:tcPr>
          <w:p w14:paraId="26BE8AED" w14:textId="77777777" w:rsidR="00A435CB" w:rsidRPr="005A7913" w:rsidRDefault="00A435CB" w:rsidP="00A435CB">
            <w:pPr>
              <w:keepLines/>
              <w:rPr>
                <w:rFonts w:cs="Arial"/>
                <w:sz w:val="20"/>
                <w:szCs w:val="20"/>
                <w:lang w:val="fr-FR" w:eastAsia="ja-JP"/>
              </w:rPr>
            </w:pPr>
          </w:p>
        </w:tc>
        <w:tc>
          <w:tcPr>
            <w:tcW w:w="900" w:type="dxa"/>
            <w:vAlign w:val="center"/>
          </w:tcPr>
          <w:p w14:paraId="26BE8AEE" w14:textId="77777777" w:rsidR="00A435CB" w:rsidRPr="005A7913" w:rsidRDefault="00A435CB" w:rsidP="00A435CB">
            <w:pPr>
              <w:keepLines/>
              <w:rPr>
                <w:rFonts w:cs="Arial"/>
                <w:sz w:val="20"/>
                <w:szCs w:val="20"/>
                <w:lang w:val="fr-FR" w:eastAsia="ja-JP"/>
              </w:rPr>
            </w:pPr>
          </w:p>
        </w:tc>
      </w:tr>
      <w:tr w:rsidR="00A435CB" w:rsidRPr="005A7913" w14:paraId="26BE8AF5" w14:textId="77777777" w:rsidTr="001E3BC2">
        <w:trPr>
          <w:trHeight w:val="247"/>
        </w:trPr>
        <w:tc>
          <w:tcPr>
            <w:tcW w:w="3420" w:type="dxa"/>
          </w:tcPr>
          <w:p w14:paraId="26BE8AF0" w14:textId="77777777" w:rsidR="00A435CB" w:rsidRPr="00CD4505" w:rsidRDefault="00A435CB" w:rsidP="00A435CB">
            <w:pPr>
              <w:keepLines/>
              <w:rPr>
                <w:sz w:val="20"/>
                <w:szCs w:val="20"/>
                <w:lang w:eastAsia="ja-JP"/>
              </w:rPr>
            </w:pPr>
            <w:r w:rsidRPr="00CD4505">
              <w:rPr>
                <w:sz w:val="20"/>
                <w:szCs w:val="20"/>
                <w:lang w:eastAsia="ja-JP"/>
              </w:rPr>
              <w:t>WSH_NEW_DELIVERIES</w:t>
            </w:r>
          </w:p>
        </w:tc>
        <w:tc>
          <w:tcPr>
            <w:tcW w:w="1710" w:type="dxa"/>
          </w:tcPr>
          <w:p w14:paraId="26BE8AF1" w14:textId="77777777" w:rsidR="00A435CB" w:rsidRDefault="00A435CB" w:rsidP="00A435CB">
            <w:pPr>
              <w:jc w:val="center"/>
            </w:pPr>
            <w:r w:rsidRPr="00327EE0">
              <w:rPr>
                <w:sz w:val="20"/>
                <w:szCs w:val="20"/>
                <w:lang w:eastAsia="ja-JP"/>
              </w:rPr>
              <w:t>X</w:t>
            </w:r>
          </w:p>
        </w:tc>
        <w:tc>
          <w:tcPr>
            <w:tcW w:w="1620" w:type="dxa"/>
          </w:tcPr>
          <w:p w14:paraId="26BE8AF2" w14:textId="77777777" w:rsidR="00A435CB" w:rsidRPr="005A7913" w:rsidRDefault="00A435CB" w:rsidP="00A435CB">
            <w:pPr>
              <w:keepLines/>
              <w:rPr>
                <w:rFonts w:cs="Arial"/>
                <w:sz w:val="20"/>
                <w:szCs w:val="20"/>
                <w:lang w:val="fr-FR" w:eastAsia="ja-JP"/>
              </w:rPr>
            </w:pPr>
          </w:p>
        </w:tc>
        <w:tc>
          <w:tcPr>
            <w:tcW w:w="1710" w:type="dxa"/>
          </w:tcPr>
          <w:p w14:paraId="26BE8AF3" w14:textId="77777777" w:rsidR="00A435CB" w:rsidRPr="005A7913" w:rsidRDefault="00A435CB" w:rsidP="00A435CB">
            <w:pPr>
              <w:keepLines/>
              <w:rPr>
                <w:rFonts w:cs="Arial"/>
                <w:sz w:val="20"/>
                <w:szCs w:val="20"/>
                <w:lang w:val="fr-FR" w:eastAsia="ja-JP"/>
              </w:rPr>
            </w:pPr>
          </w:p>
        </w:tc>
        <w:tc>
          <w:tcPr>
            <w:tcW w:w="900" w:type="dxa"/>
            <w:vAlign w:val="center"/>
          </w:tcPr>
          <w:p w14:paraId="26BE8AF4" w14:textId="77777777" w:rsidR="00A435CB" w:rsidRPr="005A7913" w:rsidRDefault="00A435CB" w:rsidP="00A435CB">
            <w:pPr>
              <w:keepLines/>
              <w:rPr>
                <w:rFonts w:cs="Arial"/>
                <w:sz w:val="20"/>
                <w:szCs w:val="20"/>
                <w:lang w:val="fr-FR" w:eastAsia="ja-JP"/>
              </w:rPr>
            </w:pPr>
          </w:p>
        </w:tc>
      </w:tr>
      <w:tr w:rsidR="00A435CB" w:rsidRPr="005A7913" w14:paraId="26BE8AFB" w14:textId="77777777" w:rsidTr="001E3BC2">
        <w:trPr>
          <w:trHeight w:val="247"/>
        </w:trPr>
        <w:tc>
          <w:tcPr>
            <w:tcW w:w="3420" w:type="dxa"/>
          </w:tcPr>
          <w:p w14:paraId="26BE8AF6" w14:textId="77777777" w:rsidR="00A435CB" w:rsidRPr="003420D4" w:rsidRDefault="00A435CB" w:rsidP="00A435CB">
            <w:pPr>
              <w:keepLines/>
              <w:rPr>
                <w:sz w:val="20"/>
                <w:szCs w:val="20"/>
                <w:lang w:eastAsia="ja-JP"/>
              </w:rPr>
            </w:pPr>
            <w:r w:rsidRPr="003420D4">
              <w:rPr>
                <w:sz w:val="20"/>
                <w:szCs w:val="20"/>
                <w:lang w:eastAsia="ja-JP"/>
              </w:rPr>
              <w:t>WSH_DELIVERY_ASSIGNMENTS</w:t>
            </w:r>
          </w:p>
        </w:tc>
        <w:tc>
          <w:tcPr>
            <w:tcW w:w="1710" w:type="dxa"/>
          </w:tcPr>
          <w:p w14:paraId="26BE8AF7" w14:textId="77777777" w:rsidR="00A435CB" w:rsidRDefault="00A435CB" w:rsidP="00A435CB">
            <w:pPr>
              <w:jc w:val="center"/>
            </w:pPr>
            <w:r w:rsidRPr="009C6168">
              <w:rPr>
                <w:sz w:val="20"/>
                <w:szCs w:val="20"/>
                <w:lang w:eastAsia="ja-JP"/>
              </w:rPr>
              <w:t>X</w:t>
            </w:r>
          </w:p>
        </w:tc>
        <w:tc>
          <w:tcPr>
            <w:tcW w:w="1620" w:type="dxa"/>
          </w:tcPr>
          <w:p w14:paraId="26BE8AF8" w14:textId="77777777" w:rsidR="00A435CB" w:rsidRPr="005A7913" w:rsidRDefault="00A435CB" w:rsidP="00A435CB">
            <w:pPr>
              <w:keepLines/>
              <w:rPr>
                <w:rFonts w:cs="Arial"/>
                <w:sz w:val="20"/>
                <w:szCs w:val="20"/>
                <w:lang w:val="fr-FR" w:eastAsia="ja-JP"/>
              </w:rPr>
            </w:pPr>
          </w:p>
        </w:tc>
        <w:tc>
          <w:tcPr>
            <w:tcW w:w="1710" w:type="dxa"/>
          </w:tcPr>
          <w:p w14:paraId="26BE8AF9" w14:textId="77777777" w:rsidR="00A435CB" w:rsidRPr="005A7913" w:rsidRDefault="00A435CB" w:rsidP="00A435CB">
            <w:pPr>
              <w:keepLines/>
              <w:rPr>
                <w:rFonts w:cs="Arial"/>
                <w:sz w:val="20"/>
                <w:szCs w:val="20"/>
                <w:lang w:val="fr-FR" w:eastAsia="ja-JP"/>
              </w:rPr>
            </w:pPr>
          </w:p>
        </w:tc>
        <w:tc>
          <w:tcPr>
            <w:tcW w:w="900" w:type="dxa"/>
            <w:vAlign w:val="center"/>
          </w:tcPr>
          <w:p w14:paraId="26BE8AFA" w14:textId="77777777" w:rsidR="00A435CB" w:rsidRPr="005A7913" w:rsidRDefault="00A435CB" w:rsidP="00A435CB">
            <w:pPr>
              <w:keepLines/>
              <w:rPr>
                <w:rFonts w:cs="Arial"/>
                <w:sz w:val="20"/>
                <w:szCs w:val="20"/>
                <w:lang w:val="fr-FR" w:eastAsia="ja-JP"/>
              </w:rPr>
            </w:pPr>
          </w:p>
        </w:tc>
      </w:tr>
      <w:tr w:rsidR="00A435CB" w:rsidRPr="005A7913" w14:paraId="26BE8B01" w14:textId="77777777" w:rsidTr="001E3BC2">
        <w:trPr>
          <w:trHeight w:val="247"/>
        </w:trPr>
        <w:tc>
          <w:tcPr>
            <w:tcW w:w="3420" w:type="dxa"/>
          </w:tcPr>
          <w:p w14:paraId="26BE8AFC" w14:textId="77777777" w:rsidR="00A435CB" w:rsidRPr="003420D4" w:rsidRDefault="00A435CB" w:rsidP="00A435CB">
            <w:pPr>
              <w:keepLines/>
              <w:rPr>
                <w:sz w:val="20"/>
                <w:szCs w:val="20"/>
                <w:lang w:eastAsia="ja-JP"/>
              </w:rPr>
            </w:pPr>
            <w:r w:rsidRPr="003420D4">
              <w:rPr>
                <w:sz w:val="20"/>
                <w:szCs w:val="20"/>
                <w:lang w:eastAsia="ja-JP"/>
              </w:rPr>
              <w:t>WSH_DELIVERY_DETAILS</w:t>
            </w:r>
          </w:p>
        </w:tc>
        <w:tc>
          <w:tcPr>
            <w:tcW w:w="1710" w:type="dxa"/>
          </w:tcPr>
          <w:p w14:paraId="26BE8AFD" w14:textId="77777777" w:rsidR="00A435CB" w:rsidRDefault="00A435CB" w:rsidP="00A435CB">
            <w:pPr>
              <w:jc w:val="center"/>
            </w:pPr>
            <w:r w:rsidRPr="009C6168">
              <w:rPr>
                <w:sz w:val="20"/>
                <w:szCs w:val="20"/>
                <w:lang w:eastAsia="ja-JP"/>
              </w:rPr>
              <w:t>X</w:t>
            </w:r>
          </w:p>
        </w:tc>
        <w:tc>
          <w:tcPr>
            <w:tcW w:w="1620" w:type="dxa"/>
          </w:tcPr>
          <w:p w14:paraId="26BE8AFE" w14:textId="77777777" w:rsidR="00A435CB" w:rsidRPr="005A7913" w:rsidRDefault="00A435CB" w:rsidP="00A435CB">
            <w:pPr>
              <w:keepLines/>
              <w:rPr>
                <w:rFonts w:cs="Arial"/>
                <w:sz w:val="20"/>
                <w:szCs w:val="20"/>
                <w:lang w:val="fr-FR" w:eastAsia="ja-JP"/>
              </w:rPr>
            </w:pPr>
          </w:p>
        </w:tc>
        <w:tc>
          <w:tcPr>
            <w:tcW w:w="1710" w:type="dxa"/>
          </w:tcPr>
          <w:p w14:paraId="26BE8AFF" w14:textId="77777777" w:rsidR="00A435CB" w:rsidRPr="005A7913" w:rsidRDefault="00A435CB" w:rsidP="00A435CB">
            <w:pPr>
              <w:keepLines/>
              <w:rPr>
                <w:rFonts w:cs="Arial"/>
                <w:sz w:val="20"/>
                <w:szCs w:val="20"/>
                <w:lang w:val="fr-FR" w:eastAsia="ja-JP"/>
              </w:rPr>
            </w:pPr>
          </w:p>
        </w:tc>
        <w:tc>
          <w:tcPr>
            <w:tcW w:w="900" w:type="dxa"/>
            <w:vAlign w:val="center"/>
          </w:tcPr>
          <w:p w14:paraId="26BE8B00" w14:textId="77777777" w:rsidR="00A435CB" w:rsidRPr="005A7913" w:rsidRDefault="00A435CB" w:rsidP="00A435CB">
            <w:pPr>
              <w:keepLines/>
              <w:rPr>
                <w:rFonts w:cs="Arial"/>
                <w:sz w:val="20"/>
                <w:szCs w:val="20"/>
                <w:lang w:val="fr-FR" w:eastAsia="ja-JP"/>
              </w:rPr>
            </w:pPr>
          </w:p>
        </w:tc>
      </w:tr>
      <w:tr w:rsidR="00A435CB" w:rsidRPr="005A7913" w14:paraId="26BE8B07" w14:textId="77777777" w:rsidTr="001E3BC2">
        <w:trPr>
          <w:trHeight w:val="247"/>
        </w:trPr>
        <w:tc>
          <w:tcPr>
            <w:tcW w:w="3420" w:type="dxa"/>
          </w:tcPr>
          <w:p w14:paraId="26BE8B02" w14:textId="77777777" w:rsidR="00A435CB" w:rsidRPr="003420D4" w:rsidRDefault="00A435CB" w:rsidP="00A435CB">
            <w:pPr>
              <w:keepLines/>
              <w:rPr>
                <w:sz w:val="20"/>
                <w:szCs w:val="20"/>
                <w:lang w:eastAsia="ja-JP"/>
              </w:rPr>
            </w:pPr>
            <w:r w:rsidRPr="003420D4">
              <w:rPr>
                <w:sz w:val="20"/>
                <w:szCs w:val="20"/>
                <w:lang w:eastAsia="ja-JP"/>
              </w:rPr>
              <w:t>MTL_LOT_NUMBERS</w:t>
            </w:r>
          </w:p>
        </w:tc>
        <w:tc>
          <w:tcPr>
            <w:tcW w:w="1710" w:type="dxa"/>
          </w:tcPr>
          <w:p w14:paraId="26BE8B03" w14:textId="77777777" w:rsidR="00A435CB" w:rsidRDefault="00A435CB" w:rsidP="00A435CB">
            <w:pPr>
              <w:jc w:val="center"/>
            </w:pPr>
            <w:r w:rsidRPr="009C6168">
              <w:rPr>
                <w:sz w:val="20"/>
                <w:szCs w:val="20"/>
                <w:lang w:eastAsia="ja-JP"/>
              </w:rPr>
              <w:t>X</w:t>
            </w:r>
          </w:p>
        </w:tc>
        <w:tc>
          <w:tcPr>
            <w:tcW w:w="1620" w:type="dxa"/>
          </w:tcPr>
          <w:p w14:paraId="26BE8B04" w14:textId="77777777" w:rsidR="00A435CB" w:rsidRPr="005A7913" w:rsidRDefault="00A435CB" w:rsidP="00A435CB">
            <w:pPr>
              <w:keepLines/>
              <w:rPr>
                <w:rFonts w:cs="Arial"/>
                <w:sz w:val="20"/>
                <w:szCs w:val="20"/>
                <w:lang w:val="fr-FR" w:eastAsia="ja-JP"/>
              </w:rPr>
            </w:pPr>
          </w:p>
        </w:tc>
        <w:tc>
          <w:tcPr>
            <w:tcW w:w="1710" w:type="dxa"/>
          </w:tcPr>
          <w:p w14:paraId="26BE8B05" w14:textId="77777777" w:rsidR="00A435CB" w:rsidRPr="005A7913" w:rsidRDefault="00A435CB" w:rsidP="00A435CB">
            <w:pPr>
              <w:keepLines/>
              <w:rPr>
                <w:rFonts w:cs="Arial"/>
                <w:sz w:val="20"/>
                <w:szCs w:val="20"/>
                <w:lang w:val="fr-FR" w:eastAsia="ja-JP"/>
              </w:rPr>
            </w:pPr>
          </w:p>
        </w:tc>
        <w:tc>
          <w:tcPr>
            <w:tcW w:w="900" w:type="dxa"/>
            <w:vAlign w:val="center"/>
          </w:tcPr>
          <w:p w14:paraId="26BE8B06" w14:textId="77777777" w:rsidR="00A435CB" w:rsidRPr="005A7913" w:rsidRDefault="00A435CB" w:rsidP="00A435CB">
            <w:pPr>
              <w:keepLines/>
              <w:rPr>
                <w:rFonts w:cs="Arial"/>
                <w:sz w:val="20"/>
                <w:szCs w:val="20"/>
                <w:lang w:val="fr-FR" w:eastAsia="ja-JP"/>
              </w:rPr>
            </w:pPr>
          </w:p>
        </w:tc>
      </w:tr>
      <w:tr w:rsidR="00A435CB" w:rsidRPr="005A7913" w14:paraId="26BE8B0D" w14:textId="77777777" w:rsidTr="001E3BC2">
        <w:trPr>
          <w:trHeight w:val="247"/>
        </w:trPr>
        <w:tc>
          <w:tcPr>
            <w:tcW w:w="3420" w:type="dxa"/>
          </w:tcPr>
          <w:p w14:paraId="26BE8B08" w14:textId="77777777" w:rsidR="00A435CB" w:rsidRPr="00CD4505" w:rsidRDefault="00A435CB" w:rsidP="00A435CB">
            <w:pPr>
              <w:keepLines/>
              <w:rPr>
                <w:sz w:val="20"/>
                <w:szCs w:val="20"/>
                <w:lang w:eastAsia="ja-JP"/>
              </w:rPr>
            </w:pPr>
            <w:r w:rsidRPr="00CD4505">
              <w:rPr>
                <w:sz w:val="20"/>
                <w:szCs w:val="20"/>
                <w:lang w:eastAsia="ja-JP"/>
              </w:rPr>
              <w:t>XLE_REGISTRATIONS</w:t>
            </w:r>
          </w:p>
        </w:tc>
        <w:tc>
          <w:tcPr>
            <w:tcW w:w="1710" w:type="dxa"/>
          </w:tcPr>
          <w:p w14:paraId="26BE8B09" w14:textId="77777777" w:rsidR="00A435CB" w:rsidRDefault="00A435CB" w:rsidP="00A435CB">
            <w:pPr>
              <w:jc w:val="center"/>
            </w:pPr>
            <w:r w:rsidRPr="00327EE0">
              <w:rPr>
                <w:sz w:val="20"/>
                <w:szCs w:val="20"/>
                <w:lang w:eastAsia="ja-JP"/>
              </w:rPr>
              <w:t>X</w:t>
            </w:r>
          </w:p>
        </w:tc>
        <w:tc>
          <w:tcPr>
            <w:tcW w:w="1620" w:type="dxa"/>
          </w:tcPr>
          <w:p w14:paraId="26BE8B0A" w14:textId="77777777" w:rsidR="00A435CB" w:rsidRPr="005A7913" w:rsidRDefault="00A435CB" w:rsidP="00A435CB">
            <w:pPr>
              <w:keepLines/>
              <w:rPr>
                <w:rFonts w:cs="Arial"/>
                <w:sz w:val="20"/>
                <w:szCs w:val="20"/>
                <w:lang w:val="fr-FR" w:eastAsia="ja-JP"/>
              </w:rPr>
            </w:pPr>
          </w:p>
        </w:tc>
        <w:tc>
          <w:tcPr>
            <w:tcW w:w="1710" w:type="dxa"/>
          </w:tcPr>
          <w:p w14:paraId="26BE8B0B" w14:textId="77777777" w:rsidR="00A435CB" w:rsidRPr="005A7913" w:rsidRDefault="00A435CB" w:rsidP="00A435CB">
            <w:pPr>
              <w:keepLines/>
              <w:rPr>
                <w:rFonts w:cs="Arial"/>
                <w:sz w:val="20"/>
                <w:szCs w:val="20"/>
                <w:lang w:val="fr-FR" w:eastAsia="ja-JP"/>
              </w:rPr>
            </w:pPr>
          </w:p>
        </w:tc>
        <w:tc>
          <w:tcPr>
            <w:tcW w:w="900" w:type="dxa"/>
            <w:vAlign w:val="center"/>
          </w:tcPr>
          <w:p w14:paraId="26BE8B0C" w14:textId="77777777" w:rsidR="00A435CB" w:rsidRPr="005A7913" w:rsidRDefault="00A435CB" w:rsidP="00A435CB">
            <w:pPr>
              <w:keepLines/>
              <w:rPr>
                <w:rFonts w:cs="Arial"/>
                <w:sz w:val="20"/>
                <w:szCs w:val="20"/>
                <w:lang w:val="fr-FR" w:eastAsia="ja-JP"/>
              </w:rPr>
            </w:pPr>
          </w:p>
        </w:tc>
      </w:tr>
      <w:tr w:rsidR="00A435CB" w:rsidRPr="005A7913" w14:paraId="26BE8B13" w14:textId="77777777" w:rsidTr="001E3BC2">
        <w:trPr>
          <w:trHeight w:val="247"/>
        </w:trPr>
        <w:tc>
          <w:tcPr>
            <w:tcW w:w="3420" w:type="dxa"/>
          </w:tcPr>
          <w:p w14:paraId="26BE8B0E" w14:textId="77777777" w:rsidR="00A435CB" w:rsidRPr="00CD4505" w:rsidRDefault="00A435CB" w:rsidP="00A435CB">
            <w:pPr>
              <w:keepLines/>
              <w:rPr>
                <w:sz w:val="20"/>
                <w:szCs w:val="20"/>
                <w:lang w:eastAsia="ja-JP"/>
              </w:rPr>
            </w:pPr>
            <w:r w:rsidRPr="00CD4505">
              <w:rPr>
                <w:sz w:val="20"/>
                <w:szCs w:val="20"/>
                <w:lang w:eastAsia="ja-JP"/>
              </w:rPr>
              <w:lastRenderedPageBreak/>
              <w:t>XLE_ENTITY_PROFILES</w:t>
            </w:r>
          </w:p>
        </w:tc>
        <w:tc>
          <w:tcPr>
            <w:tcW w:w="1710" w:type="dxa"/>
          </w:tcPr>
          <w:p w14:paraId="26BE8B0F" w14:textId="77777777" w:rsidR="00A435CB" w:rsidRDefault="00A435CB" w:rsidP="00A435CB">
            <w:pPr>
              <w:jc w:val="center"/>
            </w:pPr>
            <w:r w:rsidRPr="00327EE0">
              <w:rPr>
                <w:sz w:val="20"/>
                <w:szCs w:val="20"/>
                <w:lang w:eastAsia="ja-JP"/>
              </w:rPr>
              <w:t>X</w:t>
            </w:r>
          </w:p>
        </w:tc>
        <w:tc>
          <w:tcPr>
            <w:tcW w:w="1620" w:type="dxa"/>
          </w:tcPr>
          <w:p w14:paraId="26BE8B10" w14:textId="77777777" w:rsidR="00A435CB" w:rsidRPr="005A7913" w:rsidRDefault="00A435CB" w:rsidP="00A435CB">
            <w:pPr>
              <w:keepLines/>
              <w:rPr>
                <w:rFonts w:cs="Arial"/>
                <w:sz w:val="20"/>
                <w:szCs w:val="20"/>
                <w:lang w:val="fr-FR" w:eastAsia="ja-JP"/>
              </w:rPr>
            </w:pPr>
          </w:p>
        </w:tc>
        <w:tc>
          <w:tcPr>
            <w:tcW w:w="1710" w:type="dxa"/>
          </w:tcPr>
          <w:p w14:paraId="26BE8B11" w14:textId="77777777" w:rsidR="00A435CB" w:rsidRPr="005A7913" w:rsidRDefault="00A435CB" w:rsidP="00A435CB">
            <w:pPr>
              <w:keepLines/>
              <w:rPr>
                <w:rFonts w:cs="Arial"/>
                <w:sz w:val="20"/>
                <w:szCs w:val="20"/>
                <w:lang w:val="fr-FR" w:eastAsia="ja-JP"/>
              </w:rPr>
            </w:pPr>
          </w:p>
        </w:tc>
        <w:tc>
          <w:tcPr>
            <w:tcW w:w="900" w:type="dxa"/>
            <w:vAlign w:val="center"/>
          </w:tcPr>
          <w:p w14:paraId="26BE8B12" w14:textId="77777777" w:rsidR="00A435CB" w:rsidRPr="005A7913" w:rsidRDefault="00A435CB" w:rsidP="00A435CB">
            <w:pPr>
              <w:keepLines/>
              <w:rPr>
                <w:rFonts w:cs="Arial"/>
                <w:sz w:val="20"/>
                <w:szCs w:val="20"/>
                <w:lang w:val="fr-FR" w:eastAsia="ja-JP"/>
              </w:rPr>
            </w:pPr>
          </w:p>
        </w:tc>
      </w:tr>
      <w:tr w:rsidR="00A435CB" w:rsidRPr="005A7913" w14:paraId="26BE8B19" w14:textId="77777777" w:rsidTr="001E3BC2">
        <w:trPr>
          <w:trHeight w:val="247"/>
        </w:trPr>
        <w:tc>
          <w:tcPr>
            <w:tcW w:w="3420" w:type="dxa"/>
          </w:tcPr>
          <w:p w14:paraId="26BE8B14" w14:textId="77777777" w:rsidR="00A435CB" w:rsidRPr="00CD4505" w:rsidRDefault="00A435CB" w:rsidP="00A435CB">
            <w:pPr>
              <w:keepLines/>
              <w:rPr>
                <w:sz w:val="20"/>
                <w:szCs w:val="20"/>
                <w:lang w:eastAsia="ja-JP"/>
              </w:rPr>
            </w:pPr>
            <w:r w:rsidRPr="00CD4505">
              <w:rPr>
                <w:sz w:val="20"/>
                <w:szCs w:val="20"/>
                <w:lang w:eastAsia="ja-JP"/>
              </w:rPr>
              <w:t>HR_LOCATIONS_ALL</w:t>
            </w:r>
          </w:p>
        </w:tc>
        <w:tc>
          <w:tcPr>
            <w:tcW w:w="1710" w:type="dxa"/>
          </w:tcPr>
          <w:p w14:paraId="26BE8B15" w14:textId="77777777" w:rsidR="00A435CB" w:rsidRDefault="00A435CB" w:rsidP="00A435CB">
            <w:pPr>
              <w:jc w:val="center"/>
            </w:pPr>
            <w:r w:rsidRPr="00327EE0">
              <w:rPr>
                <w:sz w:val="20"/>
                <w:szCs w:val="20"/>
                <w:lang w:eastAsia="ja-JP"/>
              </w:rPr>
              <w:t>X</w:t>
            </w:r>
          </w:p>
        </w:tc>
        <w:tc>
          <w:tcPr>
            <w:tcW w:w="1620" w:type="dxa"/>
          </w:tcPr>
          <w:p w14:paraId="26BE8B16" w14:textId="77777777" w:rsidR="00A435CB" w:rsidRPr="005A7913" w:rsidRDefault="00A435CB" w:rsidP="00A435CB">
            <w:pPr>
              <w:keepLines/>
              <w:rPr>
                <w:rFonts w:cs="Arial"/>
                <w:sz w:val="20"/>
                <w:szCs w:val="20"/>
                <w:lang w:val="fr-FR" w:eastAsia="ja-JP"/>
              </w:rPr>
            </w:pPr>
          </w:p>
        </w:tc>
        <w:tc>
          <w:tcPr>
            <w:tcW w:w="1710" w:type="dxa"/>
          </w:tcPr>
          <w:p w14:paraId="26BE8B17" w14:textId="77777777" w:rsidR="00A435CB" w:rsidRPr="005A7913" w:rsidRDefault="00A435CB" w:rsidP="00A435CB">
            <w:pPr>
              <w:keepLines/>
              <w:rPr>
                <w:rFonts w:cs="Arial"/>
                <w:sz w:val="20"/>
                <w:szCs w:val="20"/>
                <w:lang w:val="fr-FR" w:eastAsia="ja-JP"/>
              </w:rPr>
            </w:pPr>
          </w:p>
        </w:tc>
        <w:tc>
          <w:tcPr>
            <w:tcW w:w="900" w:type="dxa"/>
            <w:vAlign w:val="center"/>
          </w:tcPr>
          <w:p w14:paraId="26BE8B18" w14:textId="77777777" w:rsidR="00A435CB" w:rsidRPr="005A7913" w:rsidRDefault="00A435CB" w:rsidP="00A435CB">
            <w:pPr>
              <w:keepLines/>
              <w:rPr>
                <w:rFonts w:cs="Arial"/>
                <w:sz w:val="20"/>
                <w:szCs w:val="20"/>
                <w:lang w:val="fr-FR" w:eastAsia="ja-JP"/>
              </w:rPr>
            </w:pPr>
          </w:p>
        </w:tc>
      </w:tr>
      <w:tr w:rsidR="00A435CB" w:rsidRPr="005A7913" w14:paraId="26BE8B1F" w14:textId="77777777" w:rsidTr="001E3BC2">
        <w:trPr>
          <w:trHeight w:val="247"/>
        </w:trPr>
        <w:tc>
          <w:tcPr>
            <w:tcW w:w="3420" w:type="dxa"/>
          </w:tcPr>
          <w:p w14:paraId="26BE8B1A" w14:textId="77777777" w:rsidR="00A435CB" w:rsidRPr="003420D4" w:rsidRDefault="00A435CB" w:rsidP="00A435CB">
            <w:pPr>
              <w:keepLines/>
              <w:rPr>
                <w:sz w:val="20"/>
                <w:szCs w:val="20"/>
                <w:lang w:eastAsia="ja-JP"/>
              </w:rPr>
            </w:pPr>
            <w:r w:rsidRPr="003420D4">
              <w:rPr>
                <w:sz w:val="20"/>
                <w:szCs w:val="20"/>
                <w:lang w:eastAsia="ja-JP"/>
              </w:rPr>
              <w:t>HZ_ORGANIZATION_PROFILES</w:t>
            </w:r>
          </w:p>
        </w:tc>
        <w:tc>
          <w:tcPr>
            <w:tcW w:w="1710" w:type="dxa"/>
          </w:tcPr>
          <w:p w14:paraId="26BE8B1B" w14:textId="77777777" w:rsidR="00A435CB" w:rsidRPr="008E7E9A" w:rsidRDefault="00A435CB" w:rsidP="00A435CB">
            <w:pPr>
              <w:jc w:val="center"/>
              <w:rPr>
                <w:sz w:val="20"/>
                <w:szCs w:val="20"/>
                <w:lang w:eastAsia="ja-JP"/>
              </w:rPr>
            </w:pPr>
            <w:r>
              <w:rPr>
                <w:sz w:val="20"/>
                <w:szCs w:val="20"/>
                <w:lang w:eastAsia="ja-JP"/>
              </w:rPr>
              <w:t>X</w:t>
            </w:r>
          </w:p>
        </w:tc>
        <w:tc>
          <w:tcPr>
            <w:tcW w:w="1620" w:type="dxa"/>
          </w:tcPr>
          <w:p w14:paraId="26BE8B1C" w14:textId="77777777" w:rsidR="00A435CB" w:rsidRPr="005A7913" w:rsidRDefault="00A435CB" w:rsidP="00A435CB">
            <w:pPr>
              <w:keepLines/>
              <w:rPr>
                <w:rFonts w:cs="Arial"/>
                <w:sz w:val="20"/>
                <w:szCs w:val="20"/>
                <w:lang w:val="fr-FR" w:eastAsia="ja-JP"/>
              </w:rPr>
            </w:pPr>
          </w:p>
        </w:tc>
        <w:tc>
          <w:tcPr>
            <w:tcW w:w="1710" w:type="dxa"/>
          </w:tcPr>
          <w:p w14:paraId="26BE8B1D" w14:textId="77777777" w:rsidR="00A435CB" w:rsidRPr="005A7913" w:rsidRDefault="00A435CB" w:rsidP="00A435CB">
            <w:pPr>
              <w:keepLines/>
              <w:rPr>
                <w:rFonts w:cs="Arial"/>
                <w:sz w:val="20"/>
                <w:szCs w:val="20"/>
                <w:lang w:val="fr-FR" w:eastAsia="ja-JP"/>
              </w:rPr>
            </w:pPr>
          </w:p>
        </w:tc>
        <w:tc>
          <w:tcPr>
            <w:tcW w:w="900" w:type="dxa"/>
            <w:vAlign w:val="center"/>
          </w:tcPr>
          <w:p w14:paraId="26BE8B1E" w14:textId="77777777" w:rsidR="00A435CB" w:rsidRPr="005A7913" w:rsidRDefault="00A435CB" w:rsidP="00A435CB">
            <w:pPr>
              <w:keepLines/>
              <w:rPr>
                <w:rFonts w:cs="Arial"/>
                <w:sz w:val="20"/>
                <w:szCs w:val="20"/>
                <w:lang w:val="fr-FR" w:eastAsia="ja-JP"/>
              </w:rPr>
            </w:pPr>
          </w:p>
        </w:tc>
      </w:tr>
      <w:tr w:rsidR="00A435CB" w:rsidRPr="005A7913" w14:paraId="26BE8B25" w14:textId="77777777" w:rsidTr="001E3BC2">
        <w:trPr>
          <w:trHeight w:val="247"/>
        </w:trPr>
        <w:tc>
          <w:tcPr>
            <w:tcW w:w="3420" w:type="dxa"/>
          </w:tcPr>
          <w:p w14:paraId="26BE8B20" w14:textId="77777777" w:rsidR="00A435CB" w:rsidRPr="004339FC" w:rsidRDefault="00A435CB" w:rsidP="00A435CB">
            <w:pPr>
              <w:keepLines/>
              <w:rPr>
                <w:sz w:val="20"/>
                <w:szCs w:val="20"/>
                <w:lang w:eastAsia="ja-JP"/>
              </w:rPr>
            </w:pPr>
            <w:r w:rsidRPr="004339FC">
              <w:rPr>
                <w:sz w:val="20"/>
                <w:szCs w:val="20"/>
                <w:lang w:eastAsia="ja-JP"/>
              </w:rPr>
              <w:t>MTL_UNITS_OF_MEASURE</w:t>
            </w:r>
          </w:p>
        </w:tc>
        <w:tc>
          <w:tcPr>
            <w:tcW w:w="1710" w:type="dxa"/>
          </w:tcPr>
          <w:p w14:paraId="26BE8B21" w14:textId="77777777" w:rsidR="00A435CB" w:rsidRPr="008E7E9A" w:rsidRDefault="00A435CB" w:rsidP="00A435CB">
            <w:pPr>
              <w:jc w:val="center"/>
              <w:rPr>
                <w:sz w:val="20"/>
                <w:szCs w:val="20"/>
                <w:lang w:eastAsia="ja-JP"/>
              </w:rPr>
            </w:pPr>
            <w:r>
              <w:rPr>
                <w:sz w:val="20"/>
                <w:szCs w:val="20"/>
                <w:lang w:eastAsia="ja-JP"/>
              </w:rPr>
              <w:t>X</w:t>
            </w:r>
          </w:p>
        </w:tc>
        <w:tc>
          <w:tcPr>
            <w:tcW w:w="1620" w:type="dxa"/>
          </w:tcPr>
          <w:p w14:paraId="26BE8B22" w14:textId="77777777" w:rsidR="00A435CB" w:rsidRPr="005A7913" w:rsidRDefault="00A435CB" w:rsidP="00A435CB">
            <w:pPr>
              <w:keepLines/>
              <w:rPr>
                <w:rFonts w:cs="Arial"/>
                <w:sz w:val="20"/>
                <w:szCs w:val="20"/>
                <w:lang w:val="fr-FR" w:eastAsia="ja-JP"/>
              </w:rPr>
            </w:pPr>
          </w:p>
        </w:tc>
        <w:tc>
          <w:tcPr>
            <w:tcW w:w="1710" w:type="dxa"/>
          </w:tcPr>
          <w:p w14:paraId="26BE8B23" w14:textId="77777777" w:rsidR="00A435CB" w:rsidRPr="005A7913" w:rsidRDefault="00A435CB" w:rsidP="00A435CB">
            <w:pPr>
              <w:keepLines/>
              <w:rPr>
                <w:rFonts w:cs="Arial"/>
                <w:sz w:val="20"/>
                <w:szCs w:val="20"/>
                <w:lang w:val="fr-FR" w:eastAsia="ja-JP"/>
              </w:rPr>
            </w:pPr>
          </w:p>
        </w:tc>
        <w:tc>
          <w:tcPr>
            <w:tcW w:w="900" w:type="dxa"/>
            <w:vAlign w:val="center"/>
          </w:tcPr>
          <w:p w14:paraId="26BE8B24" w14:textId="77777777" w:rsidR="00A435CB" w:rsidRPr="005A7913" w:rsidRDefault="00A435CB" w:rsidP="00A435CB">
            <w:pPr>
              <w:keepLines/>
              <w:rPr>
                <w:rFonts w:cs="Arial"/>
                <w:sz w:val="20"/>
                <w:szCs w:val="20"/>
                <w:lang w:val="fr-FR" w:eastAsia="ja-JP"/>
              </w:rPr>
            </w:pPr>
          </w:p>
        </w:tc>
      </w:tr>
      <w:tr w:rsidR="00A435CB" w:rsidRPr="005A7913" w14:paraId="26BE8B2B" w14:textId="77777777" w:rsidTr="001E3BC2">
        <w:trPr>
          <w:trHeight w:val="247"/>
        </w:trPr>
        <w:tc>
          <w:tcPr>
            <w:tcW w:w="3420" w:type="dxa"/>
          </w:tcPr>
          <w:p w14:paraId="26BE8B26" w14:textId="77777777" w:rsidR="00A435CB" w:rsidRPr="004339FC" w:rsidRDefault="00A435CB" w:rsidP="00A435CB">
            <w:pPr>
              <w:keepLines/>
              <w:rPr>
                <w:sz w:val="20"/>
                <w:szCs w:val="20"/>
                <w:lang w:eastAsia="ja-JP"/>
              </w:rPr>
            </w:pPr>
            <w:r w:rsidRPr="004339FC">
              <w:rPr>
                <w:sz w:val="20"/>
                <w:szCs w:val="20"/>
                <w:lang w:eastAsia="ja-JP"/>
              </w:rPr>
              <w:t>MTL_SYSTEM_ITEMS</w:t>
            </w:r>
          </w:p>
        </w:tc>
        <w:tc>
          <w:tcPr>
            <w:tcW w:w="1710" w:type="dxa"/>
          </w:tcPr>
          <w:p w14:paraId="26BE8B27" w14:textId="77777777" w:rsidR="00A435CB" w:rsidRPr="008E7E9A" w:rsidRDefault="00A435CB" w:rsidP="00A435CB">
            <w:pPr>
              <w:jc w:val="center"/>
              <w:rPr>
                <w:sz w:val="20"/>
                <w:szCs w:val="20"/>
                <w:lang w:eastAsia="ja-JP"/>
              </w:rPr>
            </w:pPr>
            <w:r>
              <w:rPr>
                <w:sz w:val="20"/>
                <w:szCs w:val="20"/>
                <w:lang w:eastAsia="ja-JP"/>
              </w:rPr>
              <w:t>X</w:t>
            </w:r>
          </w:p>
        </w:tc>
        <w:tc>
          <w:tcPr>
            <w:tcW w:w="1620" w:type="dxa"/>
          </w:tcPr>
          <w:p w14:paraId="26BE8B28" w14:textId="77777777" w:rsidR="00A435CB" w:rsidRPr="005A7913" w:rsidRDefault="00A435CB" w:rsidP="00A435CB">
            <w:pPr>
              <w:keepLines/>
              <w:rPr>
                <w:rFonts w:cs="Arial"/>
                <w:sz w:val="20"/>
                <w:szCs w:val="20"/>
                <w:lang w:val="fr-FR" w:eastAsia="ja-JP"/>
              </w:rPr>
            </w:pPr>
          </w:p>
        </w:tc>
        <w:tc>
          <w:tcPr>
            <w:tcW w:w="1710" w:type="dxa"/>
          </w:tcPr>
          <w:p w14:paraId="26BE8B29" w14:textId="77777777" w:rsidR="00A435CB" w:rsidRPr="005A7913" w:rsidRDefault="00A435CB" w:rsidP="00A435CB">
            <w:pPr>
              <w:keepLines/>
              <w:rPr>
                <w:rFonts w:cs="Arial"/>
                <w:sz w:val="20"/>
                <w:szCs w:val="20"/>
                <w:lang w:val="fr-FR" w:eastAsia="ja-JP"/>
              </w:rPr>
            </w:pPr>
          </w:p>
        </w:tc>
        <w:tc>
          <w:tcPr>
            <w:tcW w:w="900" w:type="dxa"/>
            <w:vAlign w:val="center"/>
          </w:tcPr>
          <w:p w14:paraId="26BE8B2A" w14:textId="77777777" w:rsidR="00A435CB" w:rsidRPr="005A7913" w:rsidRDefault="00A435CB" w:rsidP="00A435CB">
            <w:pPr>
              <w:keepLines/>
              <w:rPr>
                <w:rFonts w:cs="Arial"/>
                <w:sz w:val="20"/>
                <w:szCs w:val="20"/>
                <w:lang w:val="fr-FR" w:eastAsia="ja-JP"/>
              </w:rPr>
            </w:pPr>
          </w:p>
        </w:tc>
      </w:tr>
      <w:tr w:rsidR="00A435CB" w:rsidRPr="005A7913" w14:paraId="26BE8B31" w14:textId="77777777" w:rsidTr="001E3BC2">
        <w:trPr>
          <w:trHeight w:val="247"/>
        </w:trPr>
        <w:tc>
          <w:tcPr>
            <w:tcW w:w="3420" w:type="dxa"/>
          </w:tcPr>
          <w:p w14:paraId="26BE8B2C" w14:textId="77777777" w:rsidR="00A435CB" w:rsidRPr="004339FC" w:rsidRDefault="00A435CB" w:rsidP="00A435CB">
            <w:pPr>
              <w:keepLines/>
              <w:rPr>
                <w:sz w:val="20"/>
                <w:szCs w:val="20"/>
                <w:lang w:eastAsia="ja-JP"/>
              </w:rPr>
            </w:pPr>
            <w:r w:rsidRPr="004339FC">
              <w:rPr>
                <w:sz w:val="20"/>
                <w:szCs w:val="20"/>
                <w:lang w:eastAsia="ja-JP"/>
              </w:rPr>
              <w:t>ZX_LINES_V</w:t>
            </w:r>
          </w:p>
        </w:tc>
        <w:tc>
          <w:tcPr>
            <w:tcW w:w="1710" w:type="dxa"/>
          </w:tcPr>
          <w:p w14:paraId="26BE8B2D" w14:textId="77777777" w:rsidR="00A435CB" w:rsidRPr="008E7E9A" w:rsidRDefault="00A435CB" w:rsidP="00A435CB">
            <w:pPr>
              <w:jc w:val="center"/>
              <w:rPr>
                <w:sz w:val="20"/>
                <w:szCs w:val="20"/>
                <w:lang w:eastAsia="ja-JP"/>
              </w:rPr>
            </w:pPr>
            <w:r>
              <w:rPr>
                <w:sz w:val="20"/>
                <w:szCs w:val="20"/>
                <w:lang w:eastAsia="ja-JP"/>
              </w:rPr>
              <w:t>X</w:t>
            </w:r>
          </w:p>
        </w:tc>
        <w:tc>
          <w:tcPr>
            <w:tcW w:w="1620" w:type="dxa"/>
          </w:tcPr>
          <w:p w14:paraId="26BE8B2E" w14:textId="77777777" w:rsidR="00A435CB" w:rsidRPr="005A7913" w:rsidRDefault="00A435CB" w:rsidP="00A435CB">
            <w:pPr>
              <w:keepLines/>
              <w:rPr>
                <w:rFonts w:cs="Arial"/>
                <w:sz w:val="20"/>
                <w:szCs w:val="20"/>
                <w:lang w:val="fr-FR" w:eastAsia="ja-JP"/>
              </w:rPr>
            </w:pPr>
          </w:p>
        </w:tc>
        <w:tc>
          <w:tcPr>
            <w:tcW w:w="1710" w:type="dxa"/>
          </w:tcPr>
          <w:p w14:paraId="26BE8B2F" w14:textId="77777777" w:rsidR="00A435CB" w:rsidRPr="005A7913" w:rsidRDefault="00A435CB" w:rsidP="00A435CB">
            <w:pPr>
              <w:keepLines/>
              <w:rPr>
                <w:rFonts w:cs="Arial"/>
                <w:sz w:val="20"/>
                <w:szCs w:val="20"/>
                <w:lang w:val="fr-FR" w:eastAsia="ja-JP"/>
              </w:rPr>
            </w:pPr>
          </w:p>
        </w:tc>
        <w:tc>
          <w:tcPr>
            <w:tcW w:w="900" w:type="dxa"/>
            <w:vAlign w:val="center"/>
          </w:tcPr>
          <w:p w14:paraId="26BE8B30" w14:textId="77777777" w:rsidR="00A435CB" w:rsidRPr="005A7913" w:rsidRDefault="00A435CB" w:rsidP="00A435CB">
            <w:pPr>
              <w:keepLines/>
              <w:rPr>
                <w:rFonts w:cs="Arial"/>
                <w:sz w:val="20"/>
                <w:szCs w:val="20"/>
                <w:lang w:val="fr-FR" w:eastAsia="ja-JP"/>
              </w:rPr>
            </w:pPr>
          </w:p>
        </w:tc>
      </w:tr>
      <w:tr w:rsidR="002A2CD8" w:rsidRPr="005A7913" w14:paraId="26BE8B33" w14:textId="77777777" w:rsidTr="001E3BC2">
        <w:trPr>
          <w:trHeight w:val="247"/>
        </w:trPr>
        <w:tc>
          <w:tcPr>
            <w:tcW w:w="9360" w:type="dxa"/>
            <w:gridSpan w:val="5"/>
          </w:tcPr>
          <w:p w14:paraId="26BE8B32" w14:textId="77777777" w:rsidR="002A2CD8" w:rsidRPr="005A7913" w:rsidRDefault="002A2CD8" w:rsidP="000C2D48">
            <w:pPr>
              <w:keepLines/>
              <w:rPr>
                <w:rFonts w:cs="Arial"/>
                <w:sz w:val="20"/>
                <w:szCs w:val="20"/>
                <w:lang w:val="fr-FR" w:eastAsia="ja-JP"/>
              </w:rPr>
            </w:pPr>
            <w:r>
              <w:rPr>
                <w:rFonts w:cs="Arial"/>
                <w:sz w:val="20"/>
                <w:szCs w:val="20"/>
                <w:lang w:val="fr-FR" w:eastAsia="ja-JP"/>
              </w:rPr>
              <w:t>For Japan :</w:t>
            </w:r>
          </w:p>
        </w:tc>
      </w:tr>
      <w:tr w:rsidR="002A2CD8" w:rsidRPr="005A7913" w14:paraId="26BE8B39" w14:textId="77777777" w:rsidTr="001E3BC2">
        <w:trPr>
          <w:trHeight w:val="247"/>
        </w:trPr>
        <w:tc>
          <w:tcPr>
            <w:tcW w:w="3420" w:type="dxa"/>
          </w:tcPr>
          <w:p w14:paraId="26BE8B34" w14:textId="77777777" w:rsidR="002A2CD8" w:rsidRDefault="002A2CD8" w:rsidP="002A2CD8">
            <w:pPr>
              <w:keepLines/>
              <w:rPr>
                <w:sz w:val="20"/>
                <w:szCs w:val="20"/>
                <w:lang w:eastAsia="ja-JP"/>
              </w:rPr>
            </w:pPr>
            <w:r>
              <w:rPr>
                <w:sz w:val="20"/>
                <w:szCs w:val="20"/>
                <w:lang w:eastAsia="ja-JP"/>
              </w:rPr>
              <w:t>MTL_CROSS_REFERENCES_B</w:t>
            </w:r>
          </w:p>
        </w:tc>
        <w:tc>
          <w:tcPr>
            <w:tcW w:w="1710" w:type="dxa"/>
          </w:tcPr>
          <w:p w14:paraId="26BE8B35" w14:textId="77777777" w:rsidR="002A2CD8" w:rsidRDefault="002A2CD8" w:rsidP="002A2CD8">
            <w:pPr>
              <w:jc w:val="center"/>
              <w:rPr>
                <w:sz w:val="20"/>
                <w:szCs w:val="20"/>
                <w:lang w:eastAsia="ja-JP"/>
              </w:rPr>
            </w:pPr>
            <w:r>
              <w:rPr>
                <w:sz w:val="20"/>
                <w:szCs w:val="20"/>
                <w:lang w:eastAsia="ja-JP"/>
              </w:rPr>
              <w:t>X</w:t>
            </w:r>
          </w:p>
        </w:tc>
        <w:tc>
          <w:tcPr>
            <w:tcW w:w="1620" w:type="dxa"/>
          </w:tcPr>
          <w:p w14:paraId="26BE8B36" w14:textId="77777777" w:rsidR="002A2CD8" w:rsidRDefault="002A2CD8" w:rsidP="002A2CD8">
            <w:pPr>
              <w:keepLines/>
              <w:rPr>
                <w:sz w:val="20"/>
                <w:szCs w:val="20"/>
                <w:lang w:val="fr-FR" w:eastAsia="ja-JP"/>
              </w:rPr>
            </w:pPr>
            <w:r>
              <w:rPr>
                <w:sz w:val="20"/>
                <w:szCs w:val="20"/>
                <w:lang w:val="fr-FR" w:eastAsia="ja-JP"/>
              </w:rPr>
              <w:t>NA</w:t>
            </w:r>
          </w:p>
        </w:tc>
        <w:tc>
          <w:tcPr>
            <w:tcW w:w="1710" w:type="dxa"/>
          </w:tcPr>
          <w:p w14:paraId="26BE8B37" w14:textId="77777777" w:rsidR="002A2CD8" w:rsidRDefault="002A2CD8" w:rsidP="002A2CD8">
            <w:pPr>
              <w:keepLines/>
              <w:rPr>
                <w:sz w:val="20"/>
                <w:szCs w:val="20"/>
                <w:lang w:val="fr-FR" w:eastAsia="ja-JP"/>
              </w:rPr>
            </w:pPr>
            <w:r>
              <w:rPr>
                <w:sz w:val="20"/>
                <w:szCs w:val="20"/>
                <w:lang w:val="fr-FR" w:eastAsia="ja-JP"/>
              </w:rPr>
              <w:t>NA</w:t>
            </w:r>
          </w:p>
        </w:tc>
        <w:tc>
          <w:tcPr>
            <w:tcW w:w="900" w:type="dxa"/>
            <w:vAlign w:val="center"/>
          </w:tcPr>
          <w:p w14:paraId="26BE8B38" w14:textId="77777777" w:rsidR="002A2CD8" w:rsidRDefault="002A2CD8" w:rsidP="002A2CD8">
            <w:pPr>
              <w:keepLines/>
              <w:rPr>
                <w:sz w:val="20"/>
                <w:szCs w:val="20"/>
                <w:lang w:val="fr-FR" w:eastAsia="ja-JP"/>
              </w:rPr>
            </w:pPr>
            <w:r>
              <w:rPr>
                <w:sz w:val="20"/>
                <w:szCs w:val="20"/>
                <w:lang w:val="fr-FR" w:eastAsia="ja-JP"/>
              </w:rPr>
              <w:t>NA</w:t>
            </w:r>
          </w:p>
        </w:tc>
      </w:tr>
      <w:tr w:rsidR="002A2CD8" w:rsidRPr="005A7913" w14:paraId="26BE8B3F" w14:textId="77777777" w:rsidTr="001E3BC2">
        <w:trPr>
          <w:trHeight w:val="247"/>
        </w:trPr>
        <w:tc>
          <w:tcPr>
            <w:tcW w:w="3420" w:type="dxa"/>
          </w:tcPr>
          <w:p w14:paraId="26BE8B3A" w14:textId="77777777" w:rsidR="002A2CD8" w:rsidRDefault="002A2CD8" w:rsidP="002A2CD8">
            <w:pPr>
              <w:keepLines/>
              <w:rPr>
                <w:sz w:val="20"/>
                <w:szCs w:val="20"/>
                <w:lang w:eastAsia="ja-JP"/>
              </w:rPr>
            </w:pPr>
            <w:r>
              <w:rPr>
                <w:sz w:val="20"/>
                <w:szCs w:val="20"/>
                <w:lang w:eastAsia="ja-JP"/>
              </w:rPr>
              <w:t>MTL_CROSS_REFERENCES_TL</w:t>
            </w:r>
          </w:p>
        </w:tc>
        <w:tc>
          <w:tcPr>
            <w:tcW w:w="1710" w:type="dxa"/>
          </w:tcPr>
          <w:p w14:paraId="26BE8B3B" w14:textId="77777777" w:rsidR="002A2CD8" w:rsidRDefault="002A2CD8" w:rsidP="002A2CD8">
            <w:pPr>
              <w:jc w:val="center"/>
              <w:rPr>
                <w:sz w:val="20"/>
                <w:szCs w:val="20"/>
                <w:lang w:eastAsia="ja-JP"/>
              </w:rPr>
            </w:pPr>
            <w:r>
              <w:rPr>
                <w:sz w:val="20"/>
                <w:szCs w:val="20"/>
                <w:lang w:eastAsia="ja-JP"/>
              </w:rPr>
              <w:t>X</w:t>
            </w:r>
          </w:p>
        </w:tc>
        <w:tc>
          <w:tcPr>
            <w:tcW w:w="1620" w:type="dxa"/>
          </w:tcPr>
          <w:p w14:paraId="26BE8B3C" w14:textId="77777777" w:rsidR="002A2CD8" w:rsidRDefault="002A2CD8" w:rsidP="002A2CD8">
            <w:pPr>
              <w:keepLines/>
              <w:rPr>
                <w:sz w:val="20"/>
                <w:szCs w:val="20"/>
                <w:lang w:val="fr-FR" w:eastAsia="ja-JP"/>
              </w:rPr>
            </w:pPr>
            <w:r>
              <w:rPr>
                <w:sz w:val="20"/>
                <w:szCs w:val="20"/>
                <w:lang w:val="fr-FR" w:eastAsia="ja-JP"/>
              </w:rPr>
              <w:t>NA</w:t>
            </w:r>
          </w:p>
        </w:tc>
        <w:tc>
          <w:tcPr>
            <w:tcW w:w="1710" w:type="dxa"/>
          </w:tcPr>
          <w:p w14:paraId="26BE8B3D" w14:textId="77777777" w:rsidR="002A2CD8" w:rsidRDefault="002A2CD8" w:rsidP="002A2CD8">
            <w:pPr>
              <w:keepLines/>
              <w:rPr>
                <w:sz w:val="20"/>
                <w:szCs w:val="20"/>
                <w:lang w:val="fr-FR" w:eastAsia="ja-JP"/>
              </w:rPr>
            </w:pPr>
            <w:r>
              <w:rPr>
                <w:sz w:val="20"/>
                <w:szCs w:val="20"/>
                <w:lang w:val="fr-FR" w:eastAsia="ja-JP"/>
              </w:rPr>
              <w:t>NA</w:t>
            </w:r>
          </w:p>
        </w:tc>
        <w:tc>
          <w:tcPr>
            <w:tcW w:w="900" w:type="dxa"/>
            <w:vAlign w:val="center"/>
          </w:tcPr>
          <w:p w14:paraId="26BE8B3E" w14:textId="77777777" w:rsidR="002A2CD8" w:rsidRDefault="002A2CD8" w:rsidP="002A2CD8">
            <w:pPr>
              <w:keepLines/>
              <w:rPr>
                <w:sz w:val="20"/>
                <w:szCs w:val="20"/>
                <w:lang w:val="fr-FR" w:eastAsia="ja-JP"/>
              </w:rPr>
            </w:pPr>
            <w:r>
              <w:rPr>
                <w:sz w:val="20"/>
                <w:szCs w:val="20"/>
                <w:lang w:val="fr-FR" w:eastAsia="ja-JP"/>
              </w:rPr>
              <w:t>NA</w:t>
            </w:r>
          </w:p>
        </w:tc>
      </w:tr>
      <w:tr w:rsidR="00BF27E8" w:rsidRPr="005A7913" w14:paraId="26BE8B41" w14:textId="77777777" w:rsidTr="00982D84">
        <w:trPr>
          <w:trHeight w:val="247"/>
        </w:trPr>
        <w:tc>
          <w:tcPr>
            <w:tcW w:w="9360" w:type="dxa"/>
            <w:gridSpan w:val="5"/>
          </w:tcPr>
          <w:p w14:paraId="26BE8B40" w14:textId="77777777" w:rsidR="00BF27E8" w:rsidRDefault="00BF27E8" w:rsidP="002A2CD8">
            <w:pPr>
              <w:keepLines/>
              <w:rPr>
                <w:sz w:val="20"/>
                <w:szCs w:val="20"/>
                <w:lang w:val="fr-FR" w:eastAsia="ja-JP"/>
              </w:rPr>
            </w:pPr>
            <w:r>
              <w:rPr>
                <w:sz w:val="20"/>
                <w:szCs w:val="20"/>
                <w:lang w:eastAsia="ja-JP"/>
              </w:rPr>
              <w:t>CR1936 – Kite Drop Ship Orders</w:t>
            </w:r>
          </w:p>
        </w:tc>
      </w:tr>
      <w:tr w:rsidR="00BF27E8" w:rsidRPr="005A7913" w14:paraId="26BE8B47" w14:textId="77777777" w:rsidTr="001E3BC2">
        <w:trPr>
          <w:trHeight w:val="247"/>
        </w:trPr>
        <w:tc>
          <w:tcPr>
            <w:tcW w:w="3420" w:type="dxa"/>
          </w:tcPr>
          <w:p w14:paraId="26BE8B42" w14:textId="77777777" w:rsidR="00BF27E8" w:rsidRDefault="00BF27E8" w:rsidP="00BF27E8">
            <w:pPr>
              <w:keepLines/>
              <w:rPr>
                <w:sz w:val="20"/>
                <w:szCs w:val="20"/>
                <w:lang w:eastAsia="ja-JP"/>
              </w:rPr>
            </w:pPr>
            <w:r w:rsidRPr="00BF27E8">
              <w:rPr>
                <w:sz w:val="20"/>
                <w:szCs w:val="20"/>
                <w:lang w:eastAsia="ja-JP"/>
              </w:rPr>
              <w:t>OE_DROP_SHIP_SOURCES</w:t>
            </w:r>
          </w:p>
        </w:tc>
        <w:tc>
          <w:tcPr>
            <w:tcW w:w="1710" w:type="dxa"/>
          </w:tcPr>
          <w:p w14:paraId="26BE8B43" w14:textId="77777777" w:rsidR="00BF27E8" w:rsidRDefault="00BF27E8" w:rsidP="002A2CD8">
            <w:pPr>
              <w:jc w:val="center"/>
              <w:rPr>
                <w:sz w:val="20"/>
                <w:szCs w:val="20"/>
                <w:lang w:eastAsia="ja-JP"/>
              </w:rPr>
            </w:pPr>
            <w:r>
              <w:rPr>
                <w:sz w:val="20"/>
                <w:szCs w:val="20"/>
                <w:lang w:eastAsia="ja-JP"/>
              </w:rPr>
              <w:t>X</w:t>
            </w:r>
          </w:p>
        </w:tc>
        <w:tc>
          <w:tcPr>
            <w:tcW w:w="1620" w:type="dxa"/>
          </w:tcPr>
          <w:p w14:paraId="26BE8B44" w14:textId="77777777" w:rsidR="00BF27E8" w:rsidRDefault="00BF27E8" w:rsidP="002A2CD8">
            <w:pPr>
              <w:keepLines/>
              <w:rPr>
                <w:sz w:val="20"/>
                <w:szCs w:val="20"/>
                <w:lang w:val="fr-FR" w:eastAsia="ja-JP"/>
              </w:rPr>
            </w:pPr>
          </w:p>
        </w:tc>
        <w:tc>
          <w:tcPr>
            <w:tcW w:w="1710" w:type="dxa"/>
          </w:tcPr>
          <w:p w14:paraId="26BE8B45" w14:textId="77777777" w:rsidR="00BF27E8" w:rsidRDefault="00BF27E8" w:rsidP="002A2CD8">
            <w:pPr>
              <w:keepLines/>
              <w:rPr>
                <w:sz w:val="20"/>
                <w:szCs w:val="20"/>
                <w:lang w:val="fr-FR" w:eastAsia="ja-JP"/>
              </w:rPr>
            </w:pPr>
          </w:p>
        </w:tc>
        <w:tc>
          <w:tcPr>
            <w:tcW w:w="900" w:type="dxa"/>
            <w:vAlign w:val="center"/>
          </w:tcPr>
          <w:p w14:paraId="26BE8B46" w14:textId="77777777" w:rsidR="00BF27E8" w:rsidRDefault="00BF27E8" w:rsidP="002A2CD8">
            <w:pPr>
              <w:keepLines/>
              <w:rPr>
                <w:sz w:val="20"/>
                <w:szCs w:val="20"/>
                <w:lang w:val="fr-FR" w:eastAsia="ja-JP"/>
              </w:rPr>
            </w:pPr>
          </w:p>
        </w:tc>
      </w:tr>
      <w:tr w:rsidR="00BF27E8" w:rsidRPr="005A7913" w14:paraId="26BE8B4D" w14:textId="77777777" w:rsidTr="001E3BC2">
        <w:trPr>
          <w:trHeight w:val="247"/>
        </w:trPr>
        <w:tc>
          <w:tcPr>
            <w:tcW w:w="3420" w:type="dxa"/>
          </w:tcPr>
          <w:p w14:paraId="26BE8B48" w14:textId="77777777" w:rsidR="00BF27E8" w:rsidRPr="00BF27E8" w:rsidRDefault="00BF27E8" w:rsidP="00BF27E8">
            <w:pPr>
              <w:keepLines/>
              <w:rPr>
                <w:sz w:val="20"/>
                <w:szCs w:val="20"/>
                <w:lang w:eastAsia="ja-JP"/>
              </w:rPr>
            </w:pPr>
            <w:r>
              <w:rPr>
                <w:sz w:val="20"/>
                <w:szCs w:val="20"/>
                <w:lang w:eastAsia="ja-JP"/>
              </w:rPr>
              <w:t>RCV_TRANSACTIONS</w:t>
            </w:r>
          </w:p>
        </w:tc>
        <w:tc>
          <w:tcPr>
            <w:tcW w:w="1710" w:type="dxa"/>
          </w:tcPr>
          <w:p w14:paraId="26BE8B49" w14:textId="77777777" w:rsidR="00BF27E8" w:rsidRDefault="00BF27E8" w:rsidP="002A2CD8">
            <w:pPr>
              <w:jc w:val="center"/>
              <w:rPr>
                <w:sz w:val="20"/>
                <w:szCs w:val="20"/>
                <w:lang w:eastAsia="ja-JP"/>
              </w:rPr>
            </w:pPr>
            <w:r>
              <w:rPr>
                <w:sz w:val="20"/>
                <w:szCs w:val="20"/>
                <w:lang w:eastAsia="ja-JP"/>
              </w:rPr>
              <w:t>X</w:t>
            </w:r>
          </w:p>
        </w:tc>
        <w:tc>
          <w:tcPr>
            <w:tcW w:w="1620" w:type="dxa"/>
          </w:tcPr>
          <w:p w14:paraId="26BE8B4A" w14:textId="77777777" w:rsidR="00BF27E8" w:rsidRDefault="00BF27E8" w:rsidP="002A2CD8">
            <w:pPr>
              <w:keepLines/>
              <w:rPr>
                <w:sz w:val="20"/>
                <w:szCs w:val="20"/>
                <w:lang w:val="fr-FR" w:eastAsia="ja-JP"/>
              </w:rPr>
            </w:pPr>
          </w:p>
        </w:tc>
        <w:tc>
          <w:tcPr>
            <w:tcW w:w="1710" w:type="dxa"/>
          </w:tcPr>
          <w:p w14:paraId="26BE8B4B" w14:textId="77777777" w:rsidR="00BF27E8" w:rsidRDefault="00BF27E8" w:rsidP="002A2CD8">
            <w:pPr>
              <w:keepLines/>
              <w:rPr>
                <w:sz w:val="20"/>
                <w:szCs w:val="20"/>
                <w:lang w:val="fr-FR" w:eastAsia="ja-JP"/>
              </w:rPr>
            </w:pPr>
          </w:p>
        </w:tc>
        <w:tc>
          <w:tcPr>
            <w:tcW w:w="900" w:type="dxa"/>
            <w:vAlign w:val="center"/>
          </w:tcPr>
          <w:p w14:paraId="26BE8B4C" w14:textId="77777777" w:rsidR="00BF27E8" w:rsidRDefault="00BF27E8" w:rsidP="002A2CD8">
            <w:pPr>
              <w:keepLines/>
              <w:rPr>
                <w:sz w:val="20"/>
                <w:szCs w:val="20"/>
                <w:lang w:val="fr-FR" w:eastAsia="ja-JP"/>
              </w:rPr>
            </w:pPr>
          </w:p>
        </w:tc>
      </w:tr>
      <w:tr w:rsidR="00BF27E8" w:rsidRPr="005A7913" w14:paraId="26BE8B53" w14:textId="77777777" w:rsidTr="001E3BC2">
        <w:trPr>
          <w:trHeight w:val="247"/>
        </w:trPr>
        <w:tc>
          <w:tcPr>
            <w:tcW w:w="3420" w:type="dxa"/>
          </w:tcPr>
          <w:p w14:paraId="26BE8B4E" w14:textId="77777777" w:rsidR="00BF27E8" w:rsidRDefault="00BF27E8" w:rsidP="00BF27E8">
            <w:pPr>
              <w:keepLines/>
              <w:rPr>
                <w:sz w:val="20"/>
                <w:szCs w:val="20"/>
                <w:lang w:eastAsia="ja-JP"/>
              </w:rPr>
            </w:pPr>
            <w:r>
              <w:rPr>
                <w:sz w:val="20"/>
                <w:szCs w:val="20"/>
                <w:lang w:eastAsia="ja-JP"/>
              </w:rPr>
              <w:t>RCV_LOT_TRANSACTIONS</w:t>
            </w:r>
          </w:p>
        </w:tc>
        <w:tc>
          <w:tcPr>
            <w:tcW w:w="1710" w:type="dxa"/>
          </w:tcPr>
          <w:p w14:paraId="26BE8B4F" w14:textId="77777777" w:rsidR="00BF27E8" w:rsidRDefault="00BF27E8" w:rsidP="002A2CD8">
            <w:pPr>
              <w:jc w:val="center"/>
              <w:rPr>
                <w:sz w:val="20"/>
                <w:szCs w:val="20"/>
                <w:lang w:eastAsia="ja-JP"/>
              </w:rPr>
            </w:pPr>
            <w:r>
              <w:rPr>
                <w:sz w:val="20"/>
                <w:szCs w:val="20"/>
                <w:lang w:eastAsia="ja-JP"/>
              </w:rPr>
              <w:t>X</w:t>
            </w:r>
          </w:p>
        </w:tc>
        <w:tc>
          <w:tcPr>
            <w:tcW w:w="1620" w:type="dxa"/>
          </w:tcPr>
          <w:p w14:paraId="26BE8B50" w14:textId="77777777" w:rsidR="00BF27E8" w:rsidRDefault="00BF27E8" w:rsidP="002A2CD8">
            <w:pPr>
              <w:keepLines/>
              <w:rPr>
                <w:sz w:val="20"/>
                <w:szCs w:val="20"/>
                <w:lang w:val="fr-FR" w:eastAsia="ja-JP"/>
              </w:rPr>
            </w:pPr>
          </w:p>
        </w:tc>
        <w:tc>
          <w:tcPr>
            <w:tcW w:w="1710" w:type="dxa"/>
          </w:tcPr>
          <w:p w14:paraId="26BE8B51" w14:textId="77777777" w:rsidR="00BF27E8" w:rsidRDefault="00BF27E8" w:rsidP="002A2CD8">
            <w:pPr>
              <w:keepLines/>
              <w:rPr>
                <w:sz w:val="20"/>
                <w:szCs w:val="20"/>
                <w:lang w:val="fr-FR" w:eastAsia="ja-JP"/>
              </w:rPr>
            </w:pPr>
          </w:p>
        </w:tc>
        <w:tc>
          <w:tcPr>
            <w:tcW w:w="900" w:type="dxa"/>
            <w:vAlign w:val="center"/>
          </w:tcPr>
          <w:p w14:paraId="26BE8B52" w14:textId="77777777" w:rsidR="00BF27E8" w:rsidRDefault="00BF27E8" w:rsidP="002A2CD8">
            <w:pPr>
              <w:keepLines/>
              <w:rPr>
                <w:sz w:val="20"/>
                <w:szCs w:val="20"/>
                <w:lang w:val="fr-FR" w:eastAsia="ja-JP"/>
              </w:rPr>
            </w:pPr>
          </w:p>
        </w:tc>
      </w:tr>
    </w:tbl>
    <w:p w14:paraId="26BE8B55" w14:textId="77777777" w:rsidR="00BB6727" w:rsidRPr="005A7913" w:rsidRDefault="00BB6727" w:rsidP="000D47C3">
      <w:pPr>
        <w:pStyle w:val="Heading2"/>
        <w:keepNext/>
        <w:rPr>
          <w:lang w:eastAsia="ja-JP"/>
        </w:rPr>
      </w:pPr>
      <w:bookmarkStart w:id="101" w:name="_Toc160015366"/>
      <w:bookmarkStart w:id="102" w:name="_Toc182128750"/>
      <w:bookmarkStart w:id="103" w:name="_Toc182729252"/>
      <w:bookmarkStart w:id="104" w:name="_Toc12367364"/>
      <w:r w:rsidRPr="005A7913">
        <w:rPr>
          <w:lang w:eastAsia="ja-JP"/>
        </w:rPr>
        <w:t>Field Definition / Mapping</w:t>
      </w:r>
      <w:bookmarkEnd w:id="101"/>
      <w:bookmarkEnd w:id="102"/>
      <w:bookmarkEnd w:id="103"/>
      <w:bookmarkEnd w:id="104"/>
    </w:p>
    <w:tbl>
      <w:tblPr>
        <w:tblW w:w="488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0"/>
        <w:gridCol w:w="1847"/>
        <w:gridCol w:w="1030"/>
        <w:gridCol w:w="1642"/>
        <w:gridCol w:w="1801"/>
        <w:gridCol w:w="1440"/>
      </w:tblGrid>
      <w:tr w:rsidR="00BB6727" w:rsidRPr="005A7913" w14:paraId="26BE8B5C" w14:textId="77777777" w:rsidTr="001E3BC2">
        <w:trPr>
          <w:cantSplit/>
          <w:tblHeader/>
        </w:trPr>
        <w:tc>
          <w:tcPr>
            <w:tcW w:w="855" w:type="pct"/>
            <w:shd w:val="clear" w:color="auto" w:fill="C0C0C0"/>
          </w:tcPr>
          <w:p w14:paraId="26BE8B56" w14:textId="77777777" w:rsidR="00BB6727" w:rsidRPr="005A7913" w:rsidRDefault="00BB6727" w:rsidP="00D2535C">
            <w:pPr>
              <w:rPr>
                <w:rFonts w:cs="Arial"/>
                <w:b/>
                <w:sz w:val="20"/>
                <w:szCs w:val="20"/>
              </w:rPr>
            </w:pPr>
            <w:r w:rsidRPr="005A7913">
              <w:rPr>
                <w:rFonts w:cs="Arial"/>
                <w:b/>
                <w:sz w:val="20"/>
                <w:szCs w:val="20"/>
              </w:rPr>
              <w:t>Field Name</w:t>
            </w:r>
          </w:p>
        </w:tc>
        <w:tc>
          <w:tcPr>
            <w:tcW w:w="987" w:type="pct"/>
            <w:shd w:val="clear" w:color="auto" w:fill="C0C0C0"/>
          </w:tcPr>
          <w:p w14:paraId="26BE8B57" w14:textId="77777777" w:rsidR="00BB6727" w:rsidRPr="005A7913" w:rsidRDefault="00BB6727" w:rsidP="00D2535C">
            <w:pPr>
              <w:rPr>
                <w:rFonts w:cs="Arial"/>
                <w:b/>
                <w:sz w:val="20"/>
                <w:szCs w:val="20"/>
              </w:rPr>
            </w:pPr>
            <w:r w:rsidRPr="005A7913">
              <w:rPr>
                <w:rFonts w:cs="Arial"/>
                <w:b/>
                <w:sz w:val="20"/>
                <w:szCs w:val="20"/>
              </w:rPr>
              <w:t>Description / Remarks</w:t>
            </w:r>
          </w:p>
        </w:tc>
        <w:tc>
          <w:tcPr>
            <w:tcW w:w="550" w:type="pct"/>
            <w:shd w:val="clear" w:color="auto" w:fill="C0C0C0"/>
          </w:tcPr>
          <w:p w14:paraId="26BE8B58" w14:textId="77777777" w:rsidR="00BB6727" w:rsidRPr="005A7913" w:rsidRDefault="00BB6727" w:rsidP="00D2535C">
            <w:pPr>
              <w:rPr>
                <w:rFonts w:cs="Arial"/>
                <w:b/>
                <w:sz w:val="20"/>
                <w:szCs w:val="20"/>
              </w:rPr>
            </w:pPr>
            <w:r w:rsidRPr="005A7913">
              <w:rPr>
                <w:rFonts w:cs="Arial"/>
                <w:b/>
                <w:sz w:val="20"/>
                <w:szCs w:val="20"/>
              </w:rPr>
              <w:t>Size</w:t>
            </w:r>
          </w:p>
        </w:tc>
        <w:tc>
          <w:tcPr>
            <w:tcW w:w="877" w:type="pct"/>
            <w:shd w:val="clear" w:color="auto" w:fill="C0C0C0"/>
          </w:tcPr>
          <w:p w14:paraId="26BE8B59" w14:textId="77777777" w:rsidR="00BB6727" w:rsidRPr="005A7913" w:rsidRDefault="00BB6727" w:rsidP="00D2535C">
            <w:pPr>
              <w:rPr>
                <w:rFonts w:cs="Arial"/>
                <w:b/>
                <w:sz w:val="20"/>
                <w:szCs w:val="20"/>
              </w:rPr>
            </w:pPr>
            <w:r w:rsidRPr="005A7913">
              <w:rPr>
                <w:rFonts w:cs="Arial"/>
                <w:b/>
                <w:sz w:val="20"/>
                <w:szCs w:val="20"/>
              </w:rPr>
              <w:t>Std. Report</w:t>
            </w:r>
          </w:p>
        </w:tc>
        <w:tc>
          <w:tcPr>
            <w:tcW w:w="962" w:type="pct"/>
            <w:shd w:val="clear" w:color="auto" w:fill="C0C0C0"/>
          </w:tcPr>
          <w:p w14:paraId="26BE8B5A" w14:textId="77777777" w:rsidR="00BB6727" w:rsidRPr="005A7913" w:rsidRDefault="00BB6727" w:rsidP="00D2535C">
            <w:pPr>
              <w:rPr>
                <w:rFonts w:cs="Arial"/>
                <w:b/>
                <w:sz w:val="20"/>
                <w:szCs w:val="20"/>
              </w:rPr>
            </w:pPr>
            <w:r w:rsidRPr="005A7913">
              <w:rPr>
                <w:rFonts w:cs="Arial"/>
                <w:b/>
                <w:sz w:val="20"/>
                <w:szCs w:val="20"/>
              </w:rPr>
              <w:t>Oracle Table / Std. Report Field</w:t>
            </w:r>
          </w:p>
        </w:tc>
        <w:tc>
          <w:tcPr>
            <w:tcW w:w="769" w:type="pct"/>
            <w:shd w:val="clear" w:color="auto" w:fill="C0C0C0"/>
          </w:tcPr>
          <w:p w14:paraId="26BE8B5B" w14:textId="77777777" w:rsidR="00BB6727" w:rsidRPr="005A7913" w:rsidRDefault="00BB6727" w:rsidP="00D2535C">
            <w:pPr>
              <w:rPr>
                <w:rFonts w:cs="Arial"/>
                <w:b/>
                <w:sz w:val="20"/>
                <w:szCs w:val="20"/>
              </w:rPr>
            </w:pPr>
            <w:r w:rsidRPr="005A7913">
              <w:rPr>
                <w:rFonts w:cs="Arial"/>
                <w:b/>
                <w:sz w:val="20"/>
                <w:szCs w:val="20"/>
              </w:rPr>
              <w:t>Oracle Column</w:t>
            </w:r>
          </w:p>
        </w:tc>
      </w:tr>
      <w:tr w:rsidR="00DC4CC0" w:rsidRPr="005A7913" w14:paraId="26BE8B5E" w14:textId="77777777" w:rsidTr="001E3BC2">
        <w:tc>
          <w:tcPr>
            <w:tcW w:w="5000" w:type="pct"/>
            <w:gridSpan w:val="6"/>
          </w:tcPr>
          <w:p w14:paraId="26BE8B5D" w14:textId="77777777" w:rsidR="00DC4CC0" w:rsidRPr="005A7913" w:rsidRDefault="00DC4CC0" w:rsidP="00BB6727">
            <w:pPr>
              <w:keepLines/>
              <w:rPr>
                <w:rFonts w:cs="Arial"/>
                <w:sz w:val="20"/>
                <w:szCs w:val="20"/>
                <w:lang w:eastAsia="ja-JP"/>
              </w:rPr>
            </w:pPr>
            <w:r>
              <w:rPr>
                <w:rFonts w:cs="Arial"/>
                <w:sz w:val="20"/>
                <w:szCs w:val="20"/>
                <w:lang w:eastAsia="ja-JP"/>
              </w:rPr>
              <w:t>For Japan:</w:t>
            </w:r>
          </w:p>
        </w:tc>
      </w:tr>
      <w:tr w:rsidR="00DC4CC0" w:rsidRPr="005A7913" w14:paraId="26BE8B6D" w14:textId="77777777" w:rsidTr="001E3BC2">
        <w:tc>
          <w:tcPr>
            <w:tcW w:w="855" w:type="pct"/>
          </w:tcPr>
          <w:p w14:paraId="26BE8B5F" w14:textId="77777777" w:rsidR="00DC4CC0" w:rsidRPr="00286201" w:rsidRDefault="00DC4CC0" w:rsidP="00DC4CC0">
            <w:pPr>
              <w:keepLines/>
              <w:rPr>
                <w:sz w:val="20"/>
                <w:szCs w:val="20"/>
              </w:rPr>
            </w:pPr>
            <w:r w:rsidRPr="00286201">
              <w:rPr>
                <w:sz w:val="20"/>
                <w:szCs w:val="20"/>
              </w:rPr>
              <w:t>Order Date</w:t>
            </w:r>
          </w:p>
          <w:p w14:paraId="26BE8B60" w14:textId="77777777" w:rsidR="00DC4CC0" w:rsidRPr="00286201" w:rsidRDefault="00DC4CC0" w:rsidP="00DC4CC0">
            <w:pPr>
              <w:keepLines/>
              <w:rPr>
                <w:sz w:val="20"/>
                <w:szCs w:val="20"/>
              </w:rPr>
            </w:pPr>
          </w:p>
          <w:p w14:paraId="26BE8B61" w14:textId="77777777" w:rsidR="00DC4CC0" w:rsidRPr="00286201" w:rsidRDefault="00DC4CC0" w:rsidP="00DC4CC0">
            <w:pPr>
              <w:keepLines/>
              <w:rPr>
                <w:sz w:val="20"/>
                <w:szCs w:val="20"/>
              </w:rPr>
            </w:pPr>
            <w:r w:rsidRPr="00286201">
              <w:rPr>
                <w:rFonts w:ascii="MS Gothic" w:eastAsia="MS Gothic" w:hAnsi="MS Gothic" w:cs="MS Gothic" w:hint="eastAsia"/>
                <w:sz w:val="20"/>
                <w:szCs w:val="20"/>
              </w:rPr>
              <w:t>受注日</w:t>
            </w:r>
          </w:p>
          <w:p w14:paraId="26BE8B62" w14:textId="77777777" w:rsidR="00DC4CC0" w:rsidRPr="005A7913" w:rsidRDefault="00DC4CC0" w:rsidP="00DC4CC0">
            <w:pPr>
              <w:keepLines/>
              <w:rPr>
                <w:rFonts w:cs="Arial"/>
                <w:sz w:val="20"/>
                <w:szCs w:val="20"/>
                <w:lang w:eastAsia="ja-JP"/>
              </w:rPr>
            </w:pPr>
          </w:p>
        </w:tc>
        <w:tc>
          <w:tcPr>
            <w:tcW w:w="987" w:type="pct"/>
          </w:tcPr>
          <w:p w14:paraId="26BE8B63" w14:textId="77777777" w:rsidR="00DC4CC0" w:rsidRDefault="00DC4CC0" w:rsidP="00DC4CC0">
            <w:pPr>
              <w:keepLines/>
              <w:rPr>
                <w:sz w:val="20"/>
                <w:szCs w:val="20"/>
                <w:lang w:eastAsia="ja-JP"/>
              </w:rPr>
            </w:pPr>
            <w:r>
              <w:rPr>
                <w:sz w:val="20"/>
                <w:szCs w:val="20"/>
                <w:lang w:eastAsia="ja-JP"/>
              </w:rPr>
              <w:t>Sales Order Ordered Date</w:t>
            </w:r>
          </w:p>
          <w:p w14:paraId="26BE8B64" w14:textId="77777777" w:rsidR="00DC4CC0" w:rsidRDefault="00DC4CC0" w:rsidP="00DC4CC0">
            <w:pPr>
              <w:keepLines/>
              <w:rPr>
                <w:sz w:val="20"/>
                <w:szCs w:val="20"/>
                <w:lang w:eastAsia="ja-JP"/>
              </w:rPr>
            </w:pPr>
          </w:p>
          <w:p w14:paraId="26BE8B65" w14:textId="77777777" w:rsidR="00DC4CC0" w:rsidRDefault="00DC4CC0" w:rsidP="00DC4CC0">
            <w:pPr>
              <w:keepLines/>
              <w:rPr>
                <w:sz w:val="20"/>
                <w:szCs w:val="20"/>
                <w:lang w:eastAsia="ja-JP"/>
              </w:rPr>
            </w:pPr>
            <w:r>
              <w:rPr>
                <w:sz w:val="20"/>
                <w:szCs w:val="20"/>
                <w:lang w:eastAsia="ja-JP"/>
              </w:rPr>
              <w:t xml:space="preserve">Or </w:t>
            </w:r>
          </w:p>
          <w:p w14:paraId="26BE8B66" w14:textId="77777777" w:rsidR="00DC4CC0" w:rsidRDefault="00DC4CC0" w:rsidP="00DC4CC0">
            <w:pPr>
              <w:keepLines/>
              <w:rPr>
                <w:sz w:val="20"/>
                <w:szCs w:val="20"/>
                <w:lang w:eastAsia="ja-JP"/>
              </w:rPr>
            </w:pPr>
          </w:p>
          <w:p w14:paraId="26BE8B67" w14:textId="77777777" w:rsidR="00DC4CC0" w:rsidRPr="005A7913" w:rsidRDefault="00DC4CC0" w:rsidP="00DC4CC0">
            <w:pPr>
              <w:keepLines/>
              <w:rPr>
                <w:rFonts w:cs="Arial"/>
                <w:sz w:val="20"/>
                <w:szCs w:val="20"/>
                <w:lang w:eastAsia="ja-JP"/>
              </w:rPr>
            </w:pPr>
            <w:r>
              <w:rPr>
                <w:sz w:val="20"/>
                <w:szCs w:val="20"/>
                <w:lang w:eastAsia="ja-JP"/>
              </w:rPr>
              <w:t>Transaction Date</w:t>
            </w:r>
          </w:p>
        </w:tc>
        <w:tc>
          <w:tcPr>
            <w:tcW w:w="550" w:type="pct"/>
          </w:tcPr>
          <w:p w14:paraId="26BE8B68" w14:textId="77777777" w:rsidR="00DC4CC0" w:rsidRPr="005A7913" w:rsidRDefault="00DC4CC0" w:rsidP="00DC4CC0">
            <w:pPr>
              <w:keepLines/>
              <w:rPr>
                <w:rFonts w:cs="Arial"/>
                <w:sz w:val="20"/>
                <w:szCs w:val="20"/>
                <w:lang w:eastAsia="ja-JP"/>
              </w:rPr>
            </w:pPr>
            <w:r>
              <w:rPr>
                <w:sz w:val="20"/>
                <w:szCs w:val="20"/>
                <w:lang w:eastAsia="ja-JP"/>
              </w:rPr>
              <w:t>VARCHAR2(30)</w:t>
            </w:r>
          </w:p>
        </w:tc>
        <w:tc>
          <w:tcPr>
            <w:tcW w:w="877" w:type="pct"/>
          </w:tcPr>
          <w:p w14:paraId="26BE8B69" w14:textId="77777777" w:rsidR="00DC4CC0" w:rsidRDefault="00DC4CC0" w:rsidP="00DC4CC0">
            <w:pPr>
              <w:keepLines/>
              <w:rPr>
                <w:sz w:val="20"/>
                <w:szCs w:val="20"/>
                <w:lang w:eastAsia="ja-JP"/>
              </w:rPr>
            </w:pPr>
            <w:r>
              <w:rPr>
                <w:sz w:val="20"/>
                <w:szCs w:val="20"/>
                <w:lang w:eastAsia="ja-JP"/>
              </w:rPr>
              <w:t>OE_ORDER_HEADERS_ALL/</w:t>
            </w:r>
          </w:p>
          <w:p w14:paraId="26BE8B6A" w14:textId="77777777" w:rsidR="00DC4CC0" w:rsidRPr="005A7913" w:rsidRDefault="00DC4CC0" w:rsidP="00DC4CC0">
            <w:pPr>
              <w:keepLines/>
              <w:rPr>
                <w:rFonts w:cs="Arial"/>
                <w:sz w:val="20"/>
                <w:szCs w:val="20"/>
                <w:lang w:eastAsia="ja-JP"/>
              </w:rPr>
            </w:pPr>
            <w:r>
              <w:rPr>
                <w:sz w:val="20"/>
                <w:szCs w:val="20"/>
                <w:lang w:eastAsia="ja-JP"/>
              </w:rPr>
              <w:t>RA_CUSTOMER_TRX_ALL</w:t>
            </w:r>
          </w:p>
        </w:tc>
        <w:tc>
          <w:tcPr>
            <w:tcW w:w="962" w:type="pct"/>
          </w:tcPr>
          <w:p w14:paraId="26BE8B6B" w14:textId="77777777" w:rsidR="00DC4CC0" w:rsidRPr="005A7913" w:rsidRDefault="00DC4CC0" w:rsidP="00DC4CC0">
            <w:pPr>
              <w:keepLines/>
              <w:rPr>
                <w:rFonts w:cs="Arial"/>
                <w:sz w:val="20"/>
                <w:szCs w:val="20"/>
                <w:lang w:eastAsia="ja-JP"/>
              </w:rPr>
            </w:pPr>
            <w:r>
              <w:rPr>
                <w:sz w:val="20"/>
                <w:szCs w:val="20"/>
                <w:lang w:eastAsia="ja-JP"/>
              </w:rPr>
              <w:t>ORDRED_DATE/TRX_DATE</w:t>
            </w:r>
          </w:p>
        </w:tc>
        <w:tc>
          <w:tcPr>
            <w:tcW w:w="769" w:type="pct"/>
          </w:tcPr>
          <w:p w14:paraId="26BE8B6C" w14:textId="77777777" w:rsidR="00DC4CC0" w:rsidRPr="005A7913" w:rsidRDefault="00DC4CC0" w:rsidP="00DC4CC0">
            <w:pPr>
              <w:keepLines/>
              <w:rPr>
                <w:rFonts w:cs="Arial"/>
                <w:sz w:val="20"/>
                <w:szCs w:val="20"/>
                <w:lang w:eastAsia="ja-JP"/>
              </w:rPr>
            </w:pPr>
          </w:p>
        </w:tc>
      </w:tr>
      <w:tr w:rsidR="00DC4CC0" w:rsidRPr="005A7913" w14:paraId="26BE8B78" w14:textId="77777777" w:rsidTr="001E3BC2">
        <w:tc>
          <w:tcPr>
            <w:tcW w:w="855" w:type="pct"/>
          </w:tcPr>
          <w:p w14:paraId="26BE8B6E" w14:textId="77777777" w:rsidR="00DC4CC0" w:rsidRPr="006B0B72" w:rsidRDefault="00DC4CC0" w:rsidP="00DC4CC0">
            <w:pPr>
              <w:keepLines/>
              <w:rPr>
                <w:sz w:val="20"/>
                <w:szCs w:val="20"/>
              </w:rPr>
            </w:pPr>
            <w:r w:rsidRPr="006B0B72">
              <w:rPr>
                <w:sz w:val="20"/>
                <w:szCs w:val="20"/>
              </w:rPr>
              <w:t>TXN Code</w:t>
            </w:r>
          </w:p>
          <w:p w14:paraId="26BE8B6F" w14:textId="77777777" w:rsidR="00DC4CC0" w:rsidRPr="006B0B72" w:rsidRDefault="00DC4CC0" w:rsidP="00DC4CC0">
            <w:pPr>
              <w:keepLines/>
              <w:rPr>
                <w:sz w:val="20"/>
                <w:szCs w:val="20"/>
              </w:rPr>
            </w:pPr>
          </w:p>
          <w:p w14:paraId="26BE8B70" w14:textId="77777777" w:rsidR="00DC4CC0" w:rsidRPr="005A7913" w:rsidRDefault="00DC4CC0" w:rsidP="00DC4CC0">
            <w:pPr>
              <w:keepLines/>
              <w:rPr>
                <w:rFonts w:cs="Arial"/>
                <w:sz w:val="20"/>
                <w:szCs w:val="20"/>
                <w:lang w:eastAsia="ja-JP"/>
              </w:rPr>
            </w:pPr>
            <w:r w:rsidRPr="006B0B72">
              <w:rPr>
                <w:rFonts w:ascii="MS Gothic" w:eastAsia="MS Gothic" w:hAnsi="MS Gothic" w:cs="MS Gothic" w:hint="eastAsia"/>
                <w:sz w:val="20"/>
                <w:szCs w:val="20"/>
              </w:rPr>
              <w:t>取引区分</w:t>
            </w:r>
          </w:p>
        </w:tc>
        <w:tc>
          <w:tcPr>
            <w:tcW w:w="987" w:type="pct"/>
          </w:tcPr>
          <w:p w14:paraId="26BE8B71" w14:textId="77777777" w:rsidR="00DC4CC0" w:rsidRPr="005A7913" w:rsidRDefault="00DC4CC0" w:rsidP="00DC4CC0">
            <w:pPr>
              <w:keepLines/>
              <w:rPr>
                <w:rFonts w:cs="Arial"/>
                <w:sz w:val="20"/>
                <w:szCs w:val="20"/>
                <w:lang w:eastAsia="ja-JP"/>
              </w:rPr>
            </w:pPr>
            <w:r>
              <w:rPr>
                <w:sz w:val="20"/>
                <w:szCs w:val="20"/>
                <w:lang w:eastAsia="ja-JP"/>
              </w:rPr>
              <w:t>Transaction code</w:t>
            </w:r>
          </w:p>
        </w:tc>
        <w:tc>
          <w:tcPr>
            <w:tcW w:w="550" w:type="pct"/>
          </w:tcPr>
          <w:p w14:paraId="26BE8B72" w14:textId="77777777" w:rsidR="00DC4CC0" w:rsidRPr="005A7913" w:rsidRDefault="00DC4CC0" w:rsidP="00DC4CC0">
            <w:pPr>
              <w:keepLines/>
              <w:rPr>
                <w:rFonts w:cs="Arial"/>
                <w:sz w:val="20"/>
                <w:szCs w:val="20"/>
                <w:lang w:eastAsia="ja-JP"/>
              </w:rPr>
            </w:pPr>
            <w:r>
              <w:rPr>
                <w:sz w:val="20"/>
                <w:szCs w:val="20"/>
                <w:lang w:eastAsia="ja-JP"/>
              </w:rPr>
              <w:t>VARCHAR2(240)</w:t>
            </w:r>
          </w:p>
        </w:tc>
        <w:tc>
          <w:tcPr>
            <w:tcW w:w="877" w:type="pct"/>
          </w:tcPr>
          <w:p w14:paraId="26BE8B73" w14:textId="77777777" w:rsidR="00DC4CC0" w:rsidRDefault="00DC4CC0" w:rsidP="00DC4CC0">
            <w:pPr>
              <w:keepLines/>
              <w:rPr>
                <w:sz w:val="20"/>
                <w:szCs w:val="20"/>
                <w:lang w:eastAsia="ja-JP"/>
              </w:rPr>
            </w:pPr>
            <w:r>
              <w:rPr>
                <w:sz w:val="20"/>
                <w:szCs w:val="20"/>
                <w:lang w:eastAsia="ja-JP"/>
              </w:rPr>
              <w:t xml:space="preserve">FND_LOOKUP_VALUES </w:t>
            </w:r>
          </w:p>
          <w:p w14:paraId="26BE8B74" w14:textId="77777777" w:rsidR="00DC4CC0" w:rsidRDefault="00DC4CC0" w:rsidP="00DC4CC0">
            <w:pPr>
              <w:keepLines/>
              <w:rPr>
                <w:sz w:val="20"/>
                <w:szCs w:val="20"/>
                <w:lang w:eastAsia="ja-JP"/>
              </w:rPr>
            </w:pPr>
          </w:p>
          <w:p w14:paraId="26BE8B75" w14:textId="77777777" w:rsidR="00DC4CC0" w:rsidRPr="005A7913" w:rsidRDefault="00DC4CC0" w:rsidP="00DC4CC0">
            <w:pPr>
              <w:keepLines/>
              <w:rPr>
                <w:rFonts w:cs="Arial"/>
                <w:sz w:val="20"/>
                <w:szCs w:val="20"/>
                <w:lang w:eastAsia="ja-JP"/>
              </w:rPr>
            </w:pPr>
            <w:r>
              <w:rPr>
                <w:sz w:val="20"/>
                <w:szCs w:val="20"/>
                <w:lang w:eastAsia="ja-JP"/>
              </w:rPr>
              <w:t>“</w:t>
            </w:r>
            <w:r w:rsidRPr="001905F3">
              <w:rPr>
                <w:sz w:val="20"/>
                <w:szCs w:val="20"/>
                <w:lang w:eastAsia="ja-JP"/>
              </w:rPr>
              <w:t>XXGIL_OTC_JDNET_TRX_TYPES</w:t>
            </w:r>
            <w:r>
              <w:rPr>
                <w:sz w:val="20"/>
                <w:szCs w:val="20"/>
                <w:lang w:eastAsia="ja-JP"/>
              </w:rPr>
              <w:t>”</w:t>
            </w:r>
          </w:p>
        </w:tc>
        <w:tc>
          <w:tcPr>
            <w:tcW w:w="962" w:type="pct"/>
          </w:tcPr>
          <w:p w14:paraId="26BE8B76" w14:textId="77777777" w:rsidR="00DC4CC0" w:rsidRPr="005A7913" w:rsidRDefault="00DC4CC0" w:rsidP="00DC4CC0">
            <w:pPr>
              <w:keepLines/>
              <w:rPr>
                <w:rFonts w:cs="Arial"/>
                <w:sz w:val="20"/>
                <w:szCs w:val="20"/>
                <w:lang w:eastAsia="ja-JP"/>
              </w:rPr>
            </w:pPr>
            <w:r>
              <w:rPr>
                <w:sz w:val="20"/>
                <w:szCs w:val="20"/>
                <w:lang w:eastAsia="ja-JP"/>
              </w:rPr>
              <w:t>ATTRIBUTE2</w:t>
            </w:r>
          </w:p>
        </w:tc>
        <w:tc>
          <w:tcPr>
            <w:tcW w:w="769" w:type="pct"/>
          </w:tcPr>
          <w:p w14:paraId="26BE8B77" w14:textId="77777777" w:rsidR="00DC4CC0" w:rsidRPr="005A7913" w:rsidRDefault="00DC4CC0" w:rsidP="00DC4CC0">
            <w:pPr>
              <w:keepLines/>
              <w:rPr>
                <w:rFonts w:cs="Arial"/>
                <w:sz w:val="20"/>
                <w:szCs w:val="20"/>
                <w:lang w:eastAsia="ja-JP"/>
              </w:rPr>
            </w:pPr>
          </w:p>
        </w:tc>
      </w:tr>
      <w:tr w:rsidR="00DC4CC0" w:rsidRPr="005A7913" w14:paraId="26BE8B81" w14:textId="77777777" w:rsidTr="001E3BC2">
        <w:tc>
          <w:tcPr>
            <w:tcW w:w="855" w:type="pct"/>
          </w:tcPr>
          <w:p w14:paraId="26BE8B79" w14:textId="77777777" w:rsidR="00DC4CC0" w:rsidRPr="006B0B72" w:rsidRDefault="00DC4CC0" w:rsidP="00DC4CC0">
            <w:pPr>
              <w:keepLines/>
              <w:rPr>
                <w:sz w:val="20"/>
                <w:szCs w:val="20"/>
              </w:rPr>
            </w:pPr>
            <w:r w:rsidRPr="006B0B72">
              <w:rPr>
                <w:sz w:val="20"/>
                <w:szCs w:val="20"/>
              </w:rPr>
              <w:t>Shikiri-Sho No.</w:t>
            </w:r>
          </w:p>
          <w:p w14:paraId="26BE8B7A" w14:textId="77777777" w:rsidR="00DC4CC0" w:rsidRPr="006B0B72" w:rsidRDefault="00DC4CC0" w:rsidP="00DC4CC0">
            <w:pPr>
              <w:keepLines/>
              <w:rPr>
                <w:rFonts w:ascii="MS Gothic" w:eastAsia="MS Gothic" w:hAnsi="MS Gothic" w:cs="MS Gothic"/>
                <w:sz w:val="20"/>
                <w:szCs w:val="20"/>
              </w:rPr>
            </w:pPr>
          </w:p>
          <w:p w14:paraId="26BE8B7B" w14:textId="77777777" w:rsidR="00DC4CC0" w:rsidRPr="005A7913" w:rsidRDefault="00DC4CC0" w:rsidP="00DC4CC0">
            <w:pPr>
              <w:keepLines/>
              <w:rPr>
                <w:rFonts w:cs="Arial"/>
                <w:sz w:val="20"/>
                <w:szCs w:val="20"/>
                <w:lang w:eastAsia="ja-JP"/>
              </w:rPr>
            </w:pPr>
            <w:r w:rsidRPr="006B0B72">
              <w:rPr>
                <w:rFonts w:ascii="MS Gothic" w:eastAsia="MS Gothic" w:hAnsi="MS Gothic" w:cs="MS Gothic" w:hint="eastAsia"/>
                <w:sz w:val="20"/>
                <w:szCs w:val="20"/>
              </w:rPr>
              <w:t>仕切書</w:t>
            </w:r>
            <w:r w:rsidRPr="006B0B72">
              <w:rPr>
                <w:rFonts w:ascii="MS Gothic" w:eastAsia="MS Gothic" w:hAnsi="MS Gothic" w:cs="Arial"/>
                <w:sz w:val="20"/>
                <w:szCs w:val="20"/>
              </w:rPr>
              <w:t xml:space="preserve"> No.</w:t>
            </w:r>
          </w:p>
        </w:tc>
        <w:tc>
          <w:tcPr>
            <w:tcW w:w="987" w:type="pct"/>
          </w:tcPr>
          <w:p w14:paraId="26BE8B7C" w14:textId="77777777" w:rsidR="00DC4CC0" w:rsidRPr="005A7913" w:rsidRDefault="00DC4CC0" w:rsidP="00DC4CC0">
            <w:pPr>
              <w:keepLines/>
              <w:rPr>
                <w:rFonts w:cs="Arial"/>
                <w:sz w:val="20"/>
                <w:szCs w:val="20"/>
                <w:lang w:eastAsia="ja-JP"/>
              </w:rPr>
            </w:pPr>
            <w:r>
              <w:rPr>
                <w:sz w:val="20"/>
                <w:szCs w:val="20"/>
                <w:lang w:eastAsia="ja-JP"/>
              </w:rPr>
              <w:t>Delivery Name/Transaction Number</w:t>
            </w:r>
          </w:p>
        </w:tc>
        <w:tc>
          <w:tcPr>
            <w:tcW w:w="550" w:type="pct"/>
          </w:tcPr>
          <w:p w14:paraId="26BE8B7D" w14:textId="77777777" w:rsidR="00DC4CC0" w:rsidRPr="005A7913" w:rsidRDefault="00DC4CC0" w:rsidP="00DC4CC0">
            <w:pPr>
              <w:keepLines/>
              <w:rPr>
                <w:rFonts w:cs="Arial"/>
                <w:sz w:val="20"/>
                <w:szCs w:val="20"/>
                <w:lang w:eastAsia="ja-JP"/>
              </w:rPr>
            </w:pPr>
            <w:r>
              <w:rPr>
                <w:sz w:val="20"/>
                <w:szCs w:val="20"/>
                <w:lang w:eastAsia="ja-JP"/>
              </w:rPr>
              <w:t>VARCHAR2(100)</w:t>
            </w:r>
          </w:p>
        </w:tc>
        <w:tc>
          <w:tcPr>
            <w:tcW w:w="877" w:type="pct"/>
          </w:tcPr>
          <w:p w14:paraId="26BE8B7E" w14:textId="77777777" w:rsidR="00DC4CC0" w:rsidRPr="005A7913" w:rsidRDefault="00DC4CC0" w:rsidP="00DC4CC0">
            <w:pPr>
              <w:keepLines/>
              <w:rPr>
                <w:rFonts w:cs="Arial"/>
                <w:sz w:val="20"/>
                <w:szCs w:val="20"/>
                <w:lang w:eastAsia="ja-JP"/>
              </w:rPr>
            </w:pPr>
            <w:r>
              <w:rPr>
                <w:sz w:val="20"/>
                <w:szCs w:val="20"/>
                <w:lang w:eastAsia="ja-JP"/>
              </w:rPr>
              <w:t>RA_CUSTOMER_TRX_ALL</w:t>
            </w:r>
          </w:p>
        </w:tc>
        <w:tc>
          <w:tcPr>
            <w:tcW w:w="962" w:type="pct"/>
          </w:tcPr>
          <w:p w14:paraId="26BE8B7F" w14:textId="77777777" w:rsidR="00DC4CC0" w:rsidRPr="005A7913" w:rsidRDefault="00DC4CC0" w:rsidP="00DC4CC0">
            <w:pPr>
              <w:keepLines/>
              <w:rPr>
                <w:rFonts w:cs="Arial"/>
                <w:sz w:val="20"/>
                <w:szCs w:val="20"/>
                <w:lang w:eastAsia="ja-JP"/>
              </w:rPr>
            </w:pPr>
            <w:r>
              <w:rPr>
                <w:sz w:val="20"/>
                <w:szCs w:val="20"/>
                <w:lang w:eastAsia="ja-JP"/>
              </w:rPr>
              <w:t>INTERFACE_HEADER_ATTRIBUTE3/TRX_NUMBER</w:t>
            </w:r>
          </w:p>
        </w:tc>
        <w:tc>
          <w:tcPr>
            <w:tcW w:w="769" w:type="pct"/>
          </w:tcPr>
          <w:p w14:paraId="26BE8B80" w14:textId="77777777" w:rsidR="00DC4CC0" w:rsidRPr="005A7913" w:rsidRDefault="00DC4CC0" w:rsidP="00DC4CC0">
            <w:pPr>
              <w:keepLines/>
              <w:rPr>
                <w:rFonts w:cs="Arial"/>
                <w:sz w:val="20"/>
                <w:szCs w:val="20"/>
                <w:lang w:eastAsia="ja-JP"/>
              </w:rPr>
            </w:pPr>
          </w:p>
        </w:tc>
      </w:tr>
      <w:tr w:rsidR="00DC4CC0" w:rsidRPr="005A7913" w14:paraId="26BE8B8A" w14:textId="77777777" w:rsidTr="001E3BC2">
        <w:tc>
          <w:tcPr>
            <w:tcW w:w="855" w:type="pct"/>
          </w:tcPr>
          <w:p w14:paraId="26BE8B82" w14:textId="77777777" w:rsidR="00DC4CC0" w:rsidRPr="006B0B72" w:rsidRDefault="00DC4CC0" w:rsidP="00DC4CC0">
            <w:pPr>
              <w:keepLines/>
              <w:rPr>
                <w:sz w:val="20"/>
                <w:szCs w:val="20"/>
              </w:rPr>
            </w:pPr>
            <w:r w:rsidRPr="006B0B72">
              <w:rPr>
                <w:sz w:val="20"/>
                <w:szCs w:val="20"/>
              </w:rPr>
              <w:t>Wholesaler code</w:t>
            </w:r>
          </w:p>
          <w:p w14:paraId="26BE8B83" w14:textId="77777777" w:rsidR="00DC4CC0" w:rsidRPr="006B0B72" w:rsidRDefault="00DC4CC0" w:rsidP="00DC4CC0">
            <w:pPr>
              <w:keepLines/>
              <w:rPr>
                <w:rFonts w:ascii="MS Gothic" w:eastAsia="MS Gothic" w:hAnsi="MS Gothic" w:cs="MS Gothic"/>
                <w:sz w:val="20"/>
                <w:szCs w:val="20"/>
              </w:rPr>
            </w:pPr>
          </w:p>
          <w:p w14:paraId="26BE8B84" w14:textId="77777777" w:rsidR="00DC4CC0" w:rsidRPr="006B0B72" w:rsidRDefault="00DC4CC0" w:rsidP="00DC4CC0">
            <w:pPr>
              <w:keepLines/>
              <w:rPr>
                <w:sz w:val="20"/>
                <w:szCs w:val="20"/>
              </w:rPr>
            </w:pPr>
            <w:r w:rsidRPr="006B0B72">
              <w:rPr>
                <w:rFonts w:ascii="MS Gothic" w:eastAsia="MS Gothic" w:hAnsi="MS Gothic" w:cs="MS Gothic" w:hint="eastAsia"/>
                <w:sz w:val="20"/>
                <w:szCs w:val="20"/>
              </w:rPr>
              <w:t>取引先コード</w:t>
            </w:r>
          </w:p>
        </w:tc>
        <w:tc>
          <w:tcPr>
            <w:tcW w:w="987" w:type="pct"/>
          </w:tcPr>
          <w:p w14:paraId="26BE8B85" w14:textId="77777777" w:rsidR="00DC4CC0" w:rsidRDefault="00DC4CC0" w:rsidP="00DC4CC0">
            <w:pPr>
              <w:keepLines/>
              <w:rPr>
                <w:sz w:val="20"/>
                <w:szCs w:val="20"/>
                <w:lang w:eastAsia="ja-JP"/>
              </w:rPr>
            </w:pPr>
            <w:r>
              <w:rPr>
                <w:sz w:val="20"/>
                <w:szCs w:val="20"/>
                <w:lang w:eastAsia="ja-JP"/>
              </w:rPr>
              <w:t>Wholesaler code for bill to site</w:t>
            </w:r>
          </w:p>
        </w:tc>
        <w:tc>
          <w:tcPr>
            <w:tcW w:w="550" w:type="pct"/>
          </w:tcPr>
          <w:p w14:paraId="26BE8B86" w14:textId="77777777" w:rsidR="00DC4CC0" w:rsidRDefault="00DC4CC0" w:rsidP="00DC4CC0">
            <w:pPr>
              <w:keepLines/>
              <w:rPr>
                <w:sz w:val="20"/>
                <w:szCs w:val="20"/>
                <w:lang w:eastAsia="ja-JP"/>
              </w:rPr>
            </w:pPr>
            <w:r>
              <w:rPr>
                <w:sz w:val="20"/>
                <w:szCs w:val="20"/>
                <w:lang w:eastAsia="ja-JP"/>
              </w:rPr>
              <w:t>VARCHAR2(50)</w:t>
            </w:r>
          </w:p>
        </w:tc>
        <w:tc>
          <w:tcPr>
            <w:tcW w:w="877" w:type="pct"/>
          </w:tcPr>
          <w:p w14:paraId="26BE8B87" w14:textId="77777777" w:rsidR="00DC4CC0" w:rsidRDefault="00DC4CC0" w:rsidP="00DC4CC0">
            <w:pPr>
              <w:keepLines/>
              <w:rPr>
                <w:sz w:val="20"/>
                <w:szCs w:val="20"/>
                <w:lang w:eastAsia="ja-JP"/>
              </w:rPr>
            </w:pPr>
            <w:r>
              <w:rPr>
                <w:sz w:val="20"/>
                <w:szCs w:val="20"/>
                <w:lang w:eastAsia="ja-JP"/>
              </w:rPr>
              <w:t>HZ_CUST_SITE_USES_ALL</w:t>
            </w:r>
          </w:p>
        </w:tc>
        <w:tc>
          <w:tcPr>
            <w:tcW w:w="962" w:type="pct"/>
          </w:tcPr>
          <w:p w14:paraId="26BE8B88" w14:textId="77777777" w:rsidR="00DC4CC0" w:rsidRDefault="00DC4CC0" w:rsidP="00DC4CC0">
            <w:pPr>
              <w:keepLines/>
              <w:rPr>
                <w:sz w:val="20"/>
                <w:szCs w:val="20"/>
                <w:lang w:eastAsia="ja-JP"/>
              </w:rPr>
            </w:pPr>
            <w:r>
              <w:rPr>
                <w:sz w:val="20"/>
                <w:szCs w:val="20"/>
                <w:lang w:eastAsia="ja-JP"/>
              </w:rPr>
              <w:t>ATTRIBUTE6</w:t>
            </w:r>
          </w:p>
        </w:tc>
        <w:tc>
          <w:tcPr>
            <w:tcW w:w="769" w:type="pct"/>
          </w:tcPr>
          <w:p w14:paraId="26BE8B89" w14:textId="77777777" w:rsidR="00DC4CC0" w:rsidRPr="005A7913" w:rsidRDefault="00DC4CC0" w:rsidP="00DC4CC0">
            <w:pPr>
              <w:keepLines/>
              <w:rPr>
                <w:rFonts w:cs="Arial"/>
                <w:sz w:val="20"/>
                <w:szCs w:val="20"/>
                <w:lang w:eastAsia="ja-JP"/>
              </w:rPr>
            </w:pPr>
          </w:p>
        </w:tc>
      </w:tr>
      <w:tr w:rsidR="00DC4CC0" w:rsidRPr="005A7913" w14:paraId="26BE8B95" w14:textId="77777777" w:rsidTr="001E3BC2">
        <w:tc>
          <w:tcPr>
            <w:tcW w:w="855" w:type="pct"/>
          </w:tcPr>
          <w:p w14:paraId="26BE8B8B" w14:textId="77777777" w:rsidR="00DC4CC0" w:rsidRPr="006B0B72" w:rsidRDefault="00DC4CC0" w:rsidP="001E3BC2">
            <w:pPr>
              <w:rPr>
                <w:sz w:val="20"/>
                <w:szCs w:val="20"/>
              </w:rPr>
            </w:pPr>
            <w:r w:rsidRPr="006B0B72">
              <w:rPr>
                <w:sz w:val="20"/>
                <w:szCs w:val="20"/>
              </w:rPr>
              <w:t>Maker Code</w:t>
            </w:r>
          </w:p>
          <w:p w14:paraId="26BE8B8C" w14:textId="77777777" w:rsidR="00DC4CC0" w:rsidRPr="006B0B72" w:rsidRDefault="00DC4CC0" w:rsidP="00DC4CC0">
            <w:pPr>
              <w:keepLines/>
              <w:rPr>
                <w:sz w:val="20"/>
                <w:szCs w:val="20"/>
              </w:rPr>
            </w:pPr>
          </w:p>
          <w:p w14:paraId="26BE8B8D" w14:textId="77777777" w:rsidR="00DC4CC0" w:rsidRPr="006B0B72" w:rsidRDefault="00DC4CC0" w:rsidP="00DC4CC0">
            <w:pPr>
              <w:keepLines/>
              <w:rPr>
                <w:sz w:val="20"/>
                <w:szCs w:val="20"/>
              </w:rPr>
            </w:pPr>
            <w:r w:rsidRPr="006B0B72">
              <w:rPr>
                <w:rFonts w:ascii="MS Gothic" w:eastAsia="MS Gothic" w:hAnsi="MS Gothic" w:cs="MS Gothic" w:hint="eastAsia"/>
                <w:sz w:val="20"/>
                <w:szCs w:val="20"/>
              </w:rPr>
              <w:t>メーカーコード</w:t>
            </w:r>
          </w:p>
        </w:tc>
        <w:tc>
          <w:tcPr>
            <w:tcW w:w="987" w:type="pct"/>
          </w:tcPr>
          <w:p w14:paraId="26BE8B8E" w14:textId="77777777" w:rsidR="00DC4CC0" w:rsidRDefault="00DC4CC0" w:rsidP="00DC4CC0">
            <w:pPr>
              <w:keepLines/>
              <w:rPr>
                <w:sz w:val="20"/>
                <w:szCs w:val="20"/>
                <w:lang w:eastAsia="ja-JP"/>
              </w:rPr>
            </w:pPr>
            <w:r>
              <w:rPr>
                <w:sz w:val="20"/>
                <w:szCs w:val="20"/>
                <w:lang w:eastAsia="ja-JP"/>
              </w:rPr>
              <w:t xml:space="preserve">Maker code </w:t>
            </w:r>
          </w:p>
        </w:tc>
        <w:tc>
          <w:tcPr>
            <w:tcW w:w="550" w:type="pct"/>
          </w:tcPr>
          <w:p w14:paraId="26BE8B8F" w14:textId="77777777" w:rsidR="00DC4CC0" w:rsidRDefault="00DC4CC0" w:rsidP="00DC4CC0">
            <w:pPr>
              <w:keepLines/>
              <w:rPr>
                <w:sz w:val="20"/>
                <w:szCs w:val="20"/>
                <w:lang w:eastAsia="ja-JP"/>
              </w:rPr>
            </w:pPr>
            <w:r>
              <w:rPr>
                <w:sz w:val="20"/>
                <w:szCs w:val="20"/>
                <w:lang w:eastAsia="ja-JP"/>
              </w:rPr>
              <w:t>VARCHAR2(100)</w:t>
            </w:r>
          </w:p>
        </w:tc>
        <w:tc>
          <w:tcPr>
            <w:tcW w:w="877" w:type="pct"/>
          </w:tcPr>
          <w:p w14:paraId="26BE8B90" w14:textId="77777777" w:rsidR="00DC4CC0" w:rsidRDefault="00DC4CC0" w:rsidP="00DC4CC0">
            <w:pPr>
              <w:keepLines/>
              <w:rPr>
                <w:sz w:val="20"/>
                <w:szCs w:val="20"/>
                <w:lang w:eastAsia="ja-JP"/>
              </w:rPr>
            </w:pPr>
            <w:r>
              <w:rPr>
                <w:sz w:val="20"/>
                <w:szCs w:val="20"/>
                <w:lang w:eastAsia="ja-JP"/>
              </w:rPr>
              <w:t>FND_LOOKUP_VALUES</w:t>
            </w:r>
          </w:p>
          <w:p w14:paraId="26BE8B91" w14:textId="77777777" w:rsidR="00DC4CC0" w:rsidRDefault="00DC4CC0" w:rsidP="00DC4CC0">
            <w:pPr>
              <w:keepLines/>
              <w:rPr>
                <w:sz w:val="20"/>
                <w:szCs w:val="20"/>
                <w:lang w:eastAsia="ja-JP"/>
              </w:rPr>
            </w:pPr>
          </w:p>
          <w:p w14:paraId="26BE8B92" w14:textId="77777777" w:rsidR="00DC4CC0" w:rsidRDefault="00DC4CC0" w:rsidP="00EC7FA8">
            <w:pPr>
              <w:keepLines/>
              <w:rPr>
                <w:sz w:val="20"/>
                <w:szCs w:val="20"/>
                <w:lang w:eastAsia="ja-JP"/>
              </w:rPr>
            </w:pPr>
            <w:r>
              <w:rPr>
                <w:sz w:val="20"/>
                <w:szCs w:val="20"/>
                <w:lang w:eastAsia="ja-JP"/>
              </w:rPr>
              <w:t>“</w:t>
            </w:r>
            <w:r w:rsidRPr="00A25C23">
              <w:rPr>
                <w:sz w:val="20"/>
                <w:szCs w:val="20"/>
                <w:lang w:eastAsia="ja-JP"/>
              </w:rPr>
              <w:t>XXGIL_OTC_JP_JDNET_CODES</w:t>
            </w:r>
            <w:r>
              <w:rPr>
                <w:sz w:val="20"/>
                <w:szCs w:val="20"/>
                <w:lang w:eastAsia="ja-JP"/>
              </w:rPr>
              <w:t xml:space="preserve"> ; DESCRIPTION : MAKERCODE ”</w:t>
            </w:r>
          </w:p>
        </w:tc>
        <w:tc>
          <w:tcPr>
            <w:tcW w:w="962" w:type="pct"/>
          </w:tcPr>
          <w:p w14:paraId="26BE8B93" w14:textId="77777777" w:rsidR="00DC4CC0" w:rsidRDefault="00DC4CC0" w:rsidP="00DC4CC0">
            <w:pPr>
              <w:keepLines/>
              <w:rPr>
                <w:sz w:val="20"/>
                <w:szCs w:val="20"/>
                <w:lang w:eastAsia="ja-JP"/>
              </w:rPr>
            </w:pPr>
            <w:r>
              <w:rPr>
                <w:sz w:val="20"/>
                <w:szCs w:val="20"/>
                <w:lang w:eastAsia="ja-JP"/>
              </w:rPr>
              <w:t>LOOKUP_CODE</w:t>
            </w:r>
          </w:p>
        </w:tc>
        <w:tc>
          <w:tcPr>
            <w:tcW w:w="769" w:type="pct"/>
          </w:tcPr>
          <w:p w14:paraId="26BE8B94" w14:textId="77777777" w:rsidR="00DC4CC0" w:rsidRPr="005A7913" w:rsidRDefault="00DC4CC0" w:rsidP="00DC4CC0">
            <w:pPr>
              <w:keepLines/>
              <w:rPr>
                <w:rFonts w:cs="Arial"/>
                <w:sz w:val="20"/>
                <w:szCs w:val="20"/>
                <w:lang w:eastAsia="ja-JP"/>
              </w:rPr>
            </w:pPr>
          </w:p>
        </w:tc>
      </w:tr>
      <w:tr w:rsidR="00DC4CC0" w:rsidRPr="005A7913" w14:paraId="26BE8B9E" w14:textId="77777777" w:rsidTr="001E3BC2">
        <w:tc>
          <w:tcPr>
            <w:tcW w:w="855" w:type="pct"/>
          </w:tcPr>
          <w:p w14:paraId="26BE8B97" w14:textId="6D55577E" w:rsidR="00DC4CC0" w:rsidRPr="006B0B72" w:rsidRDefault="00DC4CC0" w:rsidP="00DC4CC0">
            <w:pPr>
              <w:keepLines/>
              <w:rPr>
                <w:sz w:val="20"/>
                <w:szCs w:val="20"/>
              </w:rPr>
            </w:pPr>
            <w:r w:rsidRPr="006B0B72">
              <w:rPr>
                <w:sz w:val="20"/>
                <w:szCs w:val="20"/>
              </w:rPr>
              <w:t>Consolidated Inv. No.</w:t>
            </w:r>
          </w:p>
          <w:p w14:paraId="26BE8B98" w14:textId="77777777" w:rsidR="00DC4CC0" w:rsidRPr="006B0B72" w:rsidRDefault="00DC4CC0" w:rsidP="00DC4CC0">
            <w:pPr>
              <w:keepLines/>
              <w:rPr>
                <w:sz w:val="20"/>
                <w:szCs w:val="20"/>
              </w:rPr>
            </w:pPr>
            <w:r w:rsidRPr="006B0B72">
              <w:rPr>
                <w:rFonts w:ascii="MS Gothic" w:eastAsia="MS Gothic" w:hAnsi="MS Gothic" w:cs="MS Gothic" w:hint="eastAsia"/>
                <w:sz w:val="20"/>
                <w:szCs w:val="20"/>
              </w:rPr>
              <w:t>請求書</w:t>
            </w:r>
            <w:r w:rsidRPr="006B0B72">
              <w:rPr>
                <w:rFonts w:ascii="MS Gothic" w:eastAsia="MS Gothic" w:hAnsi="MS Gothic" w:cs="MS Gothic"/>
                <w:sz w:val="20"/>
                <w:szCs w:val="20"/>
              </w:rPr>
              <w:t xml:space="preserve"> </w:t>
            </w:r>
            <w:r w:rsidRPr="006B0B72">
              <w:rPr>
                <w:rFonts w:ascii="MS Gothic" w:eastAsia="MS Gothic" w:hAnsi="MS Gothic" w:cs="Arial"/>
                <w:sz w:val="20"/>
                <w:szCs w:val="20"/>
              </w:rPr>
              <w:t>No.</w:t>
            </w:r>
          </w:p>
        </w:tc>
        <w:tc>
          <w:tcPr>
            <w:tcW w:w="987" w:type="pct"/>
          </w:tcPr>
          <w:p w14:paraId="26BE8B99" w14:textId="77777777" w:rsidR="00DC4CC0" w:rsidRDefault="00DC4CC0" w:rsidP="00DC4CC0">
            <w:pPr>
              <w:keepLines/>
              <w:rPr>
                <w:sz w:val="20"/>
                <w:szCs w:val="20"/>
                <w:lang w:eastAsia="ja-JP"/>
              </w:rPr>
            </w:pPr>
            <w:r>
              <w:rPr>
                <w:sz w:val="20"/>
                <w:szCs w:val="20"/>
                <w:lang w:eastAsia="ja-JP"/>
              </w:rPr>
              <w:t>Consolidated Invoice Number for the transaction</w:t>
            </w:r>
          </w:p>
        </w:tc>
        <w:tc>
          <w:tcPr>
            <w:tcW w:w="550" w:type="pct"/>
          </w:tcPr>
          <w:p w14:paraId="26BE8B9A" w14:textId="77777777" w:rsidR="00DC4CC0" w:rsidRDefault="00DC4CC0" w:rsidP="00DC4CC0">
            <w:pPr>
              <w:keepLines/>
              <w:rPr>
                <w:sz w:val="20"/>
                <w:szCs w:val="20"/>
                <w:lang w:eastAsia="ja-JP"/>
              </w:rPr>
            </w:pPr>
            <w:r>
              <w:rPr>
                <w:sz w:val="20"/>
                <w:szCs w:val="20"/>
                <w:lang w:eastAsia="ja-JP"/>
              </w:rPr>
              <w:t>VARCHAR2(30)</w:t>
            </w:r>
          </w:p>
        </w:tc>
        <w:tc>
          <w:tcPr>
            <w:tcW w:w="877" w:type="pct"/>
          </w:tcPr>
          <w:p w14:paraId="26BE8B9B" w14:textId="77777777" w:rsidR="00DC4CC0" w:rsidRDefault="00DC4CC0" w:rsidP="00DC4CC0">
            <w:pPr>
              <w:keepLines/>
              <w:rPr>
                <w:sz w:val="20"/>
                <w:szCs w:val="20"/>
                <w:lang w:eastAsia="ja-JP"/>
              </w:rPr>
            </w:pPr>
            <w:r>
              <w:rPr>
                <w:sz w:val="20"/>
                <w:szCs w:val="20"/>
                <w:lang w:eastAsia="ja-JP"/>
              </w:rPr>
              <w:t>AR_CONS_INV_ALL</w:t>
            </w:r>
          </w:p>
        </w:tc>
        <w:tc>
          <w:tcPr>
            <w:tcW w:w="962" w:type="pct"/>
          </w:tcPr>
          <w:p w14:paraId="26BE8B9C" w14:textId="77777777" w:rsidR="00DC4CC0" w:rsidRDefault="00DC4CC0" w:rsidP="00DC4CC0">
            <w:pPr>
              <w:keepLines/>
              <w:rPr>
                <w:sz w:val="20"/>
                <w:szCs w:val="20"/>
                <w:lang w:eastAsia="ja-JP"/>
              </w:rPr>
            </w:pPr>
            <w:r>
              <w:rPr>
                <w:sz w:val="20"/>
                <w:szCs w:val="20"/>
                <w:lang w:eastAsia="ja-JP"/>
              </w:rPr>
              <w:t>CONS_BILLING_NUMBER</w:t>
            </w:r>
          </w:p>
        </w:tc>
        <w:tc>
          <w:tcPr>
            <w:tcW w:w="769" w:type="pct"/>
          </w:tcPr>
          <w:p w14:paraId="26BE8B9D" w14:textId="77777777" w:rsidR="00DC4CC0" w:rsidRPr="005A7913" w:rsidRDefault="00DC4CC0" w:rsidP="00DC4CC0">
            <w:pPr>
              <w:keepLines/>
              <w:rPr>
                <w:rFonts w:cs="Arial"/>
                <w:sz w:val="20"/>
                <w:szCs w:val="20"/>
                <w:lang w:eastAsia="ja-JP"/>
              </w:rPr>
            </w:pPr>
          </w:p>
        </w:tc>
      </w:tr>
      <w:tr w:rsidR="00DC4CC0" w:rsidRPr="005A7913" w14:paraId="26BE8BA5" w14:textId="77777777" w:rsidTr="001E3BC2">
        <w:tc>
          <w:tcPr>
            <w:tcW w:w="855" w:type="pct"/>
          </w:tcPr>
          <w:p w14:paraId="26BE8B9F" w14:textId="77777777" w:rsidR="00DC4CC0" w:rsidRPr="006B0B72" w:rsidRDefault="00DC4CC0" w:rsidP="00DC4CC0">
            <w:pPr>
              <w:keepLines/>
              <w:rPr>
                <w:sz w:val="20"/>
                <w:szCs w:val="20"/>
              </w:rPr>
            </w:pPr>
            <w:r w:rsidRPr="009B3A24">
              <w:rPr>
                <w:sz w:val="20"/>
                <w:szCs w:val="20"/>
              </w:rPr>
              <w:t>Bill to Site Name</w:t>
            </w:r>
          </w:p>
        </w:tc>
        <w:tc>
          <w:tcPr>
            <w:tcW w:w="987" w:type="pct"/>
          </w:tcPr>
          <w:p w14:paraId="26BE8BA0" w14:textId="77777777" w:rsidR="00DC4CC0" w:rsidRDefault="00DC4CC0" w:rsidP="00DC4CC0">
            <w:pPr>
              <w:keepLines/>
              <w:rPr>
                <w:sz w:val="20"/>
                <w:szCs w:val="20"/>
                <w:lang w:eastAsia="ja-JP"/>
              </w:rPr>
            </w:pPr>
            <w:r w:rsidRPr="006B0B72">
              <w:rPr>
                <w:sz w:val="20"/>
                <w:szCs w:val="20"/>
              </w:rPr>
              <w:t>Party Site name for Bill to location</w:t>
            </w:r>
          </w:p>
        </w:tc>
        <w:tc>
          <w:tcPr>
            <w:tcW w:w="550" w:type="pct"/>
          </w:tcPr>
          <w:p w14:paraId="26BE8BA1" w14:textId="77777777" w:rsidR="00DC4CC0" w:rsidRDefault="00DC4CC0" w:rsidP="00DC4CC0">
            <w:pPr>
              <w:keepLines/>
              <w:rPr>
                <w:sz w:val="20"/>
                <w:szCs w:val="20"/>
                <w:lang w:eastAsia="ja-JP"/>
              </w:rPr>
            </w:pPr>
            <w:r>
              <w:rPr>
                <w:sz w:val="20"/>
                <w:szCs w:val="20"/>
                <w:lang w:eastAsia="ja-JP"/>
              </w:rPr>
              <w:t>VARCHAR2(2000)</w:t>
            </w:r>
          </w:p>
        </w:tc>
        <w:tc>
          <w:tcPr>
            <w:tcW w:w="877" w:type="pct"/>
          </w:tcPr>
          <w:p w14:paraId="26BE8BA2" w14:textId="77777777" w:rsidR="00DC4CC0" w:rsidRDefault="00DC4CC0" w:rsidP="00DC4CC0">
            <w:pPr>
              <w:keepLines/>
              <w:rPr>
                <w:sz w:val="20"/>
                <w:szCs w:val="20"/>
                <w:lang w:eastAsia="ja-JP"/>
              </w:rPr>
            </w:pPr>
            <w:r>
              <w:rPr>
                <w:sz w:val="20"/>
                <w:szCs w:val="20"/>
                <w:lang w:eastAsia="ja-JP"/>
              </w:rPr>
              <w:t>HZ_PARTY_SITES</w:t>
            </w:r>
          </w:p>
        </w:tc>
        <w:tc>
          <w:tcPr>
            <w:tcW w:w="962" w:type="pct"/>
          </w:tcPr>
          <w:p w14:paraId="26BE8BA3" w14:textId="77777777" w:rsidR="00DC4CC0" w:rsidRDefault="00DC4CC0" w:rsidP="00DC4CC0">
            <w:pPr>
              <w:keepLines/>
              <w:rPr>
                <w:sz w:val="20"/>
                <w:szCs w:val="20"/>
                <w:lang w:eastAsia="ja-JP"/>
              </w:rPr>
            </w:pPr>
            <w:r>
              <w:rPr>
                <w:sz w:val="20"/>
                <w:szCs w:val="20"/>
                <w:lang w:eastAsia="ja-JP"/>
              </w:rPr>
              <w:t>PARTY_SITE_NAME</w:t>
            </w:r>
          </w:p>
        </w:tc>
        <w:tc>
          <w:tcPr>
            <w:tcW w:w="769" w:type="pct"/>
          </w:tcPr>
          <w:p w14:paraId="26BE8BA4" w14:textId="77777777" w:rsidR="00DC4CC0" w:rsidRPr="005A7913" w:rsidRDefault="00DC4CC0" w:rsidP="00DC4CC0">
            <w:pPr>
              <w:keepLines/>
              <w:rPr>
                <w:rFonts w:cs="Arial"/>
                <w:sz w:val="20"/>
                <w:szCs w:val="20"/>
                <w:lang w:eastAsia="ja-JP"/>
              </w:rPr>
            </w:pPr>
          </w:p>
        </w:tc>
      </w:tr>
      <w:tr w:rsidR="00DC4CC0" w:rsidRPr="005A7913" w14:paraId="26BE8BAC" w14:textId="77777777" w:rsidTr="001E3BC2">
        <w:tc>
          <w:tcPr>
            <w:tcW w:w="855" w:type="pct"/>
          </w:tcPr>
          <w:p w14:paraId="26BE8BA6" w14:textId="77777777" w:rsidR="00DC4CC0" w:rsidRPr="009B3A24" w:rsidRDefault="00DC4CC0" w:rsidP="00DC4CC0">
            <w:pPr>
              <w:keepLines/>
              <w:rPr>
                <w:sz w:val="20"/>
                <w:szCs w:val="20"/>
              </w:rPr>
            </w:pPr>
            <w:r w:rsidRPr="009B3A24">
              <w:rPr>
                <w:sz w:val="20"/>
                <w:szCs w:val="20"/>
              </w:rPr>
              <w:t>Ship to Site Name</w:t>
            </w:r>
          </w:p>
        </w:tc>
        <w:tc>
          <w:tcPr>
            <w:tcW w:w="987" w:type="pct"/>
          </w:tcPr>
          <w:p w14:paraId="26BE8BA7" w14:textId="77777777" w:rsidR="00DC4CC0" w:rsidRPr="006B0B72" w:rsidRDefault="00DC4CC0" w:rsidP="00DC4CC0">
            <w:pPr>
              <w:keepLines/>
              <w:rPr>
                <w:sz w:val="20"/>
                <w:szCs w:val="20"/>
              </w:rPr>
            </w:pPr>
            <w:r w:rsidRPr="006B0B72">
              <w:rPr>
                <w:sz w:val="20"/>
                <w:szCs w:val="20"/>
              </w:rPr>
              <w:t xml:space="preserve">Party Site name for </w:t>
            </w:r>
            <w:r>
              <w:rPr>
                <w:sz w:val="20"/>
                <w:szCs w:val="20"/>
              </w:rPr>
              <w:t>Ship</w:t>
            </w:r>
            <w:r w:rsidRPr="006B0B72">
              <w:rPr>
                <w:sz w:val="20"/>
                <w:szCs w:val="20"/>
              </w:rPr>
              <w:t xml:space="preserve"> to location</w:t>
            </w:r>
          </w:p>
        </w:tc>
        <w:tc>
          <w:tcPr>
            <w:tcW w:w="550" w:type="pct"/>
          </w:tcPr>
          <w:p w14:paraId="26BE8BA8" w14:textId="77777777" w:rsidR="00DC4CC0" w:rsidRDefault="00DC4CC0" w:rsidP="00DC4CC0">
            <w:pPr>
              <w:keepLines/>
              <w:rPr>
                <w:sz w:val="20"/>
                <w:szCs w:val="20"/>
                <w:lang w:eastAsia="ja-JP"/>
              </w:rPr>
            </w:pPr>
            <w:r>
              <w:rPr>
                <w:sz w:val="20"/>
                <w:szCs w:val="20"/>
                <w:lang w:eastAsia="ja-JP"/>
              </w:rPr>
              <w:t>VARCHAR2(2000)</w:t>
            </w:r>
          </w:p>
        </w:tc>
        <w:tc>
          <w:tcPr>
            <w:tcW w:w="877" w:type="pct"/>
          </w:tcPr>
          <w:p w14:paraId="26BE8BA9" w14:textId="77777777" w:rsidR="00DC4CC0" w:rsidRDefault="00DC4CC0" w:rsidP="00DC4CC0">
            <w:pPr>
              <w:keepLines/>
              <w:rPr>
                <w:sz w:val="20"/>
                <w:szCs w:val="20"/>
                <w:lang w:eastAsia="ja-JP"/>
              </w:rPr>
            </w:pPr>
            <w:r>
              <w:rPr>
                <w:sz w:val="20"/>
                <w:szCs w:val="20"/>
                <w:lang w:eastAsia="ja-JP"/>
              </w:rPr>
              <w:t>HZ_PARTY_SITES</w:t>
            </w:r>
          </w:p>
        </w:tc>
        <w:tc>
          <w:tcPr>
            <w:tcW w:w="962" w:type="pct"/>
          </w:tcPr>
          <w:p w14:paraId="26BE8BAA" w14:textId="77777777" w:rsidR="00DC4CC0" w:rsidRDefault="00DC4CC0" w:rsidP="00DC4CC0">
            <w:pPr>
              <w:keepLines/>
              <w:rPr>
                <w:sz w:val="20"/>
                <w:szCs w:val="20"/>
                <w:lang w:eastAsia="ja-JP"/>
              </w:rPr>
            </w:pPr>
            <w:r>
              <w:rPr>
                <w:sz w:val="20"/>
                <w:szCs w:val="20"/>
                <w:lang w:eastAsia="ja-JP"/>
              </w:rPr>
              <w:t>PARTY_SITE_NAME</w:t>
            </w:r>
          </w:p>
        </w:tc>
        <w:tc>
          <w:tcPr>
            <w:tcW w:w="769" w:type="pct"/>
          </w:tcPr>
          <w:p w14:paraId="26BE8BAB" w14:textId="77777777" w:rsidR="00DC4CC0" w:rsidRPr="005A7913" w:rsidRDefault="00DC4CC0" w:rsidP="00DC4CC0">
            <w:pPr>
              <w:keepLines/>
              <w:rPr>
                <w:rFonts w:cs="Arial"/>
                <w:sz w:val="20"/>
                <w:szCs w:val="20"/>
                <w:lang w:eastAsia="ja-JP"/>
              </w:rPr>
            </w:pPr>
          </w:p>
        </w:tc>
      </w:tr>
      <w:tr w:rsidR="00DC4CC0" w:rsidRPr="005A7913" w14:paraId="26BE8BC0" w14:textId="77777777" w:rsidTr="001E3BC2">
        <w:tc>
          <w:tcPr>
            <w:tcW w:w="855" w:type="pct"/>
          </w:tcPr>
          <w:p w14:paraId="26BE8BAD" w14:textId="77777777" w:rsidR="00DC4CC0" w:rsidRPr="009B3A24" w:rsidRDefault="00DC4CC0" w:rsidP="00DC4CC0">
            <w:pPr>
              <w:keepLines/>
              <w:rPr>
                <w:sz w:val="20"/>
                <w:szCs w:val="20"/>
              </w:rPr>
            </w:pPr>
            <w:r w:rsidRPr="009B3A24">
              <w:rPr>
                <w:sz w:val="20"/>
                <w:szCs w:val="20"/>
              </w:rPr>
              <w:t xml:space="preserve">Unified Item </w:t>
            </w:r>
            <w:r w:rsidRPr="009B3A24">
              <w:rPr>
                <w:sz w:val="20"/>
                <w:szCs w:val="20"/>
              </w:rPr>
              <w:lastRenderedPageBreak/>
              <w:t>Code</w:t>
            </w:r>
          </w:p>
          <w:p w14:paraId="26BE8BAE" w14:textId="77777777" w:rsidR="00DC4CC0" w:rsidRPr="009B3A24" w:rsidRDefault="00DC4CC0" w:rsidP="00DC4CC0">
            <w:pPr>
              <w:keepLines/>
              <w:rPr>
                <w:sz w:val="20"/>
                <w:szCs w:val="20"/>
              </w:rPr>
            </w:pPr>
          </w:p>
          <w:p w14:paraId="26BE8BAF" w14:textId="77777777" w:rsidR="00DC4CC0" w:rsidRPr="009B3A24" w:rsidRDefault="00DC4CC0" w:rsidP="00DC4CC0">
            <w:pPr>
              <w:keepLines/>
              <w:rPr>
                <w:sz w:val="20"/>
                <w:szCs w:val="20"/>
              </w:rPr>
            </w:pPr>
            <w:r w:rsidRPr="009B3A24">
              <w:rPr>
                <w:rFonts w:ascii="MS Gothic" w:eastAsia="MS Gothic" w:hAnsi="MS Gothic" w:cs="Arial" w:hint="eastAsia"/>
                <w:sz w:val="20"/>
                <w:szCs w:val="20"/>
              </w:rPr>
              <w:t>製品番号</w:t>
            </w:r>
          </w:p>
        </w:tc>
        <w:tc>
          <w:tcPr>
            <w:tcW w:w="987" w:type="pct"/>
          </w:tcPr>
          <w:p w14:paraId="26BE8BB0" w14:textId="77777777" w:rsidR="00DC4CC0" w:rsidRDefault="00DC4CC0" w:rsidP="00DC4CC0">
            <w:pPr>
              <w:keepLines/>
              <w:rPr>
                <w:sz w:val="20"/>
                <w:szCs w:val="20"/>
                <w:lang w:eastAsia="ja-JP"/>
              </w:rPr>
            </w:pPr>
            <w:r>
              <w:rPr>
                <w:sz w:val="20"/>
                <w:szCs w:val="20"/>
                <w:lang w:eastAsia="ja-JP"/>
              </w:rPr>
              <w:lastRenderedPageBreak/>
              <w:t xml:space="preserve">Item cross </w:t>
            </w:r>
            <w:r>
              <w:rPr>
                <w:sz w:val="20"/>
                <w:szCs w:val="20"/>
                <w:lang w:eastAsia="ja-JP"/>
              </w:rPr>
              <w:lastRenderedPageBreak/>
              <w:t xml:space="preserve">reference derived for JDNET </w:t>
            </w:r>
          </w:p>
          <w:p w14:paraId="26BE8BB1" w14:textId="77777777" w:rsidR="00DC4CC0" w:rsidRDefault="00DC4CC0" w:rsidP="00DC4CC0">
            <w:pPr>
              <w:keepLines/>
              <w:rPr>
                <w:sz w:val="20"/>
                <w:szCs w:val="20"/>
                <w:lang w:eastAsia="ja-JP"/>
              </w:rPr>
            </w:pPr>
            <w:r>
              <w:rPr>
                <w:sz w:val="20"/>
                <w:szCs w:val="20"/>
                <w:lang w:eastAsia="ja-JP"/>
              </w:rPr>
              <w:t>OR</w:t>
            </w:r>
          </w:p>
          <w:p w14:paraId="26BE8BB2" w14:textId="77777777" w:rsidR="00DC4CC0" w:rsidRPr="006B0B72" w:rsidRDefault="00DC4CC0" w:rsidP="00DC4CC0">
            <w:pPr>
              <w:keepLines/>
              <w:rPr>
                <w:sz w:val="20"/>
                <w:szCs w:val="20"/>
              </w:rPr>
            </w:pPr>
            <w:r>
              <w:rPr>
                <w:sz w:val="20"/>
                <w:szCs w:val="20"/>
                <w:lang w:eastAsia="ja-JP"/>
              </w:rPr>
              <w:t>Item derivation for the transaction line for manual invoices</w:t>
            </w:r>
          </w:p>
        </w:tc>
        <w:tc>
          <w:tcPr>
            <w:tcW w:w="550" w:type="pct"/>
          </w:tcPr>
          <w:p w14:paraId="26BE8BB3" w14:textId="77777777" w:rsidR="00DC4CC0" w:rsidRDefault="00DC4CC0" w:rsidP="00DC4CC0">
            <w:pPr>
              <w:keepLines/>
              <w:rPr>
                <w:sz w:val="20"/>
                <w:szCs w:val="20"/>
                <w:lang w:eastAsia="ja-JP"/>
              </w:rPr>
            </w:pPr>
            <w:r>
              <w:rPr>
                <w:sz w:val="20"/>
                <w:szCs w:val="20"/>
                <w:lang w:eastAsia="ja-JP"/>
              </w:rPr>
              <w:lastRenderedPageBreak/>
              <w:t>VARCHAR</w:t>
            </w:r>
            <w:r>
              <w:rPr>
                <w:sz w:val="20"/>
                <w:szCs w:val="20"/>
                <w:lang w:eastAsia="ja-JP"/>
              </w:rPr>
              <w:lastRenderedPageBreak/>
              <w:t>2(240)</w:t>
            </w:r>
          </w:p>
        </w:tc>
        <w:tc>
          <w:tcPr>
            <w:tcW w:w="877" w:type="pct"/>
          </w:tcPr>
          <w:p w14:paraId="26BE8BB4" w14:textId="77777777" w:rsidR="00DC4CC0" w:rsidRDefault="00DC4CC0" w:rsidP="00DC4CC0">
            <w:pPr>
              <w:keepLines/>
              <w:rPr>
                <w:sz w:val="20"/>
                <w:szCs w:val="20"/>
                <w:lang w:eastAsia="ja-JP"/>
              </w:rPr>
            </w:pPr>
            <w:r>
              <w:rPr>
                <w:sz w:val="20"/>
                <w:szCs w:val="20"/>
                <w:lang w:eastAsia="ja-JP"/>
              </w:rPr>
              <w:lastRenderedPageBreak/>
              <w:t>MTL_CROSS_REF</w:t>
            </w:r>
            <w:r>
              <w:rPr>
                <w:sz w:val="20"/>
                <w:szCs w:val="20"/>
                <w:lang w:eastAsia="ja-JP"/>
              </w:rPr>
              <w:lastRenderedPageBreak/>
              <w:t>ERENCES_B</w:t>
            </w:r>
          </w:p>
          <w:p w14:paraId="26BE8BB5" w14:textId="77777777" w:rsidR="00DC4CC0" w:rsidRDefault="00DC4CC0" w:rsidP="00DC4CC0">
            <w:pPr>
              <w:keepLines/>
              <w:rPr>
                <w:sz w:val="20"/>
                <w:szCs w:val="20"/>
                <w:lang w:eastAsia="ja-JP"/>
              </w:rPr>
            </w:pPr>
          </w:p>
          <w:p w14:paraId="26BE8BB6" w14:textId="77777777" w:rsidR="00DC4CC0" w:rsidRDefault="00DC4CC0" w:rsidP="00DC4CC0">
            <w:pPr>
              <w:keepLines/>
              <w:rPr>
                <w:sz w:val="20"/>
                <w:szCs w:val="20"/>
                <w:lang w:eastAsia="ja-JP"/>
              </w:rPr>
            </w:pPr>
            <w:r>
              <w:rPr>
                <w:sz w:val="20"/>
                <w:szCs w:val="20"/>
                <w:lang w:eastAsia="ja-JP"/>
              </w:rPr>
              <w:t>/</w:t>
            </w:r>
          </w:p>
          <w:p w14:paraId="26BE8BB7" w14:textId="77777777" w:rsidR="00DC4CC0" w:rsidRDefault="00DC4CC0" w:rsidP="00DC4CC0">
            <w:pPr>
              <w:keepLines/>
              <w:rPr>
                <w:sz w:val="20"/>
                <w:szCs w:val="20"/>
                <w:lang w:eastAsia="ja-JP"/>
              </w:rPr>
            </w:pPr>
          </w:p>
          <w:p w14:paraId="26BE8BB8" w14:textId="77777777" w:rsidR="00DC4CC0" w:rsidRDefault="00DC4CC0" w:rsidP="00DC4CC0">
            <w:pPr>
              <w:keepLines/>
              <w:rPr>
                <w:sz w:val="20"/>
                <w:szCs w:val="20"/>
                <w:lang w:eastAsia="ja-JP"/>
              </w:rPr>
            </w:pPr>
            <w:r>
              <w:rPr>
                <w:sz w:val="20"/>
                <w:szCs w:val="20"/>
                <w:lang w:eastAsia="ja-JP"/>
              </w:rPr>
              <w:t>FND_LOOKUP_VALUES</w:t>
            </w:r>
          </w:p>
          <w:p w14:paraId="26BE8BB9" w14:textId="77777777" w:rsidR="00DC4CC0" w:rsidRDefault="00DC4CC0" w:rsidP="00DC4CC0">
            <w:pPr>
              <w:keepLines/>
              <w:rPr>
                <w:sz w:val="20"/>
                <w:szCs w:val="20"/>
                <w:lang w:eastAsia="ja-JP"/>
              </w:rPr>
            </w:pPr>
            <w:r>
              <w:rPr>
                <w:sz w:val="20"/>
                <w:szCs w:val="20"/>
                <w:lang w:eastAsia="ja-JP"/>
              </w:rPr>
              <w:t>“</w:t>
            </w:r>
            <w:r w:rsidRPr="00C315D5">
              <w:rPr>
                <w:sz w:val="20"/>
                <w:szCs w:val="20"/>
                <w:lang w:eastAsia="ja-JP"/>
              </w:rPr>
              <w:t>XXGIL_OTC_COMM_MANUAL_ITEM</w:t>
            </w:r>
            <w:r>
              <w:rPr>
                <w:sz w:val="20"/>
                <w:szCs w:val="20"/>
                <w:lang w:eastAsia="ja-JP"/>
              </w:rPr>
              <w:t>”</w:t>
            </w:r>
          </w:p>
        </w:tc>
        <w:tc>
          <w:tcPr>
            <w:tcW w:w="962" w:type="pct"/>
          </w:tcPr>
          <w:p w14:paraId="26BE8BBA" w14:textId="77777777" w:rsidR="00DC4CC0" w:rsidRDefault="00DC4CC0" w:rsidP="00DC4CC0">
            <w:pPr>
              <w:keepLines/>
              <w:rPr>
                <w:sz w:val="20"/>
                <w:szCs w:val="20"/>
                <w:lang w:eastAsia="ja-JP"/>
              </w:rPr>
            </w:pPr>
            <w:r>
              <w:rPr>
                <w:sz w:val="20"/>
                <w:szCs w:val="20"/>
                <w:lang w:eastAsia="ja-JP"/>
              </w:rPr>
              <w:lastRenderedPageBreak/>
              <w:t>CROSS_REFERENCE</w:t>
            </w:r>
          </w:p>
          <w:p w14:paraId="26BE8BBB" w14:textId="77777777" w:rsidR="00DC4CC0" w:rsidRDefault="00DC4CC0" w:rsidP="00DC4CC0">
            <w:pPr>
              <w:keepLines/>
              <w:rPr>
                <w:sz w:val="20"/>
                <w:szCs w:val="20"/>
                <w:lang w:eastAsia="ja-JP"/>
              </w:rPr>
            </w:pPr>
          </w:p>
          <w:p w14:paraId="26BE8BBC" w14:textId="77777777" w:rsidR="00DC4CC0" w:rsidRDefault="00DC4CC0" w:rsidP="00DC4CC0">
            <w:pPr>
              <w:keepLines/>
              <w:rPr>
                <w:sz w:val="20"/>
                <w:szCs w:val="20"/>
                <w:lang w:eastAsia="ja-JP"/>
              </w:rPr>
            </w:pPr>
            <w:r>
              <w:rPr>
                <w:sz w:val="20"/>
                <w:szCs w:val="20"/>
                <w:lang w:eastAsia="ja-JP"/>
              </w:rPr>
              <w:t>/</w:t>
            </w:r>
          </w:p>
          <w:p w14:paraId="26BE8BBD" w14:textId="77777777" w:rsidR="00DC4CC0" w:rsidRDefault="00DC4CC0" w:rsidP="00DC4CC0">
            <w:pPr>
              <w:keepLines/>
              <w:rPr>
                <w:sz w:val="20"/>
                <w:szCs w:val="20"/>
                <w:lang w:eastAsia="ja-JP"/>
              </w:rPr>
            </w:pPr>
          </w:p>
          <w:p w14:paraId="26BE8BBE" w14:textId="77777777" w:rsidR="00DC4CC0" w:rsidRDefault="00DC4CC0" w:rsidP="00DC4CC0">
            <w:pPr>
              <w:keepLines/>
              <w:rPr>
                <w:sz w:val="20"/>
                <w:szCs w:val="20"/>
                <w:lang w:eastAsia="ja-JP"/>
              </w:rPr>
            </w:pPr>
            <w:r>
              <w:rPr>
                <w:sz w:val="20"/>
                <w:szCs w:val="20"/>
                <w:lang w:eastAsia="ja-JP"/>
              </w:rPr>
              <w:t>DESCRIPTION</w:t>
            </w:r>
          </w:p>
        </w:tc>
        <w:tc>
          <w:tcPr>
            <w:tcW w:w="769" w:type="pct"/>
          </w:tcPr>
          <w:p w14:paraId="26BE8BBF" w14:textId="77777777" w:rsidR="00DC4CC0" w:rsidRPr="005A7913" w:rsidRDefault="00DC4CC0" w:rsidP="00DC4CC0">
            <w:pPr>
              <w:keepLines/>
              <w:rPr>
                <w:rFonts w:cs="Arial"/>
                <w:sz w:val="20"/>
                <w:szCs w:val="20"/>
                <w:lang w:eastAsia="ja-JP"/>
              </w:rPr>
            </w:pPr>
          </w:p>
        </w:tc>
      </w:tr>
      <w:tr w:rsidR="00DC4CC0" w:rsidRPr="005A7913" w14:paraId="26BE8BCE" w14:textId="77777777" w:rsidTr="001E3BC2">
        <w:tc>
          <w:tcPr>
            <w:tcW w:w="855" w:type="pct"/>
          </w:tcPr>
          <w:p w14:paraId="26BE8BC1" w14:textId="77777777" w:rsidR="00DC4CC0" w:rsidRPr="009B3A24" w:rsidRDefault="00DC4CC0" w:rsidP="00DC4CC0">
            <w:pPr>
              <w:keepLines/>
              <w:rPr>
                <w:sz w:val="20"/>
                <w:szCs w:val="20"/>
              </w:rPr>
            </w:pPr>
            <w:r w:rsidRPr="009B3A24">
              <w:rPr>
                <w:sz w:val="20"/>
                <w:szCs w:val="20"/>
              </w:rPr>
              <w:lastRenderedPageBreak/>
              <w:t>Lot Number</w:t>
            </w:r>
          </w:p>
          <w:p w14:paraId="26BE8BC2" w14:textId="77777777" w:rsidR="00DC4CC0" w:rsidRPr="009B3A24" w:rsidRDefault="00DC4CC0" w:rsidP="00DC4CC0">
            <w:pPr>
              <w:keepLines/>
              <w:rPr>
                <w:sz w:val="20"/>
                <w:szCs w:val="20"/>
              </w:rPr>
            </w:pPr>
          </w:p>
          <w:p w14:paraId="26BE8BC3" w14:textId="77777777" w:rsidR="00DC4CC0" w:rsidRPr="009B3A24" w:rsidRDefault="00DC4CC0" w:rsidP="00DC4CC0">
            <w:pPr>
              <w:keepLines/>
              <w:rPr>
                <w:sz w:val="20"/>
                <w:szCs w:val="20"/>
              </w:rPr>
            </w:pPr>
            <w:r w:rsidRPr="009B3A24">
              <w:rPr>
                <w:rFonts w:ascii="MS Gothic" w:eastAsia="MS Gothic" w:hAnsi="MS Gothic" w:cs="Arial" w:hint="eastAsia"/>
                <w:sz w:val="20"/>
                <w:szCs w:val="20"/>
              </w:rPr>
              <w:t>ロット番号</w:t>
            </w:r>
          </w:p>
        </w:tc>
        <w:tc>
          <w:tcPr>
            <w:tcW w:w="987" w:type="pct"/>
          </w:tcPr>
          <w:p w14:paraId="26BE8BC4" w14:textId="77777777" w:rsidR="00DC4CC0" w:rsidRDefault="00DC4CC0" w:rsidP="00DC4CC0">
            <w:pPr>
              <w:keepLines/>
              <w:rPr>
                <w:sz w:val="20"/>
                <w:szCs w:val="20"/>
                <w:lang w:eastAsia="ja-JP"/>
              </w:rPr>
            </w:pPr>
            <w:r>
              <w:rPr>
                <w:sz w:val="20"/>
                <w:szCs w:val="20"/>
                <w:lang w:eastAsia="ja-JP"/>
              </w:rPr>
              <w:t>Lot number derived for delivery line or the manual transaction line</w:t>
            </w:r>
          </w:p>
        </w:tc>
        <w:tc>
          <w:tcPr>
            <w:tcW w:w="550" w:type="pct"/>
          </w:tcPr>
          <w:p w14:paraId="26BE8BC5" w14:textId="77777777" w:rsidR="00DC4CC0" w:rsidRDefault="00DC4CC0" w:rsidP="00DC4CC0">
            <w:pPr>
              <w:keepLines/>
              <w:rPr>
                <w:sz w:val="20"/>
                <w:szCs w:val="20"/>
                <w:lang w:eastAsia="ja-JP"/>
              </w:rPr>
            </w:pPr>
            <w:r>
              <w:rPr>
                <w:sz w:val="20"/>
                <w:szCs w:val="20"/>
                <w:lang w:eastAsia="ja-JP"/>
              </w:rPr>
              <w:t>VARCHAR2(100)</w:t>
            </w:r>
          </w:p>
        </w:tc>
        <w:tc>
          <w:tcPr>
            <w:tcW w:w="877" w:type="pct"/>
          </w:tcPr>
          <w:p w14:paraId="26BE8BC6" w14:textId="77777777" w:rsidR="00DC4CC0" w:rsidRDefault="00DC4CC0" w:rsidP="00DC4CC0">
            <w:pPr>
              <w:keepLines/>
              <w:rPr>
                <w:sz w:val="20"/>
                <w:szCs w:val="20"/>
                <w:lang w:eastAsia="ja-JP"/>
              </w:rPr>
            </w:pPr>
            <w:r>
              <w:rPr>
                <w:sz w:val="20"/>
                <w:szCs w:val="20"/>
                <w:lang w:eastAsia="ja-JP"/>
              </w:rPr>
              <w:t>WSH_DELIVERY_DETAILS</w:t>
            </w:r>
          </w:p>
          <w:p w14:paraId="26BE8BC7" w14:textId="77777777" w:rsidR="00DC4CC0" w:rsidRDefault="00DC4CC0" w:rsidP="00DC4CC0">
            <w:pPr>
              <w:keepLines/>
              <w:rPr>
                <w:sz w:val="20"/>
                <w:szCs w:val="20"/>
                <w:lang w:eastAsia="ja-JP"/>
              </w:rPr>
            </w:pPr>
            <w:r>
              <w:rPr>
                <w:sz w:val="20"/>
                <w:szCs w:val="20"/>
                <w:lang w:eastAsia="ja-JP"/>
              </w:rPr>
              <w:t>/</w:t>
            </w:r>
          </w:p>
          <w:p w14:paraId="26BE8BC8" w14:textId="77777777" w:rsidR="00DC4CC0" w:rsidRDefault="00DC4CC0" w:rsidP="00DC4CC0">
            <w:pPr>
              <w:keepLines/>
              <w:rPr>
                <w:sz w:val="20"/>
                <w:szCs w:val="20"/>
                <w:lang w:eastAsia="ja-JP"/>
              </w:rPr>
            </w:pPr>
            <w:r>
              <w:rPr>
                <w:sz w:val="20"/>
                <w:szCs w:val="20"/>
                <w:lang w:eastAsia="ja-JP"/>
              </w:rPr>
              <w:t>RA_CUSTOMER_TRX_LINES_ALL</w:t>
            </w:r>
          </w:p>
        </w:tc>
        <w:tc>
          <w:tcPr>
            <w:tcW w:w="962" w:type="pct"/>
          </w:tcPr>
          <w:p w14:paraId="26BE8BC9" w14:textId="77777777" w:rsidR="00DC4CC0" w:rsidRDefault="00DC4CC0" w:rsidP="00DC4CC0">
            <w:pPr>
              <w:keepLines/>
              <w:rPr>
                <w:sz w:val="20"/>
                <w:szCs w:val="20"/>
                <w:lang w:eastAsia="ja-JP"/>
              </w:rPr>
            </w:pPr>
            <w:r>
              <w:rPr>
                <w:sz w:val="20"/>
                <w:szCs w:val="20"/>
                <w:lang w:eastAsia="ja-JP"/>
              </w:rPr>
              <w:t>LOT_NUMBER</w:t>
            </w:r>
          </w:p>
          <w:p w14:paraId="26BE8BCA" w14:textId="77777777" w:rsidR="00DC4CC0" w:rsidRDefault="00DC4CC0" w:rsidP="00DC4CC0">
            <w:pPr>
              <w:keepLines/>
              <w:rPr>
                <w:sz w:val="20"/>
                <w:szCs w:val="20"/>
                <w:lang w:eastAsia="ja-JP"/>
              </w:rPr>
            </w:pPr>
          </w:p>
          <w:p w14:paraId="26BE8BCB" w14:textId="77777777" w:rsidR="00DC4CC0" w:rsidRDefault="00DC4CC0" w:rsidP="00DC4CC0">
            <w:pPr>
              <w:keepLines/>
              <w:rPr>
                <w:sz w:val="20"/>
                <w:szCs w:val="20"/>
                <w:lang w:eastAsia="ja-JP"/>
              </w:rPr>
            </w:pPr>
            <w:r>
              <w:rPr>
                <w:sz w:val="20"/>
                <w:szCs w:val="20"/>
                <w:lang w:eastAsia="ja-JP"/>
              </w:rPr>
              <w:t>/</w:t>
            </w:r>
          </w:p>
          <w:p w14:paraId="26BE8BCC" w14:textId="77777777" w:rsidR="00DC4CC0" w:rsidRDefault="00DC4CC0" w:rsidP="00DC4CC0">
            <w:pPr>
              <w:keepLines/>
              <w:rPr>
                <w:sz w:val="20"/>
                <w:szCs w:val="20"/>
                <w:lang w:eastAsia="ja-JP"/>
              </w:rPr>
            </w:pPr>
            <w:r>
              <w:rPr>
                <w:sz w:val="20"/>
                <w:szCs w:val="20"/>
                <w:lang w:eastAsia="ja-JP"/>
              </w:rPr>
              <w:t>ATTRIBUTE1</w:t>
            </w:r>
          </w:p>
        </w:tc>
        <w:tc>
          <w:tcPr>
            <w:tcW w:w="769" w:type="pct"/>
          </w:tcPr>
          <w:p w14:paraId="26BE8BCD" w14:textId="77777777" w:rsidR="00DC4CC0" w:rsidRPr="005A7913" w:rsidRDefault="00DC4CC0" w:rsidP="00DC4CC0">
            <w:pPr>
              <w:keepLines/>
              <w:rPr>
                <w:rFonts w:cs="Arial"/>
                <w:sz w:val="20"/>
                <w:szCs w:val="20"/>
                <w:lang w:eastAsia="ja-JP"/>
              </w:rPr>
            </w:pPr>
          </w:p>
        </w:tc>
      </w:tr>
      <w:tr w:rsidR="00DC4CC0" w:rsidRPr="005A7913" w14:paraId="26BE8BD7" w14:textId="77777777" w:rsidTr="001E3BC2">
        <w:tc>
          <w:tcPr>
            <w:tcW w:w="855" w:type="pct"/>
          </w:tcPr>
          <w:p w14:paraId="26BE8BCF" w14:textId="77777777" w:rsidR="00DC4CC0" w:rsidRPr="009B3A24" w:rsidRDefault="00DC4CC0" w:rsidP="00DC4CC0">
            <w:pPr>
              <w:keepLines/>
              <w:rPr>
                <w:sz w:val="20"/>
                <w:szCs w:val="20"/>
              </w:rPr>
            </w:pPr>
            <w:r w:rsidRPr="009B3A24">
              <w:rPr>
                <w:sz w:val="20"/>
                <w:szCs w:val="20"/>
              </w:rPr>
              <w:t>Lot Expiration Date</w:t>
            </w:r>
          </w:p>
          <w:p w14:paraId="26BE8BD0" w14:textId="77777777" w:rsidR="00DC4CC0" w:rsidRPr="009B3A24" w:rsidRDefault="00DC4CC0" w:rsidP="00DC4CC0">
            <w:pPr>
              <w:keepLines/>
              <w:rPr>
                <w:rFonts w:ascii="MS Gothic" w:eastAsia="MS Gothic" w:hAnsi="MS Gothic" w:cs="Arial"/>
                <w:sz w:val="20"/>
                <w:szCs w:val="20"/>
              </w:rPr>
            </w:pPr>
          </w:p>
          <w:p w14:paraId="26BE8BD1" w14:textId="77777777" w:rsidR="00DC4CC0" w:rsidRPr="009B3A24" w:rsidRDefault="00DC4CC0" w:rsidP="00DC4CC0">
            <w:pPr>
              <w:keepLines/>
              <w:rPr>
                <w:sz w:val="20"/>
                <w:szCs w:val="20"/>
              </w:rPr>
            </w:pPr>
            <w:r w:rsidRPr="009B3A24">
              <w:rPr>
                <w:rFonts w:ascii="MS Gothic" w:eastAsia="MS Gothic" w:hAnsi="MS Gothic" w:cs="Arial" w:hint="eastAsia"/>
                <w:sz w:val="20"/>
                <w:szCs w:val="20"/>
              </w:rPr>
              <w:t>ロット期限</w:t>
            </w:r>
          </w:p>
        </w:tc>
        <w:tc>
          <w:tcPr>
            <w:tcW w:w="987" w:type="pct"/>
          </w:tcPr>
          <w:p w14:paraId="26BE8BD2" w14:textId="77777777" w:rsidR="00DC4CC0" w:rsidRDefault="00DC4CC0" w:rsidP="00DC4CC0">
            <w:pPr>
              <w:keepLines/>
              <w:rPr>
                <w:sz w:val="20"/>
                <w:szCs w:val="20"/>
                <w:lang w:eastAsia="ja-JP"/>
              </w:rPr>
            </w:pPr>
            <w:r>
              <w:rPr>
                <w:sz w:val="20"/>
                <w:szCs w:val="20"/>
                <w:lang w:eastAsia="ja-JP"/>
              </w:rPr>
              <w:t>Lot expiration date for the lot number derived for delivery line or the manual transaction line</w:t>
            </w:r>
          </w:p>
        </w:tc>
        <w:tc>
          <w:tcPr>
            <w:tcW w:w="550" w:type="pct"/>
          </w:tcPr>
          <w:p w14:paraId="26BE8BD3" w14:textId="77777777" w:rsidR="00DC4CC0" w:rsidRDefault="00DC4CC0" w:rsidP="00DC4CC0">
            <w:pPr>
              <w:keepLines/>
              <w:rPr>
                <w:sz w:val="20"/>
                <w:szCs w:val="20"/>
                <w:lang w:eastAsia="ja-JP"/>
              </w:rPr>
            </w:pPr>
            <w:r>
              <w:rPr>
                <w:sz w:val="20"/>
                <w:szCs w:val="20"/>
                <w:lang w:eastAsia="ja-JP"/>
              </w:rPr>
              <w:t>VARCHAR2(30)</w:t>
            </w:r>
          </w:p>
        </w:tc>
        <w:tc>
          <w:tcPr>
            <w:tcW w:w="877" w:type="pct"/>
          </w:tcPr>
          <w:p w14:paraId="26BE8BD4" w14:textId="77777777" w:rsidR="00DC4CC0" w:rsidRDefault="00DC4CC0" w:rsidP="00DC4CC0">
            <w:pPr>
              <w:keepLines/>
              <w:rPr>
                <w:sz w:val="20"/>
                <w:szCs w:val="20"/>
                <w:lang w:eastAsia="ja-JP"/>
              </w:rPr>
            </w:pPr>
            <w:r>
              <w:rPr>
                <w:sz w:val="20"/>
                <w:szCs w:val="20"/>
                <w:lang w:eastAsia="ja-JP"/>
              </w:rPr>
              <w:t>MTL_LOT_NUMBERS</w:t>
            </w:r>
          </w:p>
        </w:tc>
        <w:tc>
          <w:tcPr>
            <w:tcW w:w="962" w:type="pct"/>
          </w:tcPr>
          <w:p w14:paraId="26BE8BD5" w14:textId="77777777" w:rsidR="00DC4CC0" w:rsidRDefault="00DC4CC0" w:rsidP="00DC4CC0">
            <w:pPr>
              <w:keepLines/>
              <w:rPr>
                <w:sz w:val="20"/>
                <w:szCs w:val="20"/>
                <w:lang w:eastAsia="ja-JP"/>
              </w:rPr>
            </w:pPr>
            <w:r>
              <w:rPr>
                <w:sz w:val="20"/>
                <w:szCs w:val="20"/>
                <w:lang w:eastAsia="ja-JP"/>
              </w:rPr>
              <w:t>EXPIRATION_DATE</w:t>
            </w:r>
          </w:p>
        </w:tc>
        <w:tc>
          <w:tcPr>
            <w:tcW w:w="769" w:type="pct"/>
          </w:tcPr>
          <w:p w14:paraId="26BE8BD6" w14:textId="77777777" w:rsidR="00DC4CC0" w:rsidRPr="005A7913" w:rsidRDefault="00DC4CC0" w:rsidP="00DC4CC0">
            <w:pPr>
              <w:keepLines/>
              <w:rPr>
                <w:rFonts w:cs="Arial"/>
                <w:sz w:val="20"/>
                <w:szCs w:val="20"/>
                <w:lang w:eastAsia="ja-JP"/>
              </w:rPr>
            </w:pPr>
          </w:p>
        </w:tc>
      </w:tr>
      <w:tr w:rsidR="00DC4CC0" w:rsidRPr="005A7913" w14:paraId="26BE8BF2" w14:textId="77777777" w:rsidTr="001E3BC2">
        <w:tc>
          <w:tcPr>
            <w:tcW w:w="855" w:type="pct"/>
          </w:tcPr>
          <w:p w14:paraId="26BE8BD8" w14:textId="77777777" w:rsidR="00DC4CC0" w:rsidRPr="009B3A24" w:rsidRDefault="00DC4CC0" w:rsidP="00EC7FA8">
            <w:pPr>
              <w:rPr>
                <w:sz w:val="20"/>
                <w:szCs w:val="20"/>
              </w:rPr>
            </w:pPr>
            <w:r w:rsidRPr="009B3A24">
              <w:rPr>
                <w:sz w:val="20"/>
                <w:szCs w:val="20"/>
              </w:rPr>
              <w:t>Product Name</w:t>
            </w:r>
          </w:p>
          <w:p w14:paraId="26BE8BD9" w14:textId="77777777" w:rsidR="00DC4CC0" w:rsidRPr="009B3A24" w:rsidRDefault="00DC4CC0" w:rsidP="00EC7FA8">
            <w:pPr>
              <w:rPr>
                <w:sz w:val="20"/>
                <w:szCs w:val="20"/>
              </w:rPr>
            </w:pPr>
          </w:p>
          <w:p w14:paraId="26BE8BDA" w14:textId="77777777" w:rsidR="00DC4CC0" w:rsidRPr="009B3A24" w:rsidRDefault="00DC4CC0" w:rsidP="00EC7FA8">
            <w:pPr>
              <w:rPr>
                <w:sz w:val="20"/>
                <w:szCs w:val="20"/>
              </w:rPr>
            </w:pPr>
            <w:r w:rsidRPr="009B3A24">
              <w:rPr>
                <w:rFonts w:ascii="MS Gothic" w:eastAsia="MS Gothic" w:hAnsi="MS Gothic" w:cs="Arial" w:hint="eastAsia"/>
                <w:sz w:val="20"/>
                <w:szCs w:val="20"/>
              </w:rPr>
              <w:t>品名</w:t>
            </w:r>
          </w:p>
        </w:tc>
        <w:tc>
          <w:tcPr>
            <w:tcW w:w="987" w:type="pct"/>
          </w:tcPr>
          <w:p w14:paraId="26BE8BDB" w14:textId="77777777" w:rsidR="00DC4CC0" w:rsidRDefault="00DC4CC0" w:rsidP="00DC4CC0">
            <w:pPr>
              <w:keepLines/>
              <w:rPr>
                <w:sz w:val="20"/>
                <w:szCs w:val="20"/>
                <w:lang w:eastAsia="ja-JP"/>
              </w:rPr>
            </w:pPr>
            <w:r>
              <w:rPr>
                <w:sz w:val="20"/>
                <w:szCs w:val="20"/>
                <w:lang w:eastAsia="ja-JP"/>
              </w:rPr>
              <w:t>Product Name in Kanji – Japanese</w:t>
            </w:r>
          </w:p>
        </w:tc>
        <w:tc>
          <w:tcPr>
            <w:tcW w:w="550" w:type="pct"/>
          </w:tcPr>
          <w:p w14:paraId="26BE8BDC" w14:textId="77777777" w:rsidR="00DC4CC0" w:rsidRDefault="00DC4CC0" w:rsidP="00DC4CC0">
            <w:pPr>
              <w:keepLines/>
              <w:rPr>
                <w:sz w:val="20"/>
                <w:szCs w:val="20"/>
                <w:lang w:eastAsia="ja-JP"/>
              </w:rPr>
            </w:pPr>
            <w:r>
              <w:rPr>
                <w:sz w:val="20"/>
                <w:szCs w:val="20"/>
                <w:lang w:eastAsia="ja-JP"/>
              </w:rPr>
              <w:t>VARCHAR2(2000)</w:t>
            </w:r>
          </w:p>
        </w:tc>
        <w:tc>
          <w:tcPr>
            <w:tcW w:w="877" w:type="pct"/>
          </w:tcPr>
          <w:p w14:paraId="26BE8BDD" w14:textId="77777777" w:rsidR="00DC4CC0" w:rsidRDefault="00DC4CC0" w:rsidP="00DC4CC0">
            <w:pPr>
              <w:keepLines/>
              <w:rPr>
                <w:sz w:val="20"/>
                <w:szCs w:val="20"/>
                <w:lang w:eastAsia="ja-JP"/>
              </w:rPr>
            </w:pPr>
            <w:r>
              <w:rPr>
                <w:sz w:val="20"/>
                <w:szCs w:val="20"/>
                <w:lang w:eastAsia="ja-JP"/>
              </w:rPr>
              <w:t>FND_LOOKUP_VALUES</w:t>
            </w:r>
          </w:p>
          <w:p w14:paraId="26BE8BDE" w14:textId="77777777" w:rsidR="00DC4CC0" w:rsidRDefault="00DC4CC0" w:rsidP="00DC4CC0">
            <w:pPr>
              <w:keepLines/>
              <w:rPr>
                <w:sz w:val="20"/>
                <w:szCs w:val="20"/>
                <w:lang w:eastAsia="ja-JP"/>
              </w:rPr>
            </w:pPr>
          </w:p>
          <w:p w14:paraId="26BE8BDF" w14:textId="77777777" w:rsidR="00DC4CC0" w:rsidRDefault="00DC4CC0" w:rsidP="00DC4CC0">
            <w:pPr>
              <w:keepLines/>
              <w:rPr>
                <w:sz w:val="20"/>
                <w:szCs w:val="20"/>
                <w:lang w:eastAsia="ja-JP"/>
              </w:rPr>
            </w:pPr>
            <w:r>
              <w:rPr>
                <w:sz w:val="20"/>
                <w:szCs w:val="20"/>
                <w:lang w:eastAsia="ja-JP"/>
              </w:rPr>
              <w:t>“</w:t>
            </w:r>
            <w:r w:rsidRPr="00652AD8">
              <w:rPr>
                <w:sz w:val="20"/>
                <w:szCs w:val="20"/>
                <w:lang w:eastAsia="ja-JP"/>
              </w:rPr>
              <w:t>XXGIL_MLS_PRODUCT_DESCRIPTIONS</w:t>
            </w:r>
            <w:r>
              <w:rPr>
                <w:sz w:val="20"/>
                <w:szCs w:val="20"/>
                <w:lang w:eastAsia="ja-JP"/>
              </w:rPr>
              <w:t>” , “</w:t>
            </w:r>
            <w:r w:rsidRPr="00652AD8">
              <w:rPr>
                <w:sz w:val="20"/>
                <w:szCs w:val="20"/>
                <w:lang w:eastAsia="ja-JP"/>
              </w:rPr>
              <w:t>XXGIL_OTC_COMM_MANUAL_ITEM</w:t>
            </w:r>
            <w:r>
              <w:rPr>
                <w:sz w:val="20"/>
                <w:szCs w:val="20"/>
                <w:lang w:eastAsia="ja-JP"/>
              </w:rPr>
              <w:t>”</w:t>
            </w:r>
          </w:p>
          <w:p w14:paraId="26BE8BE0" w14:textId="77777777" w:rsidR="00DC4CC0" w:rsidRDefault="00DC4CC0" w:rsidP="00DC4CC0">
            <w:pPr>
              <w:keepLines/>
              <w:rPr>
                <w:sz w:val="20"/>
                <w:szCs w:val="20"/>
                <w:lang w:eastAsia="ja-JP"/>
              </w:rPr>
            </w:pPr>
          </w:p>
          <w:p w14:paraId="26BE8BE1" w14:textId="77777777" w:rsidR="00DC4CC0" w:rsidRDefault="00DC4CC0" w:rsidP="00DC4CC0">
            <w:pPr>
              <w:keepLines/>
              <w:rPr>
                <w:sz w:val="20"/>
                <w:szCs w:val="20"/>
                <w:lang w:eastAsia="ja-JP"/>
              </w:rPr>
            </w:pPr>
            <w:r>
              <w:rPr>
                <w:sz w:val="20"/>
                <w:szCs w:val="20"/>
                <w:lang w:eastAsia="ja-JP"/>
              </w:rPr>
              <w:t>/</w:t>
            </w:r>
          </w:p>
          <w:p w14:paraId="26BE8BE2" w14:textId="77777777" w:rsidR="00DC4CC0" w:rsidRDefault="00DC4CC0" w:rsidP="00DC4CC0">
            <w:pPr>
              <w:keepLines/>
              <w:rPr>
                <w:sz w:val="20"/>
                <w:szCs w:val="20"/>
                <w:lang w:eastAsia="ja-JP"/>
              </w:rPr>
            </w:pPr>
          </w:p>
          <w:p w14:paraId="26BE8BE3" w14:textId="77777777" w:rsidR="00DC4CC0" w:rsidRDefault="00DC4CC0" w:rsidP="00DC4CC0">
            <w:pPr>
              <w:keepLines/>
              <w:rPr>
                <w:sz w:val="20"/>
                <w:szCs w:val="20"/>
                <w:lang w:eastAsia="ja-JP"/>
              </w:rPr>
            </w:pPr>
            <w:r>
              <w:rPr>
                <w:sz w:val="20"/>
                <w:szCs w:val="20"/>
                <w:lang w:eastAsia="ja-JP"/>
              </w:rPr>
              <w:t>RA_CUSTOMER_TRX_LINES_ALL</w:t>
            </w:r>
          </w:p>
        </w:tc>
        <w:tc>
          <w:tcPr>
            <w:tcW w:w="962" w:type="pct"/>
          </w:tcPr>
          <w:p w14:paraId="26BE8BE4" w14:textId="77777777" w:rsidR="00DC4CC0" w:rsidRDefault="00DC4CC0" w:rsidP="00DC4CC0">
            <w:pPr>
              <w:keepLines/>
              <w:rPr>
                <w:sz w:val="20"/>
                <w:szCs w:val="20"/>
                <w:lang w:eastAsia="ja-JP"/>
              </w:rPr>
            </w:pPr>
            <w:r>
              <w:rPr>
                <w:sz w:val="20"/>
                <w:szCs w:val="20"/>
                <w:lang w:eastAsia="ja-JP"/>
              </w:rPr>
              <w:t>ATTRIBUTE1</w:t>
            </w:r>
          </w:p>
          <w:p w14:paraId="26BE8BE5" w14:textId="77777777" w:rsidR="00DC4CC0" w:rsidRDefault="00DC4CC0" w:rsidP="00DC4CC0">
            <w:pPr>
              <w:keepLines/>
              <w:rPr>
                <w:sz w:val="20"/>
                <w:szCs w:val="20"/>
                <w:lang w:eastAsia="ja-JP"/>
              </w:rPr>
            </w:pPr>
          </w:p>
          <w:p w14:paraId="26BE8BE6" w14:textId="77777777" w:rsidR="00DC4CC0" w:rsidRDefault="00DC4CC0" w:rsidP="00DC4CC0">
            <w:pPr>
              <w:keepLines/>
              <w:rPr>
                <w:sz w:val="20"/>
                <w:szCs w:val="20"/>
                <w:lang w:eastAsia="ja-JP"/>
              </w:rPr>
            </w:pPr>
          </w:p>
          <w:p w14:paraId="26BE8BE7" w14:textId="77777777" w:rsidR="00DC4CC0" w:rsidRDefault="00DC4CC0" w:rsidP="00DC4CC0">
            <w:pPr>
              <w:keepLines/>
              <w:rPr>
                <w:sz w:val="20"/>
                <w:szCs w:val="20"/>
                <w:lang w:eastAsia="ja-JP"/>
              </w:rPr>
            </w:pPr>
          </w:p>
          <w:p w14:paraId="26BE8BE8" w14:textId="77777777" w:rsidR="00DC4CC0" w:rsidRDefault="00DC4CC0" w:rsidP="00DC4CC0">
            <w:pPr>
              <w:keepLines/>
              <w:rPr>
                <w:sz w:val="20"/>
                <w:szCs w:val="20"/>
                <w:lang w:eastAsia="ja-JP"/>
              </w:rPr>
            </w:pPr>
          </w:p>
          <w:p w14:paraId="26BE8BE9" w14:textId="77777777" w:rsidR="00DC4CC0" w:rsidRDefault="00DC4CC0" w:rsidP="00DC4CC0">
            <w:pPr>
              <w:keepLines/>
              <w:rPr>
                <w:sz w:val="20"/>
                <w:szCs w:val="20"/>
                <w:lang w:eastAsia="ja-JP"/>
              </w:rPr>
            </w:pPr>
          </w:p>
          <w:p w14:paraId="26BE8BEA" w14:textId="77777777" w:rsidR="00DC4CC0" w:rsidRDefault="00DC4CC0" w:rsidP="00DC4CC0">
            <w:pPr>
              <w:keepLines/>
              <w:rPr>
                <w:sz w:val="20"/>
                <w:szCs w:val="20"/>
                <w:lang w:eastAsia="ja-JP"/>
              </w:rPr>
            </w:pPr>
          </w:p>
          <w:p w14:paraId="26BE8BEB" w14:textId="77777777" w:rsidR="00DC4CC0" w:rsidRDefault="00DC4CC0" w:rsidP="00DC4CC0">
            <w:pPr>
              <w:keepLines/>
              <w:rPr>
                <w:sz w:val="20"/>
                <w:szCs w:val="20"/>
                <w:lang w:eastAsia="ja-JP"/>
              </w:rPr>
            </w:pPr>
          </w:p>
          <w:p w14:paraId="26BE8BEC" w14:textId="77777777" w:rsidR="00DC4CC0" w:rsidRDefault="00DC4CC0" w:rsidP="00DC4CC0">
            <w:pPr>
              <w:keepLines/>
              <w:rPr>
                <w:sz w:val="20"/>
                <w:szCs w:val="20"/>
                <w:lang w:eastAsia="ja-JP"/>
              </w:rPr>
            </w:pPr>
          </w:p>
          <w:p w14:paraId="26BE8BED" w14:textId="77777777" w:rsidR="00DC4CC0" w:rsidRDefault="00DC4CC0" w:rsidP="00DC4CC0">
            <w:pPr>
              <w:keepLines/>
              <w:rPr>
                <w:sz w:val="20"/>
                <w:szCs w:val="20"/>
                <w:lang w:eastAsia="ja-JP"/>
              </w:rPr>
            </w:pPr>
          </w:p>
          <w:p w14:paraId="26BE8BEE" w14:textId="77777777" w:rsidR="00DC4CC0" w:rsidRDefault="00DC4CC0" w:rsidP="00DC4CC0">
            <w:pPr>
              <w:keepLines/>
              <w:rPr>
                <w:sz w:val="20"/>
                <w:szCs w:val="20"/>
                <w:lang w:eastAsia="ja-JP"/>
              </w:rPr>
            </w:pPr>
            <w:r>
              <w:rPr>
                <w:sz w:val="20"/>
                <w:szCs w:val="20"/>
                <w:lang w:eastAsia="ja-JP"/>
              </w:rPr>
              <w:t>/</w:t>
            </w:r>
          </w:p>
          <w:p w14:paraId="26BE8BEF" w14:textId="77777777" w:rsidR="00DC4CC0" w:rsidRDefault="00DC4CC0" w:rsidP="00DC4CC0">
            <w:pPr>
              <w:keepLines/>
              <w:rPr>
                <w:sz w:val="20"/>
                <w:szCs w:val="20"/>
                <w:lang w:eastAsia="ja-JP"/>
              </w:rPr>
            </w:pPr>
          </w:p>
          <w:p w14:paraId="26BE8BF0" w14:textId="77777777" w:rsidR="00DC4CC0" w:rsidRDefault="00DC4CC0" w:rsidP="00DC4CC0">
            <w:pPr>
              <w:keepLines/>
              <w:rPr>
                <w:sz w:val="20"/>
                <w:szCs w:val="20"/>
                <w:lang w:eastAsia="ja-JP"/>
              </w:rPr>
            </w:pPr>
            <w:r>
              <w:rPr>
                <w:sz w:val="20"/>
                <w:szCs w:val="20"/>
                <w:lang w:eastAsia="ja-JP"/>
              </w:rPr>
              <w:t>DESCRIPTION</w:t>
            </w:r>
          </w:p>
        </w:tc>
        <w:tc>
          <w:tcPr>
            <w:tcW w:w="769" w:type="pct"/>
          </w:tcPr>
          <w:p w14:paraId="26BE8BF1" w14:textId="77777777" w:rsidR="00DC4CC0" w:rsidRPr="005A7913" w:rsidRDefault="00DC4CC0" w:rsidP="00DC4CC0">
            <w:pPr>
              <w:keepLines/>
              <w:rPr>
                <w:rFonts w:cs="Arial"/>
                <w:sz w:val="20"/>
                <w:szCs w:val="20"/>
                <w:lang w:eastAsia="ja-JP"/>
              </w:rPr>
            </w:pPr>
          </w:p>
        </w:tc>
      </w:tr>
      <w:tr w:rsidR="00DC4CC0" w:rsidRPr="005A7913" w14:paraId="26BE8BFD" w14:textId="77777777" w:rsidTr="001E3BC2">
        <w:tc>
          <w:tcPr>
            <w:tcW w:w="855" w:type="pct"/>
          </w:tcPr>
          <w:p w14:paraId="26BE8BF3" w14:textId="77777777" w:rsidR="00DC4CC0" w:rsidRPr="009B3A24" w:rsidRDefault="00DC4CC0" w:rsidP="00DC4CC0">
            <w:pPr>
              <w:keepLines/>
              <w:rPr>
                <w:sz w:val="20"/>
                <w:szCs w:val="20"/>
              </w:rPr>
            </w:pPr>
            <w:r w:rsidRPr="009B3A24">
              <w:rPr>
                <w:sz w:val="20"/>
                <w:szCs w:val="20"/>
              </w:rPr>
              <w:t>UOM Code</w:t>
            </w:r>
          </w:p>
          <w:p w14:paraId="26BE8BF4" w14:textId="77777777" w:rsidR="00DC4CC0" w:rsidRPr="009B3A24" w:rsidRDefault="00DC4CC0" w:rsidP="00DC4CC0">
            <w:pPr>
              <w:keepLines/>
              <w:rPr>
                <w:sz w:val="20"/>
                <w:szCs w:val="20"/>
              </w:rPr>
            </w:pPr>
          </w:p>
          <w:p w14:paraId="26BE8BF5" w14:textId="77777777" w:rsidR="00DC4CC0" w:rsidRPr="009B3A24" w:rsidRDefault="00DC4CC0" w:rsidP="00DC4CC0">
            <w:pPr>
              <w:keepLines/>
              <w:rPr>
                <w:sz w:val="20"/>
                <w:szCs w:val="20"/>
              </w:rPr>
            </w:pPr>
            <w:r w:rsidRPr="009B3A24">
              <w:rPr>
                <w:rFonts w:ascii="MS Gothic" w:eastAsia="MS Gothic" w:hAnsi="MS Gothic" w:cs="Arial" w:hint="eastAsia"/>
                <w:sz w:val="20"/>
                <w:szCs w:val="20"/>
              </w:rPr>
              <w:t>単位</w:t>
            </w:r>
          </w:p>
        </w:tc>
        <w:tc>
          <w:tcPr>
            <w:tcW w:w="987" w:type="pct"/>
          </w:tcPr>
          <w:p w14:paraId="26BE8BF6" w14:textId="77777777" w:rsidR="00DC4CC0" w:rsidRDefault="00DC4CC0" w:rsidP="00DC4CC0">
            <w:pPr>
              <w:keepLines/>
              <w:rPr>
                <w:sz w:val="20"/>
                <w:szCs w:val="20"/>
                <w:lang w:eastAsia="ja-JP"/>
              </w:rPr>
            </w:pPr>
            <w:r>
              <w:rPr>
                <w:sz w:val="20"/>
                <w:szCs w:val="20"/>
                <w:lang w:eastAsia="ja-JP"/>
              </w:rPr>
              <w:t>UOM code for item derived from above for the delivery line/transaction line</w:t>
            </w:r>
          </w:p>
        </w:tc>
        <w:tc>
          <w:tcPr>
            <w:tcW w:w="550" w:type="pct"/>
          </w:tcPr>
          <w:p w14:paraId="26BE8BF7" w14:textId="77777777" w:rsidR="00DC4CC0" w:rsidRDefault="00DC4CC0" w:rsidP="00DC4CC0">
            <w:pPr>
              <w:keepLines/>
              <w:rPr>
                <w:sz w:val="20"/>
                <w:szCs w:val="20"/>
                <w:lang w:eastAsia="ja-JP"/>
              </w:rPr>
            </w:pPr>
            <w:r>
              <w:rPr>
                <w:sz w:val="20"/>
                <w:szCs w:val="20"/>
                <w:lang w:eastAsia="ja-JP"/>
              </w:rPr>
              <w:t>VARCHAR2(240)</w:t>
            </w:r>
          </w:p>
        </w:tc>
        <w:tc>
          <w:tcPr>
            <w:tcW w:w="877" w:type="pct"/>
          </w:tcPr>
          <w:p w14:paraId="26BE8BF8" w14:textId="77777777" w:rsidR="00DC4CC0" w:rsidRDefault="00DC4CC0" w:rsidP="00DC4CC0">
            <w:pPr>
              <w:keepLines/>
              <w:rPr>
                <w:sz w:val="20"/>
                <w:szCs w:val="20"/>
                <w:lang w:eastAsia="ja-JP"/>
              </w:rPr>
            </w:pPr>
            <w:r>
              <w:rPr>
                <w:sz w:val="20"/>
                <w:szCs w:val="20"/>
                <w:lang w:eastAsia="ja-JP"/>
              </w:rPr>
              <w:t>FND_LOOKUP_VALUES</w:t>
            </w:r>
          </w:p>
          <w:p w14:paraId="26BE8BF9" w14:textId="77777777" w:rsidR="00DC4CC0" w:rsidRDefault="00DC4CC0" w:rsidP="00DC4CC0">
            <w:pPr>
              <w:keepLines/>
              <w:rPr>
                <w:sz w:val="20"/>
                <w:szCs w:val="20"/>
                <w:lang w:eastAsia="ja-JP"/>
              </w:rPr>
            </w:pPr>
          </w:p>
          <w:p w14:paraId="26BE8BFA" w14:textId="77777777" w:rsidR="00DC4CC0" w:rsidRDefault="00DC4CC0" w:rsidP="00DC4CC0">
            <w:pPr>
              <w:keepLines/>
              <w:rPr>
                <w:sz w:val="20"/>
                <w:szCs w:val="20"/>
                <w:lang w:eastAsia="ja-JP"/>
              </w:rPr>
            </w:pPr>
            <w:r>
              <w:rPr>
                <w:sz w:val="20"/>
                <w:szCs w:val="20"/>
                <w:lang w:eastAsia="ja-JP"/>
              </w:rPr>
              <w:t>“</w:t>
            </w:r>
            <w:r w:rsidRPr="002E157F">
              <w:rPr>
                <w:sz w:val="20"/>
                <w:szCs w:val="20"/>
                <w:lang w:eastAsia="ja-JP"/>
              </w:rPr>
              <w:t>XXGIL_MLS_UOM_CODE</w:t>
            </w:r>
            <w:r>
              <w:rPr>
                <w:sz w:val="20"/>
                <w:szCs w:val="20"/>
                <w:lang w:eastAsia="ja-JP"/>
              </w:rPr>
              <w:t>”</w:t>
            </w:r>
          </w:p>
        </w:tc>
        <w:tc>
          <w:tcPr>
            <w:tcW w:w="962" w:type="pct"/>
          </w:tcPr>
          <w:p w14:paraId="26BE8BFB" w14:textId="77777777" w:rsidR="00DC4CC0" w:rsidRDefault="00DC4CC0" w:rsidP="00DC4CC0">
            <w:pPr>
              <w:keepLines/>
              <w:rPr>
                <w:sz w:val="20"/>
                <w:szCs w:val="20"/>
                <w:lang w:eastAsia="ja-JP"/>
              </w:rPr>
            </w:pPr>
            <w:r>
              <w:rPr>
                <w:sz w:val="20"/>
                <w:szCs w:val="20"/>
                <w:lang w:eastAsia="ja-JP"/>
              </w:rPr>
              <w:t>ATTRIBUTE1</w:t>
            </w:r>
          </w:p>
        </w:tc>
        <w:tc>
          <w:tcPr>
            <w:tcW w:w="769" w:type="pct"/>
          </w:tcPr>
          <w:p w14:paraId="26BE8BFC" w14:textId="77777777" w:rsidR="00DC4CC0" w:rsidRPr="005A7913" w:rsidRDefault="00DC4CC0" w:rsidP="00DC4CC0">
            <w:pPr>
              <w:keepLines/>
              <w:rPr>
                <w:rFonts w:cs="Arial"/>
                <w:sz w:val="20"/>
                <w:szCs w:val="20"/>
                <w:lang w:eastAsia="ja-JP"/>
              </w:rPr>
            </w:pPr>
          </w:p>
        </w:tc>
      </w:tr>
    </w:tbl>
    <w:p w14:paraId="26BE8BFF" w14:textId="77777777" w:rsidR="00BB6727" w:rsidRPr="005A7913" w:rsidRDefault="00BB6727" w:rsidP="00982D84">
      <w:pPr>
        <w:pStyle w:val="Heading2"/>
        <w:keepNext/>
        <w:keepLines/>
        <w:rPr>
          <w:lang w:eastAsia="ja-JP"/>
        </w:rPr>
      </w:pPr>
      <w:bookmarkStart w:id="105" w:name="_Toc160015367"/>
      <w:bookmarkStart w:id="106" w:name="_Toc182128751"/>
      <w:bookmarkStart w:id="107" w:name="_Toc182729253"/>
      <w:bookmarkStart w:id="108" w:name="_Toc12367365"/>
      <w:r w:rsidRPr="005A7913">
        <w:rPr>
          <w:lang w:eastAsia="ja-JP"/>
        </w:rPr>
        <w:t>Subtotal by/ Total by/ Sort by</w:t>
      </w:r>
      <w:bookmarkEnd w:id="105"/>
      <w:bookmarkEnd w:id="106"/>
      <w:bookmarkEnd w:id="107"/>
      <w:bookmarkEnd w:id="108"/>
      <w:r w:rsidRPr="005A7913">
        <w:rPr>
          <w:lang w:eastAsia="ja-JP"/>
        </w:rPr>
        <w:t xml:space="preserve"> </w:t>
      </w:r>
    </w:p>
    <w:tbl>
      <w:tblPr>
        <w:tblW w:w="9360" w:type="dxa"/>
        <w:tblInd w:w="2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9" w:type="dxa"/>
          <w:right w:w="29" w:type="dxa"/>
        </w:tblCellMar>
        <w:tblLook w:val="0000" w:firstRow="0" w:lastRow="0" w:firstColumn="0" w:lastColumn="0" w:noHBand="0" w:noVBand="0"/>
      </w:tblPr>
      <w:tblGrid>
        <w:gridCol w:w="3420"/>
        <w:gridCol w:w="2790"/>
        <w:gridCol w:w="3150"/>
      </w:tblGrid>
      <w:tr w:rsidR="00BB6727" w:rsidRPr="005A7913" w14:paraId="26BE8C03" w14:textId="77777777" w:rsidTr="00E55F92">
        <w:trPr>
          <w:trHeight w:val="348"/>
          <w:tblHeader/>
        </w:trPr>
        <w:tc>
          <w:tcPr>
            <w:tcW w:w="3420" w:type="dxa"/>
            <w:tcBorders>
              <w:top w:val="single" w:sz="12" w:space="0" w:color="auto"/>
              <w:left w:val="single" w:sz="12" w:space="0" w:color="auto"/>
              <w:bottom w:val="single" w:sz="8" w:space="0" w:color="auto"/>
              <w:right w:val="nil"/>
            </w:tcBorders>
            <w:shd w:val="clear" w:color="auto" w:fill="C0C0C0"/>
          </w:tcPr>
          <w:p w14:paraId="26BE8C00" w14:textId="77777777" w:rsidR="00BB6727" w:rsidRPr="005A7913" w:rsidRDefault="00BB6727" w:rsidP="00982D84">
            <w:pPr>
              <w:keepNext/>
              <w:keepLines/>
              <w:rPr>
                <w:rFonts w:cs="Arial"/>
                <w:b/>
                <w:sz w:val="20"/>
                <w:szCs w:val="20"/>
              </w:rPr>
            </w:pPr>
            <w:r w:rsidRPr="005A7913">
              <w:rPr>
                <w:rFonts w:cs="Arial"/>
                <w:b/>
                <w:sz w:val="20"/>
                <w:szCs w:val="20"/>
              </w:rPr>
              <w:t>Operation</w:t>
            </w:r>
          </w:p>
        </w:tc>
        <w:tc>
          <w:tcPr>
            <w:tcW w:w="2790" w:type="dxa"/>
            <w:tcBorders>
              <w:top w:val="single" w:sz="12" w:space="0" w:color="auto"/>
              <w:left w:val="nil"/>
              <w:bottom w:val="single" w:sz="8" w:space="0" w:color="auto"/>
              <w:right w:val="nil"/>
            </w:tcBorders>
            <w:shd w:val="clear" w:color="auto" w:fill="C0C0C0"/>
          </w:tcPr>
          <w:p w14:paraId="26BE8C01" w14:textId="77777777" w:rsidR="00BB6727" w:rsidRPr="005A7913" w:rsidRDefault="00BB6727" w:rsidP="00982D84">
            <w:pPr>
              <w:keepNext/>
              <w:keepLines/>
              <w:rPr>
                <w:rFonts w:cs="Arial"/>
                <w:b/>
                <w:sz w:val="20"/>
                <w:szCs w:val="20"/>
              </w:rPr>
            </w:pPr>
            <w:r w:rsidRPr="005A7913">
              <w:rPr>
                <w:rFonts w:cs="Arial"/>
                <w:b/>
                <w:sz w:val="20"/>
                <w:szCs w:val="20"/>
              </w:rPr>
              <w:t>Field Name</w:t>
            </w:r>
          </w:p>
        </w:tc>
        <w:tc>
          <w:tcPr>
            <w:tcW w:w="3150" w:type="dxa"/>
            <w:tcBorders>
              <w:top w:val="single" w:sz="12" w:space="0" w:color="auto"/>
              <w:left w:val="nil"/>
              <w:bottom w:val="single" w:sz="8" w:space="0" w:color="auto"/>
              <w:right w:val="single" w:sz="12" w:space="0" w:color="auto"/>
            </w:tcBorders>
            <w:shd w:val="clear" w:color="auto" w:fill="C0C0C0"/>
          </w:tcPr>
          <w:p w14:paraId="26BE8C02" w14:textId="77777777" w:rsidR="00BB6727" w:rsidRPr="005A7913" w:rsidRDefault="00BB6727" w:rsidP="00982D84">
            <w:pPr>
              <w:keepNext/>
              <w:keepLines/>
              <w:rPr>
                <w:rFonts w:cs="Arial"/>
                <w:b/>
                <w:sz w:val="20"/>
                <w:szCs w:val="20"/>
              </w:rPr>
            </w:pPr>
            <w:r w:rsidRPr="005A7913">
              <w:rPr>
                <w:rFonts w:cs="Arial"/>
                <w:b/>
                <w:sz w:val="20"/>
                <w:szCs w:val="20"/>
              </w:rPr>
              <w:t>Level</w:t>
            </w:r>
          </w:p>
        </w:tc>
      </w:tr>
      <w:tr w:rsidR="00E13957" w:rsidRPr="005A7913" w14:paraId="26BE8C05" w14:textId="77777777" w:rsidTr="00A426F8">
        <w:trPr>
          <w:trHeight w:val="234"/>
        </w:trPr>
        <w:tc>
          <w:tcPr>
            <w:tcW w:w="9360" w:type="dxa"/>
            <w:gridSpan w:val="3"/>
            <w:tcBorders>
              <w:top w:val="single" w:sz="8" w:space="0" w:color="auto"/>
              <w:left w:val="single" w:sz="12" w:space="0" w:color="auto"/>
              <w:bottom w:val="single" w:sz="8" w:space="0" w:color="auto"/>
              <w:right w:val="single" w:sz="12" w:space="0" w:color="auto"/>
            </w:tcBorders>
          </w:tcPr>
          <w:p w14:paraId="26BE8C04" w14:textId="77777777" w:rsidR="00E13957" w:rsidRPr="005A7913" w:rsidRDefault="00E13957" w:rsidP="00982D84">
            <w:pPr>
              <w:keepNext/>
              <w:keepLines/>
              <w:rPr>
                <w:rFonts w:cs="Arial"/>
                <w:sz w:val="20"/>
                <w:szCs w:val="20"/>
                <w:lang w:eastAsia="ja-JP"/>
              </w:rPr>
            </w:pPr>
            <w:r>
              <w:rPr>
                <w:rFonts w:cs="Arial"/>
                <w:sz w:val="20"/>
                <w:szCs w:val="20"/>
                <w:lang w:eastAsia="ja-JP"/>
              </w:rPr>
              <w:t>For Japan:</w:t>
            </w:r>
          </w:p>
        </w:tc>
      </w:tr>
      <w:tr w:rsidR="00E13957" w:rsidRPr="005A7913" w14:paraId="26BE8C09" w14:textId="77777777" w:rsidTr="00E55F92">
        <w:trPr>
          <w:trHeight w:val="252"/>
        </w:trPr>
        <w:tc>
          <w:tcPr>
            <w:tcW w:w="3420" w:type="dxa"/>
            <w:tcBorders>
              <w:top w:val="single" w:sz="8" w:space="0" w:color="auto"/>
              <w:left w:val="single" w:sz="12" w:space="0" w:color="auto"/>
              <w:bottom w:val="single" w:sz="8" w:space="0" w:color="auto"/>
              <w:right w:val="single" w:sz="8" w:space="0" w:color="auto"/>
            </w:tcBorders>
          </w:tcPr>
          <w:p w14:paraId="26BE8C06" w14:textId="77777777" w:rsidR="00E13957" w:rsidRPr="005A7913" w:rsidRDefault="00E13957" w:rsidP="00E13957">
            <w:pPr>
              <w:keepLines/>
              <w:rPr>
                <w:rFonts w:cs="Arial"/>
                <w:sz w:val="20"/>
                <w:szCs w:val="20"/>
                <w:lang w:eastAsia="ja-JP"/>
              </w:rPr>
            </w:pPr>
            <w:r w:rsidRPr="0041088E">
              <w:rPr>
                <w:sz w:val="20"/>
                <w:szCs w:val="20"/>
                <w:lang w:eastAsia="ja-JP"/>
              </w:rPr>
              <w:t>Order By</w:t>
            </w:r>
          </w:p>
        </w:tc>
        <w:tc>
          <w:tcPr>
            <w:tcW w:w="2790" w:type="dxa"/>
            <w:tcBorders>
              <w:top w:val="single" w:sz="8" w:space="0" w:color="auto"/>
              <w:left w:val="single" w:sz="8" w:space="0" w:color="auto"/>
              <w:bottom w:val="single" w:sz="8" w:space="0" w:color="auto"/>
              <w:right w:val="single" w:sz="8" w:space="0" w:color="auto"/>
            </w:tcBorders>
          </w:tcPr>
          <w:p w14:paraId="26BE8C07" w14:textId="77777777" w:rsidR="00E13957" w:rsidRPr="005A7913" w:rsidRDefault="00E13957" w:rsidP="00E13957">
            <w:pPr>
              <w:keepLines/>
              <w:rPr>
                <w:rFonts w:cs="Arial"/>
                <w:sz w:val="20"/>
                <w:szCs w:val="20"/>
                <w:lang w:eastAsia="ja-JP"/>
              </w:rPr>
            </w:pPr>
            <w:r>
              <w:rPr>
                <w:sz w:val="20"/>
                <w:szCs w:val="20"/>
                <w:lang w:eastAsia="ja-JP"/>
              </w:rPr>
              <w:t>LINE_NUMBER</w:t>
            </w:r>
          </w:p>
        </w:tc>
        <w:tc>
          <w:tcPr>
            <w:tcW w:w="3150" w:type="dxa"/>
            <w:tcBorders>
              <w:top w:val="single" w:sz="8" w:space="0" w:color="auto"/>
              <w:left w:val="single" w:sz="8" w:space="0" w:color="auto"/>
              <w:bottom w:val="single" w:sz="8" w:space="0" w:color="auto"/>
              <w:right w:val="single" w:sz="12" w:space="0" w:color="auto"/>
            </w:tcBorders>
          </w:tcPr>
          <w:p w14:paraId="26BE8C08" w14:textId="77777777" w:rsidR="00E13957" w:rsidRPr="005A7913" w:rsidRDefault="00E13957" w:rsidP="00E13957">
            <w:pPr>
              <w:keepLines/>
              <w:rPr>
                <w:rFonts w:cs="Arial"/>
                <w:sz w:val="20"/>
                <w:szCs w:val="20"/>
                <w:lang w:eastAsia="ja-JP"/>
              </w:rPr>
            </w:pPr>
            <w:r w:rsidRPr="0041088E">
              <w:rPr>
                <w:sz w:val="20"/>
                <w:szCs w:val="20"/>
                <w:lang w:eastAsia="ja-JP"/>
              </w:rPr>
              <w:t>ASC</w:t>
            </w:r>
          </w:p>
        </w:tc>
      </w:tr>
      <w:tr w:rsidR="00E13957" w:rsidRPr="005A7913" w14:paraId="26BE8C0D" w14:textId="77777777" w:rsidTr="00E55F92">
        <w:trPr>
          <w:trHeight w:val="252"/>
        </w:trPr>
        <w:tc>
          <w:tcPr>
            <w:tcW w:w="3420" w:type="dxa"/>
            <w:tcBorders>
              <w:top w:val="single" w:sz="8" w:space="0" w:color="auto"/>
              <w:left w:val="single" w:sz="12" w:space="0" w:color="auto"/>
              <w:bottom w:val="single" w:sz="8" w:space="0" w:color="auto"/>
              <w:right w:val="single" w:sz="8" w:space="0" w:color="auto"/>
            </w:tcBorders>
          </w:tcPr>
          <w:p w14:paraId="26BE8C0A" w14:textId="77777777" w:rsidR="00E13957" w:rsidRPr="005A7913" w:rsidRDefault="00E13957" w:rsidP="00E13957">
            <w:pPr>
              <w:keepLines/>
              <w:rPr>
                <w:rFonts w:cs="Arial"/>
                <w:sz w:val="20"/>
                <w:szCs w:val="20"/>
                <w:lang w:eastAsia="ja-JP"/>
              </w:rPr>
            </w:pPr>
            <w:r w:rsidRPr="0041088E">
              <w:rPr>
                <w:sz w:val="20"/>
                <w:szCs w:val="20"/>
                <w:lang w:eastAsia="ja-JP"/>
              </w:rPr>
              <w:t>Subtotal by</w:t>
            </w:r>
          </w:p>
        </w:tc>
        <w:tc>
          <w:tcPr>
            <w:tcW w:w="2790" w:type="dxa"/>
            <w:tcBorders>
              <w:top w:val="single" w:sz="8" w:space="0" w:color="auto"/>
              <w:left w:val="single" w:sz="8" w:space="0" w:color="auto"/>
              <w:bottom w:val="single" w:sz="8" w:space="0" w:color="auto"/>
              <w:right w:val="single" w:sz="8" w:space="0" w:color="auto"/>
            </w:tcBorders>
          </w:tcPr>
          <w:p w14:paraId="26BE8C0B" w14:textId="77777777" w:rsidR="00E13957" w:rsidRPr="005A7913" w:rsidRDefault="00E13957" w:rsidP="00E13957">
            <w:pPr>
              <w:keepLines/>
              <w:rPr>
                <w:rFonts w:cs="Arial"/>
                <w:sz w:val="20"/>
                <w:szCs w:val="20"/>
                <w:lang w:eastAsia="ja-JP"/>
              </w:rPr>
            </w:pPr>
            <w:r>
              <w:rPr>
                <w:sz w:val="20"/>
                <w:szCs w:val="20"/>
                <w:lang w:eastAsia="ja-JP"/>
              </w:rPr>
              <w:t>TAX_AMOUNT</w:t>
            </w:r>
          </w:p>
        </w:tc>
        <w:tc>
          <w:tcPr>
            <w:tcW w:w="3150" w:type="dxa"/>
            <w:tcBorders>
              <w:top w:val="single" w:sz="8" w:space="0" w:color="auto"/>
              <w:left w:val="single" w:sz="8" w:space="0" w:color="auto"/>
              <w:bottom w:val="single" w:sz="8" w:space="0" w:color="auto"/>
              <w:right w:val="single" w:sz="12" w:space="0" w:color="auto"/>
            </w:tcBorders>
          </w:tcPr>
          <w:p w14:paraId="26BE8C0C" w14:textId="77777777" w:rsidR="00E13957" w:rsidRPr="005A7913" w:rsidRDefault="00E13957" w:rsidP="00E13957">
            <w:pPr>
              <w:keepLines/>
              <w:rPr>
                <w:rFonts w:cs="Arial"/>
                <w:sz w:val="20"/>
                <w:szCs w:val="20"/>
                <w:lang w:eastAsia="ja-JP"/>
              </w:rPr>
            </w:pPr>
            <w:r w:rsidRPr="0041088E">
              <w:rPr>
                <w:sz w:val="20"/>
                <w:szCs w:val="20"/>
                <w:lang w:eastAsia="ja-JP"/>
              </w:rPr>
              <w:t>NA</w:t>
            </w:r>
          </w:p>
        </w:tc>
      </w:tr>
      <w:tr w:rsidR="00E13957" w:rsidRPr="005A7913" w14:paraId="26BE8C11" w14:textId="77777777" w:rsidTr="00E55F92">
        <w:trPr>
          <w:trHeight w:val="252"/>
        </w:trPr>
        <w:tc>
          <w:tcPr>
            <w:tcW w:w="3420" w:type="dxa"/>
            <w:tcBorders>
              <w:top w:val="single" w:sz="8" w:space="0" w:color="auto"/>
              <w:left w:val="single" w:sz="12" w:space="0" w:color="auto"/>
              <w:bottom w:val="single" w:sz="12" w:space="0" w:color="auto"/>
              <w:right w:val="single" w:sz="8" w:space="0" w:color="auto"/>
            </w:tcBorders>
          </w:tcPr>
          <w:p w14:paraId="26BE8C0E" w14:textId="77777777" w:rsidR="00E13957" w:rsidRPr="005A7913" w:rsidRDefault="00E13957" w:rsidP="00E13957">
            <w:pPr>
              <w:keepLines/>
              <w:rPr>
                <w:rFonts w:cs="Arial"/>
                <w:sz w:val="20"/>
                <w:szCs w:val="20"/>
                <w:lang w:eastAsia="ja-JP"/>
              </w:rPr>
            </w:pPr>
            <w:r w:rsidRPr="0041088E">
              <w:rPr>
                <w:sz w:val="20"/>
                <w:szCs w:val="20"/>
                <w:lang w:eastAsia="ja-JP"/>
              </w:rPr>
              <w:t>Subtotal by</w:t>
            </w:r>
          </w:p>
        </w:tc>
        <w:tc>
          <w:tcPr>
            <w:tcW w:w="2790" w:type="dxa"/>
            <w:tcBorders>
              <w:top w:val="single" w:sz="8" w:space="0" w:color="auto"/>
              <w:left w:val="single" w:sz="8" w:space="0" w:color="auto"/>
              <w:bottom w:val="single" w:sz="12" w:space="0" w:color="auto"/>
              <w:right w:val="single" w:sz="8" w:space="0" w:color="auto"/>
            </w:tcBorders>
          </w:tcPr>
          <w:p w14:paraId="26BE8C0F" w14:textId="77777777" w:rsidR="00E13957" w:rsidRPr="005A7913" w:rsidRDefault="00E13957" w:rsidP="00E13957">
            <w:pPr>
              <w:keepLines/>
              <w:rPr>
                <w:rFonts w:cs="Arial"/>
                <w:sz w:val="20"/>
                <w:szCs w:val="20"/>
                <w:lang w:eastAsia="ja-JP"/>
              </w:rPr>
            </w:pPr>
            <w:r>
              <w:rPr>
                <w:sz w:val="20"/>
                <w:szCs w:val="20"/>
                <w:lang w:eastAsia="ja-JP"/>
              </w:rPr>
              <w:t>TOTAL_AMOUNT</w:t>
            </w:r>
          </w:p>
        </w:tc>
        <w:tc>
          <w:tcPr>
            <w:tcW w:w="3150" w:type="dxa"/>
            <w:tcBorders>
              <w:top w:val="single" w:sz="8" w:space="0" w:color="auto"/>
              <w:left w:val="single" w:sz="8" w:space="0" w:color="auto"/>
              <w:bottom w:val="single" w:sz="12" w:space="0" w:color="auto"/>
              <w:right w:val="single" w:sz="12" w:space="0" w:color="auto"/>
            </w:tcBorders>
          </w:tcPr>
          <w:p w14:paraId="26BE8C10" w14:textId="77777777" w:rsidR="00E13957" w:rsidRPr="005A7913" w:rsidRDefault="00E13957" w:rsidP="00E13957">
            <w:pPr>
              <w:keepLines/>
              <w:rPr>
                <w:rFonts w:cs="Arial"/>
                <w:sz w:val="20"/>
                <w:szCs w:val="20"/>
                <w:lang w:eastAsia="ja-JP"/>
              </w:rPr>
            </w:pPr>
            <w:r w:rsidRPr="0041088E">
              <w:rPr>
                <w:sz w:val="20"/>
                <w:szCs w:val="20"/>
                <w:lang w:eastAsia="ja-JP"/>
              </w:rPr>
              <w:t>NA</w:t>
            </w:r>
          </w:p>
        </w:tc>
      </w:tr>
    </w:tbl>
    <w:p w14:paraId="26BE8C13" w14:textId="77777777" w:rsidR="00BB6727" w:rsidRPr="005A7913" w:rsidRDefault="00BB6727" w:rsidP="00E55F92">
      <w:pPr>
        <w:pStyle w:val="Heading2"/>
        <w:rPr>
          <w:lang w:eastAsia="ja-JP"/>
        </w:rPr>
      </w:pPr>
      <w:bookmarkStart w:id="109" w:name="_Toc160015368"/>
      <w:bookmarkStart w:id="110" w:name="_Toc182128752"/>
      <w:bookmarkStart w:id="111" w:name="_Toc182729254"/>
      <w:bookmarkStart w:id="112" w:name="_Toc12367366"/>
      <w:r w:rsidRPr="005A7913">
        <w:rPr>
          <w:lang w:eastAsia="ja-JP"/>
        </w:rPr>
        <w:t>Conditions / Where Clause</w:t>
      </w:r>
      <w:bookmarkEnd w:id="109"/>
      <w:bookmarkEnd w:id="110"/>
      <w:bookmarkEnd w:id="111"/>
      <w:bookmarkEnd w:id="112"/>
      <w:r w:rsidRPr="005A7913">
        <w:rPr>
          <w:lang w:eastAsia="ja-JP"/>
        </w:rPr>
        <w:t xml:space="preserve">  </w:t>
      </w:r>
    </w:p>
    <w:tbl>
      <w:tblPr>
        <w:tblW w:w="9360" w:type="dxa"/>
        <w:tblInd w:w="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2880"/>
        <w:gridCol w:w="1656"/>
        <w:gridCol w:w="1944"/>
        <w:gridCol w:w="2880"/>
      </w:tblGrid>
      <w:tr w:rsidR="00BB6727" w:rsidRPr="005A7913" w14:paraId="26BE8C18" w14:textId="77777777" w:rsidTr="001E3BC2">
        <w:trPr>
          <w:trHeight w:val="247"/>
          <w:tblHeader/>
        </w:trPr>
        <w:tc>
          <w:tcPr>
            <w:tcW w:w="2880" w:type="dxa"/>
            <w:shd w:val="clear" w:color="auto" w:fill="C0C0C0"/>
          </w:tcPr>
          <w:p w14:paraId="26BE8C14" w14:textId="77777777" w:rsidR="00BB6727" w:rsidRPr="005A7913" w:rsidRDefault="00BB6727" w:rsidP="00D2535C">
            <w:pPr>
              <w:rPr>
                <w:rFonts w:cs="Arial"/>
                <w:b/>
                <w:sz w:val="20"/>
                <w:szCs w:val="20"/>
              </w:rPr>
            </w:pPr>
            <w:r w:rsidRPr="005A7913">
              <w:rPr>
                <w:rFonts w:cs="Arial"/>
                <w:b/>
                <w:sz w:val="20"/>
                <w:szCs w:val="20"/>
              </w:rPr>
              <w:t>Table Name</w:t>
            </w:r>
          </w:p>
        </w:tc>
        <w:tc>
          <w:tcPr>
            <w:tcW w:w="1656" w:type="dxa"/>
            <w:shd w:val="clear" w:color="auto" w:fill="C0C0C0"/>
          </w:tcPr>
          <w:p w14:paraId="26BE8C15" w14:textId="77777777" w:rsidR="00BB6727" w:rsidRPr="005A7913" w:rsidRDefault="00BB6727" w:rsidP="00D2535C">
            <w:pPr>
              <w:rPr>
                <w:rFonts w:cs="Arial"/>
                <w:b/>
                <w:sz w:val="20"/>
                <w:szCs w:val="20"/>
              </w:rPr>
            </w:pPr>
            <w:r w:rsidRPr="005A7913">
              <w:rPr>
                <w:rFonts w:cs="Arial"/>
                <w:b/>
                <w:sz w:val="20"/>
                <w:szCs w:val="20"/>
              </w:rPr>
              <w:t>Column Name</w:t>
            </w:r>
          </w:p>
        </w:tc>
        <w:tc>
          <w:tcPr>
            <w:tcW w:w="1944" w:type="dxa"/>
            <w:shd w:val="clear" w:color="auto" w:fill="C0C0C0"/>
          </w:tcPr>
          <w:p w14:paraId="26BE8C16" w14:textId="77777777" w:rsidR="00BB6727" w:rsidRPr="005A7913" w:rsidRDefault="00BB6727" w:rsidP="00D2535C">
            <w:pPr>
              <w:rPr>
                <w:rFonts w:cs="Arial"/>
                <w:b/>
                <w:sz w:val="20"/>
                <w:szCs w:val="20"/>
              </w:rPr>
            </w:pPr>
            <w:r w:rsidRPr="005A7913">
              <w:rPr>
                <w:rFonts w:cs="Arial"/>
                <w:b/>
                <w:sz w:val="20"/>
                <w:szCs w:val="20"/>
              </w:rPr>
              <w:t>Relationship</w:t>
            </w:r>
          </w:p>
        </w:tc>
        <w:tc>
          <w:tcPr>
            <w:tcW w:w="2880" w:type="dxa"/>
            <w:shd w:val="clear" w:color="auto" w:fill="C0C0C0"/>
          </w:tcPr>
          <w:p w14:paraId="26BE8C17" w14:textId="77777777" w:rsidR="00BB6727" w:rsidRPr="005A7913" w:rsidRDefault="00BB6727" w:rsidP="00D2535C">
            <w:pPr>
              <w:rPr>
                <w:rFonts w:cs="Arial"/>
                <w:b/>
                <w:sz w:val="20"/>
                <w:szCs w:val="20"/>
              </w:rPr>
            </w:pPr>
            <w:r w:rsidRPr="005A7913">
              <w:rPr>
                <w:rFonts w:cs="Arial"/>
                <w:b/>
                <w:sz w:val="20"/>
                <w:szCs w:val="20"/>
              </w:rPr>
              <w:t>Criteria</w:t>
            </w:r>
          </w:p>
        </w:tc>
      </w:tr>
      <w:tr w:rsidR="00BB6727" w:rsidRPr="005A7913" w14:paraId="26BE8C1D" w14:textId="77777777" w:rsidTr="001E3BC2">
        <w:trPr>
          <w:trHeight w:val="247"/>
        </w:trPr>
        <w:tc>
          <w:tcPr>
            <w:tcW w:w="2880" w:type="dxa"/>
            <w:vAlign w:val="center"/>
          </w:tcPr>
          <w:p w14:paraId="26BE8C19" w14:textId="77777777" w:rsidR="00BB6727" w:rsidRPr="005A7913" w:rsidRDefault="00ED0D52" w:rsidP="00BB6727">
            <w:pPr>
              <w:keepLines/>
              <w:rPr>
                <w:rFonts w:cs="Arial"/>
                <w:sz w:val="20"/>
                <w:szCs w:val="20"/>
                <w:lang w:eastAsia="ja-JP"/>
              </w:rPr>
            </w:pPr>
            <w:r>
              <w:rPr>
                <w:rFonts w:cs="Arial"/>
                <w:sz w:val="20"/>
                <w:szCs w:val="20"/>
                <w:lang w:eastAsia="ja-JP"/>
              </w:rPr>
              <w:t>NA</w:t>
            </w:r>
          </w:p>
        </w:tc>
        <w:tc>
          <w:tcPr>
            <w:tcW w:w="1656" w:type="dxa"/>
            <w:vAlign w:val="center"/>
          </w:tcPr>
          <w:p w14:paraId="26BE8C1A" w14:textId="77777777" w:rsidR="00BB6727" w:rsidRPr="005A7913" w:rsidRDefault="00BB6727" w:rsidP="00BB6727">
            <w:pPr>
              <w:keepLines/>
              <w:rPr>
                <w:rFonts w:cs="Arial"/>
                <w:sz w:val="20"/>
                <w:szCs w:val="20"/>
                <w:lang w:eastAsia="ja-JP"/>
              </w:rPr>
            </w:pPr>
          </w:p>
        </w:tc>
        <w:tc>
          <w:tcPr>
            <w:tcW w:w="1944" w:type="dxa"/>
            <w:vAlign w:val="center"/>
          </w:tcPr>
          <w:p w14:paraId="26BE8C1B" w14:textId="77777777" w:rsidR="00BB6727" w:rsidRPr="005A7913" w:rsidRDefault="00BB6727" w:rsidP="00BB6727">
            <w:pPr>
              <w:keepLines/>
              <w:rPr>
                <w:rFonts w:cs="Arial"/>
                <w:sz w:val="20"/>
                <w:szCs w:val="20"/>
                <w:lang w:eastAsia="ja-JP"/>
              </w:rPr>
            </w:pPr>
          </w:p>
        </w:tc>
        <w:tc>
          <w:tcPr>
            <w:tcW w:w="2880" w:type="dxa"/>
            <w:vAlign w:val="center"/>
          </w:tcPr>
          <w:p w14:paraId="26BE8C1C" w14:textId="77777777" w:rsidR="00BB6727" w:rsidRPr="005A7913" w:rsidRDefault="00BB6727" w:rsidP="00BB6727">
            <w:pPr>
              <w:keepLines/>
              <w:rPr>
                <w:rFonts w:cs="Arial"/>
                <w:sz w:val="20"/>
                <w:szCs w:val="20"/>
                <w:lang w:eastAsia="ja-JP"/>
              </w:rPr>
            </w:pPr>
          </w:p>
        </w:tc>
      </w:tr>
      <w:tr w:rsidR="00BB6727" w:rsidRPr="005A7913" w14:paraId="26BE8C22" w14:textId="77777777" w:rsidTr="001E3BC2">
        <w:trPr>
          <w:trHeight w:val="247"/>
        </w:trPr>
        <w:tc>
          <w:tcPr>
            <w:tcW w:w="2880" w:type="dxa"/>
            <w:vAlign w:val="center"/>
          </w:tcPr>
          <w:p w14:paraId="26BE8C1E" w14:textId="77777777" w:rsidR="00BB6727" w:rsidRPr="005A7913" w:rsidRDefault="00BB6727" w:rsidP="00BB6727">
            <w:pPr>
              <w:keepLines/>
              <w:rPr>
                <w:rFonts w:cs="Arial"/>
                <w:sz w:val="20"/>
                <w:szCs w:val="20"/>
                <w:lang w:eastAsia="ja-JP"/>
              </w:rPr>
            </w:pPr>
          </w:p>
        </w:tc>
        <w:tc>
          <w:tcPr>
            <w:tcW w:w="1656" w:type="dxa"/>
            <w:vAlign w:val="center"/>
          </w:tcPr>
          <w:p w14:paraId="26BE8C1F" w14:textId="77777777" w:rsidR="00BB6727" w:rsidRPr="005A7913" w:rsidRDefault="00BB6727" w:rsidP="00BB6727">
            <w:pPr>
              <w:keepLines/>
              <w:rPr>
                <w:rFonts w:cs="Arial"/>
                <w:sz w:val="20"/>
                <w:szCs w:val="20"/>
                <w:lang w:eastAsia="ja-JP"/>
              </w:rPr>
            </w:pPr>
          </w:p>
        </w:tc>
        <w:tc>
          <w:tcPr>
            <w:tcW w:w="1944" w:type="dxa"/>
            <w:vAlign w:val="center"/>
          </w:tcPr>
          <w:p w14:paraId="26BE8C20" w14:textId="77777777" w:rsidR="00BB6727" w:rsidRPr="005A7913" w:rsidRDefault="00BB6727" w:rsidP="00BB6727">
            <w:pPr>
              <w:keepLines/>
              <w:rPr>
                <w:rFonts w:cs="Arial"/>
                <w:sz w:val="20"/>
                <w:szCs w:val="20"/>
                <w:lang w:eastAsia="ja-JP"/>
              </w:rPr>
            </w:pPr>
          </w:p>
        </w:tc>
        <w:tc>
          <w:tcPr>
            <w:tcW w:w="2880" w:type="dxa"/>
            <w:vAlign w:val="center"/>
          </w:tcPr>
          <w:p w14:paraId="26BE8C21" w14:textId="77777777" w:rsidR="00BB6727" w:rsidRPr="005A7913" w:rsidRDefault="00BB6727" w:rsidP="00BB6727">
            <w:pPr>
              <w:keepLines/>
              <w:rPr>
                <w:rFonts w:cs="Arial"/>
                <w:sz w:val="20"/>
                <w:szCs w:val="20"/>
                <w:lang w:eastAsia="ja-JP"/>
              </w:rPr>
            </w:pPr>
          </w:p>
        </w:tc>
      </w:tr>
      <w:tr w:rsidR="00E55F92" w:rsidRPr="005A7913" w14:paraId="26BE8C27" w14:textId="77777777" w:rsidTr="001E3BC2">
        <w:trPr>
          <w:trHeight w:val="247"/>
        </w:trPr>
        <w:tc>
          <w:tcPr>
            <w:tcW w:w="2880" w:type="dxa"/>
            <w:vAlign w:val="center"/>
          </w:tcPr>
          <w:p w14:paraId="26BE8C23" w14:textId="77777777" w:rsidR="00E55F92" w:rsidRPr="005A7913" w:rsidRDefault="00E55F92" w:rsidP="00BB6727">
            <w:pPr>
              <w:keepLines/>
              <w:rPr>
                <w:rFonts w:cs="Arial"/>
                <w:sz w:val="20"/>
                <w:szCs w:val="20"/>
                <w:lang w:eastAsia="ja-JP"/>
              </w:rPr>
            </w:pPr>
          </w:p>
        </w:tc>
        <w:tc>
          <w:tcPr>
            <w:tcW w:w="1656" w:type="dxa"/>
            <w:vAlign w:val="center"/>
          </w:tcPr>
          <w:p w14:paraId="26BE8C24" w14:textId="77777777" w:rsidR="00E55F92" w:rsidRPr="005A7913" w:rsidRDefault="00E55F92" w:rsidP="00BB6727">
            <w:pPr>
              <w:keepLines/>
              <w:rPr>
                <w:rFonts w:cs="Arial"/>
                <w:sz w:val="20"/>
                <w:szCs w:val="20"/>
                <w:lang w:eastAsia="ja-JP"/>
              </w:rPr>
            </w:pPr>
          </w:p>
        </w:tc>
        <w:tc>
          <w:tcPr>
            <w:tcW w:w="1944" w:type="dxa"/>
            <w:vAlign w:val="center"/>
          </w:tcPr>
          <w:p w14:paraId="26BE8C25" w14:textId="77777777" w:rsidR="00E55F92" w:rsidRPr="005A7913" w:rsidRDefault="00E55F92" w:rsidP="00BB6727">
            <w:pPr>
              <w:keepLines/>
              <w:rPr>
                <w:rFonts w:cs="Arial"/>
                <w:sz w:val="20"/>
                <w:szCs w:val="20"/>
                <w:lang w:eastAsia="ja-JP"/>
              </w:rPr>
            </w:pPr>
          </w:p>
        </w:tc>
        <w:tc>
          <w:tcPr>
            <w:tcW w:w="2880" w:type="dxa"/>
            <w:vAlign w:val="center"/>
          </w:tcPr>
          <w:p w14:paraId="26BE8C26" w14:textId="77777777" w:rsidR="00E55F92" w:rsidRPr="005A7913" w:rsidRDefault="00E55F92" w:rsidP="00BB6727">
            <w:pPr>
              <w:keepLines/>
              <w:rPr>
                <w:rFonts w:cs="Arial"/>
                <w:sz w:val="20"/>
                <w:szCs w:val="20"/>
                <w:lang w:eastAsia="ja-JP"/>
              </w:rPr>
            </w:pPr>
          </w:p>
        </w:tc>
      </w:tr>
    </w:tbl>
    <w:p w14:paraId="26BE8C28" w14:textId="77777777" w:rsidR="00202010" w:rsidRPr="005A7913" w:rsidRDefault="00202010" w:rsidP="000D47C3">
      <w:pPr>
        <w:pStyle w:val="Heading2"/>
        <w:keepNext/>
        <w:rPr>
          <w:lang w:eastAsia="ja-JP"/>
        </w:rPr>
      </w:pPr>
      <w:bookmarkStart w:id="113" w:name="_Toc12367367"/>
      <w:r w:rsidRPr="005A7913">
        <w:rPr>
          <w:lang w:eastAsia="ja-JP"/>
        </w:rPr>
        <w:t>Report Layout</w:t>
      </w:r>
      <w:bookmarkEnd w:id="113"/>
      <w:r w:rsidRPr="005A7913">
        <w:rPr>
          <w:lang w:eastAsia="ja-JP"/>
        </w:rPr>
        <w:t xml:space="preserve"> </w:t>
      </w:r>
    </w:p>
    <w:bookmarkStart w:id="114" w:name="_MON_1329037367"/>
    <w:bookmarkEnd w:id="114"/>
    <w:p w14:paraId="26BE8C29" w14:textId="77777777" w:rsidR="00202010" w:rsidRPr="005A7913" w:rsidRDefault="00A435CB" w:rsidP="00E55F92">
      <w:pPr>
        <w:pStyle w:val="Level2"/>
      </w:pPr>
      <w:r w:rsidRPr="004E153F">
        <w:rPr>
          <w:i/>
        </w:rPr>
        <w:object w:dxaOrig="1539" w:dyaOrig="996" w14:anchorId="26BEA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8.5pt" o:ole="">
            <v:imagedata r:id="rId13" o:title=""/>
          </v:shape>
          <o:OLEObject Type="Embed" ProgID="Excel.Sheet.8" ShapeID="_x0000_i1025" DrawAspect="Icon" ObjectID="_1624407398" r:id="rId14"/>
        </w:object>
      </w:r>
      <w:r>
        <w:rPr>
          <w:i/>
        </w:rPr>
        <w:t xml:space="preserve">  </w:t>
      </w:r>
      <w:bookmarkStart w:id="115" w:name="_MON_1328966587"/>
      <w:bookmarkEnd w:id="115"/>
      <w:bookmarkStart w:id="116" w:name="_MON_1329050610"/>
      <w:bookmarkEnd w:id="116"/>
      <w:r>
        <w:object w:dxaOrig="1539" w:dyaOrig="996" w14:anchorId="26BEA952">
          <v:shape id="_x0000_i1026" type="#_x0000_t75" style="width:77pt;height:52pt" o:ole="">
            <v:imagedata r:id="rId15" o:title=""/>
          </v:shape>
          <o:OLEObject Type="Embed" ProgID="Excel.Sheet.8" ShapeID="_x0000_i1026" DrawAspect="Icon" ObjectID="_1624407399" r:id="rId16"/>
        </w:object>
      </w:r>
      <w:r w:rsidRPr="00CB62B8">
        <w:rPr>
          <w:b/>
        </w:rPr>
        <w:object w:dxaOrig="1539" w:dyaOrig="996" w14:anchorId="26BEA953">
          <v:shape id="_x0000_i1027" type="#_x0000_t75" style="width:77pt;height:52pt" o:ole="">
            <v:imagedata r:id="rId17" o:title=""/>
          </v:shape>
          <o:OLEObject Type="Embed" ProgID="AcroExch.Document.7" ShapeID="_x0000_i1027" DrawAspect="Icon" ObjectID="_1624407400" r:id="rId18"/>
        </w:object>
      </w:r>
      <w:r w:rsidRPr="008C6A1E">
        <w:rPr>
          <w:b/>
        </w:rPr>
        <w:object w:dxaOrig="1539" w:dyaOrig="996" w14:anchorId="26BEA954">
          <v:shape id="_x0000_i1028" type="#_x0000_t75" style="width:77pt;height:52pt" o:ole="">
            <v:imagedata r:id="rId19" o:title=""/>
          </v:shape>
          <o:OLEObject Type="Embed" ProgID="AcroExch.Document.7" ShapeID="_x0000_i1028" DrawAspect="Icon" ObjectID="_1624407401" r:id="rId20"/>
        </w:object>
      </w:r>
      <w:r w:rsidR="00FC2B59">
        <w:rPr>
          <w:i/>
        </w:rPr>
        <w:object w:dxaOrig="1508" w:dyaOrig="983" w14:anchorId="26BEA955">
          <v:shape id="_x0000_i1029" type="#_x0000_t75" style="width:75pt;height:48.5pt" o:ole="">
            <v:imagedata r:id="rId21" o:title=""/>
          </v:shape>
          <o:OLEObject Type="Embed" ProgID="Excel.Sheet.12" ShapeID="_x0000_i1029" DrawAspect="Icon" ObjectID="_1624407402" r:id="rId22"/>
        </w:object>
      </w:r>
    </w:p>
    <w:p w14:paraId="26BE8C2A" w14:textId="77777777" w:rsidR="00BB6727" w:rsidRDefault="00BB6727" w:rsidP="00E55F92">
      <w:pPr>
        <w:pStyle w:val="Heading2"/>
        <w:rPr>
          <w:lang w:eastAsia="ja-JP"/>
        </w:rPr>
      </w:pPr>
      <w:bookmarkStart w:id="117" w:name="_Toc182128753"/>
      <w:bookmarkStart w:id="118" w:name="_Toc182729255"/>
      <w:bookmarkStart w:id="119" w:name="_Toc12367368"/>
      <w:r w:rsidRPr="005A7913">
        <w:rPr>
          <w:lang w:eastAsia="ja-JP"/>
        </w:rPr>
        <w:t>Program Logic (pseudo code)</w:t>
      </w:r>
      <w:bookmarkEnd w:id="117"/>
      <w:bookmarkEnd w:id="118"/>
      <w:bookmarkEnd w:id="119"/>
    </w:p>
    <w:p w14:paraId="26BE8C2B" w14:textId="77777777" w:rsidR="00A435CB" w:rsidRPr="00A435CB" w:rsidRDefault="00A435CB" w:rsidP="00A435CB">
      <w:pPr>
        <w:ind w:left="720"/>
        <w:rPr>
          <w:rFonts w:cs="Arial"/>
          <w:b/>
          <w:bCs/>
          <w:lang w:val="en-GB" w:eastAsia="en-GB"/>
        </w:rPr>
      </w:pPr>
      <w:r w:rsidRPr="00A435CB">
        <w:rPr>
          <w:rFonts w:cs="Arial"/>
          <w:b/>
          <w:bCs/>
          <w:lang w:val="en-GB" w:eastAsia="en-GB"/>
        </w:rPr>
        <w:t>Program1: Gilead Print Commercial Invoices(Main)</w:t>
      </w:r>
    </w:p>
    <w:p w14:paraId="26BE8C2C" w14:textId="77777777" w:rsidR="00A435CB" w:rsidRPr="00A435CB" w:rsidRDefault="00A435CB" w:rsidP="00A435CB">
      <w:pPr>
        <w:ind w:left="720"/>
        <w:rPr>
          <w:rFonts w:cs="Arial"/>
          <w:bCs/>
          <w:lang w:val="en-GB" w:eastAsia="en-GB"/>
        </w:rPr>
      </w:pPr>
      <w:r w:rsidRPr="00A435CB">
        <w:rPr>
          <w:rFonts w:cs="Arial"/>
          <w:bCs/>
          <w:lang w:val="en-GB" w:eastAsia="en-GB"/>
        </w:rPr>
        <w:t xml:space="preserve">        This program executes XXGIL_ARP_TRX_SELECT_CONT_PKG.RUN package procedure</w:t>
      </w:r>
    </w:p>
    <w:p w14:paraId="26BE8C2D" w14:textId="77777777" w:rsidR="00A435CB" w:rsidRPr="00A435CB" w:rsidRDefault="00A435CB" w:rsidP="00A435CB">
      <w:pPr>
        <w:ind w:left="720"/>
        <w:rPr>
          <w:rFonts w:cs="Arial"/>
          <w:bCs/>
          <w:lang w:val="en-GB" w:eastAsia="en-GB"/>
        </w:rPr>
      </w:pPr>
      <w:r w:rsidRPr="00A435CB">
        <w:rPr>
          <w:rFonts w:cs="Arial"/>
          <w:bCs/>
          <w:lang w:val="en-GB" w:eastAsia="en-GB"/>
        </w:rPr>
        <w:t xml:space="preserve">              Begin</w:t>
      </w:r>
    </w:p>
    <w:p w14:paraId="26BE8C2E" w14:textId="77777777" w:rsidR="00A435CB" w:rsidRPr="00A435CB" w:rsidRDefault="00A435CB" w:rsidP="00A435CB">
      <w:pPr>
        <w:ind w:left="720"/>
        <w:rPr>
          <w:rFonts w:cs="Arial"/>
          <w:bCs/>
          <w:lang w:val="en-GB" w:eastAsia="en-GB"/>
        </w:rPr>
      </w:pPr>
      <w:r w:rsidRPr="00A435CB">
        <w:rPr>
          <w:rFonts w:cs="Arial"/>
          <w:bCs/>
          <w:lang w:val="en-GB" w:eastAsia="en-GB"/>
        </w:rPr>
        <w:t xml:space="preserve">                    --Derive Language and Territory of Print template from XDO_LOBS table</w:t>
      </w:r>
    </w:p>
    <w:p w14:paraId="26BE8C2F" w14:textId="77777777" w:rsidR="00A435CB" w:rsidRPr="00A435CB" w:rsidRDefault="00A435CB" w:rsidP="00A435CB">
      <w:pPr>
        <w:ind w:left="1980" w:hanging="1260"/>
        <w:rPr>
          <w:rFonts w:cs="Arial"/>
          <w:bCs/>
          <w:lang w:val="en-GB" w:eastAsia="en-GB"/>
        </w:rPr>
      </w:pPr>
      <w:r w:rsidRPr="00A435CB">
        <w:rPr>
          <w:rFonts w:cs="Arial"/>
          <w:bCs/>
          <w:lang w:val="en-GB" w:eastAsia="en-GB"/>
        </w:rPr>
        <w:t xml:space="preserve">                    --Derive the current concurrent request printer name, responsibility and responsibility applications</w:t>
      </w:r>
    </w:p>
    <w:p w14:paraId="26BE8C30" w14:textId="77777777" w:rsidR="00A435CB" w:rsidRPr="00A435CB" w:rsidRDefault="00A435CB" w:rsidP="00EC7FA8">
      <w:pPr>
        <w:ind w:left="1950"/>
        <w:rPr>
          <w:rFonts w:cs="Arial"/>
          <w:bCs/>
          <w:lang w:val="en-GB" w:eastAsia="en-GB"/>
        </w:rPr>
      </w:pPr>
      <w:r w:rsidRPr="00A435CB">
        <w:rPr>
          <w:rFonts w:cs="Arial"/>
          <w:bCs/>
          <w:lang w:val="en-GB" w:eastAsia="en-GB"/>
        </w:rPr>
        <w:t>--Initialize applications using responsibility and responsibility applications values</w:t>
      </w:r>
    </w:p>
    <w:p w14:paraId="26BE8C31" w14:textId="77777777" w:rsidR="00A435CB" w:rsidRPr="00A435CB" w:rsidRDefault="00A435CB" w:rsidP="00A435CB">
      <w:pPr>
        <w:ind w:left="1980" w:hanging="1980"/>
        <w:rPr>
          <w:rFonts w:cs="Arial"/>
          <w:bCs/>
          <w:lang w:val="en-GB" w:eastAsia="en-GB"/>
        </w:rPr>
      </w:pPr>
      <w:r w:rsidRPr="00A435CB">
        <w:rPr>
          <w:rFonts w:cs="Arial"/>
          <w:bCs/>
          <w:lang w:val="en-GB" w:eastAsia="en-GB"/>
        </w:rPr>
        <w:t xml:space="preserve">                                --Apply xml template and call </w:t>
      </w:r>
      <w:r w:rsidRPr="00A435CB">
        <w:rPr>
          <w:rFonts w:cs="Arial"/>
          <w:b/>
          <w:bCs/>
          <w:lang w:val="en-GB" w:eastAsia="en-GB"/>
        </w:rPr>
        <w:t xml:space="preserve">Gilead Print Commercial Invoices </w:t>
      </w:r>
      <w:r w:rsidRPr="00A435CB">
        <w:rPr>
          <w:rFonts w:cs="Arial"/>
          <w:bCs/>
          <w:lang w:val="en-GB" w:eastAsia="en-GB"/>
        </w:rPr>
        <w:t>concurrent program to execute and print the output.</w:t>
      </w:r>
    </w:p>
    <w:p w14:paraId="26BE8C32" w14:textId="77777777" w:rsidR="00A435CB" w:rsidRPr="00A435CB" w:rsidRDefault="00A435CB" w:rsidP="00A435CB">
      <w:pPr>
        <w:autoSpaceDE w:val="0"/>
        <w:autoSpaceDN w:val="0"/>
        <w:adjustRightInd w:val="0"/>
        <w:rPr>
          <w:rFonts w:cs="Arial"/>
          <w:lang w:eastAsia="en-GB"/>
        </w:rPr>
      </w:pPr>
      <w:r w:rsidRPr="00A435CB">
        <w:rPr>
          <w:rFonts w:cs="Arial"/>
          <w:bCs/>
          <w:lang w:val="en-GB" w:eastAsia="en-GB"/>
        </w:rPr>
        <w:t xml:space="preserve">                                   </w:t>
      </w:r>
      <w:r w:rsidRPr="00A435CB">
        <w:rPr>
          <w:rFonts w:cs="Arial"/>
          <w:lang w:eastAsia="en-GB"/>
        </w:rPr>
        <w:t>lv_conc_request_id := Fnd_Request.SUBMIT_REQUEST(</w:t>
      </w:r>
    </w:p>
    <w:p w14:paraId="26BE8C33"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application   =&gt; 'XXGIL',</w:t>
      </w:r>
    </w:p>
    <w:p w14:paraId="26BE8C34"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program       =&gt; 'XXGILARCOMINV',</w:t>
      </w:r>
    </w:p>
    <w:p w14:paraId="26BE8C35"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description   =&gt; NULL,</w:t>
      </w:r>
    </w:p>
    <w:p w14:paraId="26BE8C36"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start_time    =&gt; TO_CHAR(SYSDATE, 'DD-MON-YY HH:MI:SS'),</w:t>
      </w:r>
    </w:p>
    <w:p w14:paraId="26BE8C37"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sub_request   =&gt;  FALSE,</w:t>
      </w:r>
    </w:p>
    <w:p w14:paraId="26BE8C38"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     =&gt;  P_ORDER_BY ,</w:t>
      </w:r>
    </w:p>
    <w:p w14:paraId="26BE8C39"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argument2     =&gt;  P_choice ,</w:t>
      </w:r>
    </w:p>
    <w:p w14:paraId="26BE8C3A"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argument3     =&gt;  p_cust_trx_class,</w:t>
      </w:r>
    </w:p>
    <w:p w14:paraId="26BE8C3B"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argument4     =&gt;  P_cust_trx_type_id,</w:t>
      </w:r>
    </w:p>
    <w:p w14:paraId="26BE8C3C"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argument5     =&gt;  P_trx_number_low,</w:t>
      </w:r>
    </w:p>
    <w:p w14:paraId="26BE8C3D"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argument6     =</w:t>
      </w:r>
      <w:r w:rsidR="00944768" w:rsidRPr="00A435CB">
        <w:rPr>
          <w:rFonts w:cs="Arial"/>
          <w:lang w:eastAsia="en-GB"/>
        </w:rPr>
        <w:t>&gt; P</w:t>
      </w:r>
      <w:r w:rsidRPr="00A435CB">
        <w:rPr>
          <w:rFonts w:cs="Arial"/>
          <w:lang w:eastAsia="en-GB"/>
        </w:rPr>
        <w:t>_trx_number_high,</w:t>
      </w:r>
    </w:p>
    <w:p w14:paraId="26BE8C3E"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argument7     =</w:t>
      </w:r>
      <w:r w:rsidR="00944768" w:rsidRPr="00A435CB">
        <w:rPr>
          <w:rFonts w:cs="Arial"/>
          <w:lang w:eastAsia="en-GB"/>
        </w:rPr>
        <w:t>&gt; P</w:t>
      </w:r>
      <w:r w:rsidRPr="00A435CB">
        <w:rPr>
          <w:rFonts w:cs="Arial"/>
          <w:lang w:eastAsia="en-GB"/>
        </w:rPr>
        <w:t>_dates_low,</w:t>
      </w:r>
    </w:p>
    <w:p w14:paraId="26BE8C3F"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argument8     =</w:t>
      </w:r>
      <w:r w:rsidR="00944768" w:rsidRPr="00A435CB">
        <w:rPr>
          <w:rFonts w:cs="Arial"/>
          <w:lang w:eastAsia="en-GB"/>
        </w:rPr>
        <w:t>&gt; P</w:t>
      </w:r>
      <w:r w:rsidRPr="00A435CB">
        <w:rPr>
          <w:rFonts w:cs="Arial"/>
          <w:lang w:eastAsia="en-GB"/>
        </w:rPr>
        <w:t>_dates_high,</w:t>
      </w:r>
    </w:p>
    <w:p w14:paraId="26BE8C40"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argument9     =</w:t>
      </w:r>
      <w:r w:rsidR="00944768" w:rsidRPr="00A435CB">
        <w:rPr>
          <w:rFonts w:cs="Arial"/>
          <w:lang w:eastAsia="en-GB"/>
        </w:rPr>
        <w:t>&gt; p</w:t>
      </w:r>
      <w:r w:rsidRPr="00A435CB">
        <w:rPr>
          <w:rFonts w:cs="Arial"/>
          <w:lang w:eastAsia="en-GB"/>
        </w:rPr>
        <w:t>_sales_order_low ,</w:t>
      </w:r>
    </w:p>
    <w:p w14:paraId="26BE8C41"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argument10    =&gt; p_sales_order_high,</w:t>
      </w:r>
    </w:p>
    <w:p w14:paraId="26BE8C42"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argument11    =&gt; P_DELIVERY_NUM_LOW,</w:t>
      </w:r>
    </w:p>
    <w:p w14:paraId="26BE8C43"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argument12    =&gt; P_DELIVERY_NUM_HIGH ,</w:t>
      </w:r>
    </w:p>
    <w:p w14:paraId="26BE8C44"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argument13    =&gt; P_CUST_PO_NUM_LOW,</w:t>
      </w:r>
    </w:p>
    <w:p w14:paraId="26BE8C45"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argument14    =&gt; P_CUST_PO_NUM_HIGH,</w:t>
      </w:r>
    </w:p>
    <w:p w14:paraId="26BE8C46"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argument15    =&gt; P_customer_class_code ,</w:t>
      </w:r>
    </w:p>
    <w:p w14:paraId="26BE8C47"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argument16    =&gt; P_customer_id,</w:t>
      </w:r>
    </w:p>
    <w:p w14:paraId="26BE8C48"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argument17    =&gt; p_customer_num_id,</w:t>
      </w:r>
    </w:p>
    <w:p w14:paraId="26BE8C49"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argument18   =&gt; P_installment_number ,</w:t>
      </w:r>
    </w:p>
    <w:p w14:paraId="26BE8C4A"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argument18    =&gt; P_open_invoice,</w:t>
      </w:r>
    </w:p>
    <w:p w14:paraId="26BE8C4B"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argument19    =&gt; p_check_for_taxyn,</w:t>
      </w:r>
    </w:p>
    <w:p w14:paraId="26BE8C4C"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argument20    =&gt; p_tax_registration_number,</w:t>
      </w:r>
    </w:p>
    <w:p w14:paraId="26BE8C4D"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argument21    =&gt; p_header_pages,</w:t>
      </w:r>
    </w:p>
    <w:p w14:paraId="26BE8C4E"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argument22    =&gt; p_debug_flag,</w:t>
      </w:r>
    </w:p>
    <w:p w14:paraId="26BE8C4F"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argument23    =&gt; p_message_level--,</w:t>
      </w:r>
    </w:p>
    <w:p w14:paraId="26BE8C50"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lastRenderedPageBreak/>
        <w:t xml:space="preserve"> --argument25   =&gt; p_random_invoices_flag ,</w:t>
      </w:r>
    </w:p>
    <w:p w14:paraId="26BE8C51"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 xml:space="preserve"> --argument26   =&gt; p_invoice_list_string</w:t>
      </w:r>
    </w:p>
    <w:p w14:paraId="26BE8C52" w14:textId="77777777" w:rsidR="00A435CB" w:rsidRPr="00A435CB" w:rsidRDefault="00A435CB" w:rsidP="00A435CB">
      <w:pPr>
        <w:autoSpaceDE w:val="0"/>
        <w:autoSpaceDN w:val="0"/>
        <w:adjustRightInd w:val="0"/>
        <w:ind w:left="1980"/>
        <w:rPr>
          <w:rFonts w:cs="Arial"/>
          <w:lang w:eastAsia="en-GB"/>
        </w:rPr>
      </w:pPr>
      <w:r w:rsidRPr="00A435CB">
        <w:rPr>
          <w:rFonts w:cs="Arial"/>
          <w:lang w:eastAsia="en-GB"/>
        </w:rPr>
        <w:t>);</w:t>
      </w:r>
    </w:p>
    <w:p w14:paraId="26BE8C53" w14:textId="77777777" w:rsidR="00A435CB" w:rsidRPr="00A435CB" w:rsidRDefault="00A435CB" w:rsidP="00A435CB">
      <w:pPr>
        <w:ind w:left="720"/>
        <w:rPr>
          <w:rFonts w:cs="Arial"/>
          <w:bCs/>
          <w:lang w:val="en-GB" w:eastAsia="en-GB"/>
        </w:rPr>
      </w:pPr>
      <w:r w:rsidRPr="00A435CB">
        <w:rPr>
          <w:rFonts w:cs="Arial"/>
          <w:bCs/>
          <w:lang w:val="en-GB" w:eastAsia="en-GB"/>
        </w:rPr>
        <w:t xml:space="preserve">            --Wait for the request to complete</w:t>
      </w:r>
    </w:p>
    <w:p w14:paraId="26BE8C54" w14:textId="77777777" w:rsidR="00A435CB" w:rsidRPr="00A435CB" w:rsidRDefault="00A435CB" w:rsidP="00A435CB">
      <w:pPr>
        <w:ind w:left="720"/>
        <w:rPr>
          <w:rFonts w:cs="Arial"/>
          <w:bCs/>
          <w:lang w:val="en-GB" w:eastAsia="en-GB"/>
        </w:rPr>
      </w:pPr>
      <w:r w:rsidRPr="00A435CB">
        <w:rPr>
          <w:rFonts w:cs="Arial"/>
          <w:bCs/>
          <w:lang w:val="en-GB" w:eastAsia="en-GB"/>
        </w:rPr>
        <w:t xml:space="preserve">            --After child request completed end the program.</w:t>
      </w:r>
    </w:p>
    <w:p w14:paraId="26BE8C55" w14:textId="77777777" w:rsidR="00A435CB" w:rsidRPr="00A435CB" w:rsidRDefault="00A435CB" w:rsidP="00A435CB">
      <w:pPr>
        <w:ind w:left="720"/>
        <w:rPr>
          <w:rFonts w:cs="Arial"/>
          <w:bCs/>
          <w:lang w:val="en-GB" w:eastAsia="en-GB"/>
        </w:rPr>
      </w:pPr>
      <w:r w:rsidRPr="00A435CB">
        <w:rPr>
          <w:rFonts w:cs="Arial"/>
          <w:bCs/>
          <w:lang w:val="en-GB" w:eastAsia="en-GB"/>
        </w:rPr>
        <w:t xml:space="preserve">             End;</w:t>
      </w:r>
    </w:p>
    <w:p w14:paraId="26BE8C56" w14:textId="77777777" w:rsidR="00A435CB" w:rsidRPr="00A435CB" w:rsidRDefault="00A435CB" w:rsidP="00A435CB">
      <w:pPr>
        <w:ind w:left="720"/>
        <w:rPr>
          <w:rFonts w:cs="Arial"/>
          <w:b/>
          <w:bCs/>
          <w:lang w:val="en-GB" w:eastAsia="en-GB"/>
        </w:rPr>
      </w:pPr>
    </w:p>
    <w:p w14:paraId="26BE8C57" w14:textId="77777777" w:rsidR="00A435CB" w:rsidRPr="00A435CB" w:rsidRDefault="00A435CB" w:rsidP="00A435CB">
      <w:pPr>
        <w:ind w:left="720"/>
        <w:rPr>
          <w:rFonts w:cs="Arial"/>
          <w:b/>
          <w:bCs/>
          <w:lang w:val="en-GB" w:eastAsia="en-GB"/>
        </w:rPr>
      </w:pPr>
      <w:r w:rsidRPr="00A435CB">
        <w:rPr>
          <w:rFonts w:cs="Arial"/>
          <w:b/>
          <w:bCs/>
          <w:lang w:val="en-GB" w:eastAsia="en-GB"/>
        </w:rPr>
        <w:t xml:space="preserve">       </w:t>
      </w:r>
      <w:r w:rsidR="00944768" w:rsidRPr="00A435CB">
        <w:rPr>
          <w:rFonts w:cs="Arial"/>
          <w:b/>
          <w:bCs/>
          <w:lang w:val="en-GB" w:eastAsia="en-GB"/>
        </w:rPr>
        <w:t>Program2:</w:t>
      </w:r>
      <w:r w:rsidRPr="00A435CB">
        <w:rPr>
          <w:rFonts w:cs="Arial"/>
          <w:b/>
          <w:bCs/>
          <w:lang w:val="en-GB" w:eastAsia="en-GB"/>
        </w:rPr>
        <w:t xml:space="preserve"> Gilead Print Commercial Invoices</w:t>
      </w:r>
    </w:p>
    <w:p w14:paraId="26BE8C58" w14:textId="77777777" w:rsidR="00A435CB" w:rsidRPr="00A435CB" w:rsidRDefault="00A435CB" w:rsidP="00A435CB">
      <w:pPr>
        <w:ind w:left="720"/>
        <w:rPr>
          <w:rFonts w:cs="Arial"/>
        </w:rPr>
      </w:pPr>
      <w:r w:rsidRPr="00A435CB">
        <w:rPr>
          <w:rFonts w:cs="Arial"/>
        </w:rPr>
        <w:t xml:space="preserve"> BEGIN</w:t>
      </w:r>
    </w:p>
    <w:p w14:paraId="26BE8C59" w14:textId="77777777" w:rsidR="00A435CB" w:rsidRPr="00A435CB" w:rsidRDefault="00A435CB" w:rsidP="00A435CB">
      <w:pPr>
        <w:ind w:left="720"/>
        <w:rPr>
          <w:rFonts w:cs="Arial"/>
        </w:rPr>
      </w:pPr>
      <w:r w:rsidRPr="00A435CB">
        <w:rPr>
          <w:rFonts w:cs="Arial"/>
        </w:rPr>
        <w:tab/>
        <w:t>Get Concurrent program parameters</w:t>
      </w:r>
    </w:p>
    <w:p w14:paraId="26BE8C5A" w14:textId="77777777" w:rsidR="00A435CB" w:rsidRPr="00A435CB" w:rsidRDefault="00A435CB" w:rsidP="00A435CB">
      <w:pPr>
        <w:ind w:left="720"/>
        <w:rPr>
          <w:rFonts w:cs="Arial"/>
        </w:rPr>
      </w:pPr>
      <w:r w:rsidRPr="00A435CB">
        <w:rPr>
          <w:rFonts w:cs="Arial"/>
        </w:rPr>
        <w:t xml:space="preserve">      In After Parameter Trigger</w:t>
      </w:r>
    </w:p>
    <w:p w14:paraId="26BE8C5B" w14:textId="77777777" w:rsidR="00A435CB" w:rsidRPr="00A435CB" w:rsidRDefault="00A435CB" w:rsidP="00A435CB">
      <w:pPr>
        <w:ind w:left="720"/>
        <w:rPr>
          <w:rFonts w:cs="Arial"/>
        </w:rPr>
      </w:pPr>
      <w:r w:rsidRPr="00A435CB">
        <w:rPr>
          <w:rFonts w:cs="Arial"/>
        </w:rPr>
        <w:t xml:space="preserve">          -- </w:t>
      </w:r>
    </w:p>
    <w:p w14:paraId="26BE8C5C" w14:textId="77777777" w:rsidR="00A435CB" w:rsidRPr="00A435CB" w:rsidRDefault="00A435CB" w:rsidP="00A435CB">
      <w:pPr>
        <w:ind w:left="720"/>
        <w:rPr>
          <w:rFonts w:cs="Arial"/>
        </w:rPr>
      </w:pPr>
      <w:r w:rsidRPr="00A435CB">
        <w:rPr>
          <w:rFonts w:cs="Arial"/>
        </w:rPr>
        <w:t xml:space="preserve">             AfterParam_Procs.Get_Country_Details;</w:t>
      </w:r>
    </w:p>
    <w:p w14:paraId="26BE8C5D" w14:textId="77777777" w:rsidR="00A435CB" w:rsidRPr="00A435CB" w:rsidRDefault="00A435CB" w:rsidP="00A435CB">
      <w:pPr>
        <w:ind w:left="720"/>
        <w:rPr>
          <w:rFonts w:cs="Arial"/>
        </w:rPr>
      </w:pPr>
      <w:r w:rsidRPr="00A435CB">
        <w:rPr>
          <w:rFonts w:cs="Arial"/>
        </w:rPr>
        <w:t xml:space="preserve">             AfterParam_Procs.Switch_On_Debug;</w:t>
      </w:r>
    </w:p>
    <w:p w14:paraId="26BE8C5E" w14:textId="77777777" w:rsidR="00A435CB" w:rsidRPr="00A435CB" w:rsidRDefault="00A435CB" w:rsidP="00A435CB">
      <w:pPr>
        <w:ind w:left="720"/>
        <w:rPr>
          <w:rFonts w:cs="Arial"/>
        </w:rPr>
      </w:pPr>
      <w:r w:rsidRPr="00A435CB">
        <w:rPr>
          <w:rFonts w:cs="Arial"/>
        </w:rPr>
        <w:t xml:space="preserve">             AfterParam_Procs.Get_Trx_Number_Low;</w:t>
      </w:r>
    </w:p>
    <w:p w14:paraId="26BE8C5F" w14:textId="77777777" w:rsidR="00A435CB" w:rsidRPr="00A435CB" w:rsidRDefault="00A435CB" w:rsidP="00A435CB">
      <w:pPr>
        <w:ind w:left="720"/>
        <w:rPr>
          <w:rFonts w:cs="Arial"/>
        </w:rPr>
      </w:pPr>
      <w:r w:rsidRPr="00A435CB">
        <w:rPr>
          <w:rFonts w:cs="Arial"/>
        </w:rPr>
        <w:t xml:space="preserve">             AfterParam_Procs.Get_Trx_Number_High;</w:t>
      </w:r>
    </w:p>
    <w:p w14:paraId="26BE8C60" w14:textId="77777777" w:rsidR="00A435CB" w:rsidRPr="00A435CB" w:rsidRDefault="00A435CB" w:rsidP="00A435CB">
      <w:pPr>
        <w:ind w:left="720"/>
        <w:rPr>
          <w:rFonts w:cs="Arial"/>
        </w:rPr>
      </w:pPr>
      <w:r w:rsidRPr="00A435CB">
        <w:rPr>
          <w:rFonts w:cs="Arial"/>
        </w:rPr>
        <w:t xml:space="preserve">             AfterParam_Procs.Get_Tax_Option;</w:t>
      </w:r>
    </w:p>
    <w:p w14:paraId="26BE8C61" w14:textId="77777777" w:rsidR="00A435CB" w:rsidRPr="00A435CB" w:rsidRDefault="00A435CB" w:rsidP="00A435CB">
      <w:pPr>
        <w:ind w:left="720"/>
        <w:rPr>
          <w:rFonts w:cs="Arial"/>
        </w:rPr>
      </w:pPr>
      <w:r w:rsidRPr="00A435CB">
        <w:rPr>
          <w:rFonts w:cs="Arial"/>
        </w:rPr>
        <w:t xml:space="preserve">             AfterParam_Procs.Set_lp_trx_date_clause;</w:t>
      </w:r>
    </w:p>
    <w:p w14:paraId="26BE8C62" w14:textId="77777777" w:rsidR="00A435CB" w:rsidRPr="00A435CB" w:rsidRDefault="00A435CB" w:rsidP="00A435CB">
      <w:pPr>
        <w:ind w:left="720"/>
        <w:rPr>
          <w:rFonts w:cs="Arial"/>
        </w:rPr>
      </w:pPr>
      <w:r w:rsidRPr="00A435CB">
        <w:rPr>
          <w:rFonts w:cs="Arial"/>
        </w:rPr>
        <w:t xml:space="preserve">             AfterParam_Procs.Set_lp_doc_seq_clause;</w:t>
      </w:r>
    </w:p>
    <w:p w14:paraId="26BE8C63" w14:textId="77777777" w:rsidR="00A435CB" w:rsidRPr="00A435CB" w:rsidRDefault="00A435CB" w:rsidP="00A435CB">
      <w:pPr>
        <w:ind w:left="720"/>
        <w:rPr>
          <w:rFonts w:cs="Arial"/>
        </w:rPr>
      </w:pPr>
      <w:r w:rsidRPr="00A435CB">
        <w:rPr>
          <w:rFonts w:cs="Arial"/>
        </w:rPr>
        <w:t xml:space="preserve">             Build_Where_Clause;</w:t>
      </w:r>
    </w:p>
    <w:p w14:paraId="26BE8C64" w14:textId="77777777" w:rsidR="00A435CB" w:rsidRPr="00A435CB" w:rsidRDefault="00A435CB" w:rsidP="00A435CB">
      <w:pPr>
        <w:ind w:left="720"/>
        <w:rPr>
          <w:rFonts w:cs="Arial"/>
        </w:rPr>
      </w:pPr>
      <w:r w:rsidRPr="00A435CB">
        <w:rPr>
          <w:rFonts w:cs="Arial"/>
        </w:rPr>
        <w:t xml:space="preserve">   </w:t>
      </w:r>
    </w:p>
    <w:p w14:paraId="26BE8C65" w14:textId="77777777" w:rsidR="00A435CB" w:rsidRPr="00A435CB" w:rsidRDefault="00A435CB" w:rsidP="00A435CB">
      <w:pPr>
        <w:ind w:left="720"/>
        <w:rPr>
          <w:rFonts w:cs="Arial"/>
        </w:rPr>
      </w:pPr>
      <w:r w:rsidRPr="00A435CB">
        <w:rPr>
          <w:rFonts w:cs="Arial"/>
        </w:rPr>
        <w:t xml:space="preserve">   -- bug3847555 create query</w:t>
      </w:r>
    </w:p>
    <w:p w14:paraId="26BE8C66" w14:textId="77777777" w:rsidR="00A435CB" w:rsidRPr="00A435CB" w:rsidRDefault="00A435CB" w:rsidP="00A435CB">
      <w:pPr>
        <w:ind w:left="720"/>
        <w:rPr>
          <w:rFonts w:cs="Arial"/>
        </w:rPr>
      </w:pPr>
      <w:r w:rsidRPr="00A435CB">
        <w:rPr>
          <w:rFonts w:cs="Arial"/>
        </w:rPr>
        <w:t xml:space="preserve">   Build_Query ;</w:t>
      </w:r>
    </w:p>
    <w:p w14:paraId="26BE8C67" w14:textId="77777777" w:rsidR="00A435CB" w:rsidRPr="00A435CB" w:rsidRDefault="00A435CB" w:rsidP="00A435CB">
      <w:pPr>
        <w:ind w:left="720"/>
        <w:rPr>
          <w:rFonts w:cs="Arial"/>
        </w:rPr>
      </w:pPr>
      <w:r w:rsidRPr="00A435CB">
        <w:rPr>
          <w:rFonts w:cs="Arial"/>
        </w:rPr>
        <w:t xml:space="preserve">      In Before Report Trigger</w:t>
      </w:r>
    </w:p>
    <w:p w14:paraId="26BE8C68" w14:textId="77777777" w:rsidR="00A435CB" w:rsidRPr="00A435CB" w:rsidRDefault="00A435CB" w:rsidP="00A435CB">
      <w:pPr>
        <w:ind w:left="720"/>
        <w:rPr>
          <w:rFonts w:cs="Arial"/>
        </w:rPr>
      </w:pPr>
      <w:r w:rsidRPr="00A435CB">
        <w:rPr>
          <w:rFonts w:cs="Arial"/>
        </w:rPr>
        <w:t xml:space="preserve">        -- Build lexical parameters </w:t>
      </w:r>
    </w:p>
    <w:p w14:paraId="26BE8C69" w14:textId="77777777" w:rsidR="00A435CB" w:rsidRPr="00A435CB" w:rsidRDefault="00A435CB" w:rsidP="00A435CB">
      <w:pPr>
        <w:ind w:left="720"/>
        <w:rPr>
          <w:rFonts w:cs="Arial"/>
        </w:rPr>
      </w:pPr>
      <w:r w:rsidRPr="00A435CB">
        <w:rPr>
          <w:rFonts w:cs="Arial"/>
        </w:rPr>
        <w:t xml:space="preserve">             BeforeReport_Procs.Populate_Printing_Option;</w:t>
      </w:r>
    </w:p>
    <w:p w14:paraId="26BE8C6A" w14:textId="77777777" w:rsidR="00A435CB" w:rsidRPr="00A435CB" w:rsidRDefault="00A435CB" w:rsidP="00A435CB">
      <w:pPr>
        <w:ind w:left="720"/>
        <w:rPr>
          <w:rFonts w:cs="Arial"/>
        </w:rPr>
      </w:pPr>
      <w:r w:rsidRPr="00A435CB">
        <w:rPr>
          <w:rFonts w:cs="Arial"/>
        </w:rPr>
        <w:t xml:space="preserve">             BeforeReport_Procs.Populate_Tax_Printing_Option;</w:t>
      </w:r>
    </w:p>
    <w:p w14:paraId="26BE8C6B" w14:textId="77777777" w:rsidR="00A435CB" w:rsidRPr="00A435CB" w:rsidRDefault="00A435CB" w:rsidP="00A435CB">
      <w:pPr>
        <w:ind w:left="720"/>
        <w:rPr>
          <w:rFonts w:cs="Arial"/>
        </w:rPr>
      </w:pPr>
      <w:r w:rsidRPr="00A435CB">
        <w:rPr>
          <w:rFonts w:cs="Arial"/>
        </w:rPr>
        <w:t xml:space="preserve">             Get_Message_Details;</w:t>
      </w:r>
    </w:p>
    <w:p w14:paraId="26BE8C6C" w14:textId="77777777" w:rsidR="00A435CB" w:rsidRPr="00A435CB" w:rsidRDefault="00A435CB" w:rsidP="00A435CB">
      <w:pPr>
        <w:ind w:left="720"/>
        <w:rPr>
          <w:rFonts w:cs="Arial"/>
        </w:rPr>
      </w:pPr>
      <w:r w:rsidRPr="00A435CB">
        <w:rPr>
          <w:rFonts w:cs="Arial"/>
        </w:rPr>
        <w:t xml:space="preserve">             Get_Org_Profile;</w:t>
      </w:r>
    </w:p>
    <w:p w14:paraId="26BE8C6D" w14:textId="77777777" w:rsidR="00A435CB" w:rsidRPr="00A435CB" w:rsidRDefault="00A435CB" w:rsidP="00A435CB">
      <w:pPr>
        <w:ind w:left="720"/>
        <w:rPr>
          <w:rFonts w:cs="Arial"/>
        </w:rPr>
      </w:pPr>
      <w:r w:rsidRPr="00A435CB">
        <w:rPr>
          <w:rFonts w:cs="Arial"/>
        </w:rPr>
        <w:t xml:space="preserve">             BUILD_WHERE_CLAUSE;</w:t>
      </w:r>
    </w:p>
    <w:p w14:paraId="26BE8C6E" w14:textId="77777777" w:rsidR="00A435CB" w:rsidRPr="00A435CB" w:rsidRDefault="00A435CB" w:rsidP="00A435CB">
      <w:pPr>
        <w:ind w:left="720"/>
        <w:rPr>
          <w:rFonts w:cs="Arial"/>
        </w:rPr>
      </w:pPr>
      <w:r w:rsidRPr="00A435CB">
        <w:rPr>
          <w:rFonts w:cs="Arial"/>
        </w:rPr>
        <w:t xml:space="preserve">                 --CALL</w:t>
      </w:r>
    </w:p>
    <w:p w14:paraId="26BE8C6F" w14:textId="77777777" w:rsidR="00A435CB" w:rsidRPr="00A435CB" w:rsidRDefault="00A435CB" w:rsidP="00A435CB">
      <w:pPr>
        <w:ind w:left="720"/>
        <w:rPr>
          <w:rFonts w:cs="Arial"/>
        </w:rPr>
      </w:pPr>
      <w:r w:rsidRPr="00A435CB">
        <w:rPr>
          <w:rFonts w:cs="Arial"/>
        </w:rPr>
        <w:tab/>
        <w:t xml:space="preserve">  -- Assign input parameters to Report level place holder’s columns</w:t>
      </w:r>
    </w:p>
    <w:p w14:paraId="26BE8C70" w14:textId="77777777" w:rsidR="00A435CB" w:rsidRPr="00A435CB" w:rsidRDefault="00A435CB" w:rsidP="00A435CB">
      <w:pPr>
        <w:ind w:left="720"/>
        <w:rPr>
          <w:rFonts w:cs="Arial"/>
        </w:rPr>
      </w:pPr>
      <w:r w:rsidRPr="00A435CB">
        <w:rPr>
          <w:rFonts w:cs="Arial"/>
        </w:rPr>
        <w:t xml:space="preserve">        -- Fetch Concurrent program name</w:t>
      </w:r>
    </w:p>
    <w:p w14:paraId="26BE8C71" w14:textId="77777777" w:rsidR="00A435CB" w:rsidRPr="00A435CB" w:rsidRDefault="00A435CB" w:rsidP="00A435CB">
      <w:pPr>
        <w:ind w:left="720"/>
        <w:rPr>
          <w:rFonts w:cs="Arial"/>
        </w:rPr>
      </w:pPr>
      <w:r w:rsidRPr="00A435CB">
        <w:rPr>
          <w:rFonts w:cs="Arial"/>
        </w:rPr>
        <w:t xml:space="preserve">        Write Report Header</w:t>
      </w:r>
    </w:p>
    <w:p w14:paraId="26BE8C72" w14:textId="77777777" w:rsidR="00A435CB" w:rsidRPr="00A435CB" w:rsidRDefault="00A435CB" w:rsidP="00A435CB">
      <w:pPr>
        <w:ind w:left="720"/>
        <w:rPr>
          <w:rFonts w:cs="Arial"/>
        </w:rPr>
      </w:pPr>
      <w:r w:rsidRPr="00A435CB">
        <w:rPr>
          <w:rFonts w:cs="Arial"/>
        </w:rPr>
        <w:tab/>
        <w:t xml:space="preserve">  Select rows using input parameters</w:t>
      </w:r>
      <w:r w:rsidRPr="00A435CB">
        <w:rPr>
          <w:rFonts w:cs="Arial"/>
        </w:rPr>
        <w:tab/>
        <w:t>(see SQL statement 1)</w:t>
      </w:r>
    </w:p>
    <w:p w14:paraId="26BE8C73" w14:textId="77777777" w:rsidR="00A435CB" w:rsidRPr="00A435CB" w:rsidRDefault="00A435CB" w:rsidP="00A435CB">
      <w:pPr>
        <w:ind w:left="720"/>
        <w:rPr>
          <w:rFonts w:cs="Arial"/>
        </w:rPr>
      </w:pPr>
      <w:r w:rsidRPr="00A435CB">
        <w:rPr>
          <w:rFonts w:cs="Arial"/>
        </w:rPr>
        <w:t xml:space="preserve">          FOR EACH row returned</w:t>
      </w:r>
    </w:p>
    <w:p w14:paraId="26BE8C74" w14:textId="77777777" w:rsidR="00A435CB" w:rsidRPr="00A435CB" w:rsidRDefault="00A435CB" w:rsidP="00A435CB">
      <w:pPr>
        <w:ind w:left="720"/>
        <w:rPr>
          <w:rFonts w:cs="Arial"/>
        </w:rPr>
      </w:pPr>
      <w:r w:rsidRPr="00A435CB">
        <w:rPr>
          <w:rFonts w:cs="Arial"/>
        </w:rPr>
        <w:t xml:space="preserve">            Select last receipt amount details for the PO’s selected in  Query1  (see SQL statement 2)</w:t>
      </w:r>
    </w:p>
    <w:p w14:paraId="26BE8C75" w14:textId="77777777" w:rsidR="00A435CB" w:rsidRPr="00A435CB" w:rsidRDefault="00A435CB" w:rsidP="00A435CB">
      <w:pPr>
        <w:ind w:left="720"/>
        <w:rPr>
          <w:rFonts w:cs="Arial"/>
        </w:rPr>
      </w:pPr>
      <w:r w:rsidRPr="00A435CB">
        <w:rPr>
          <w:rFonts w:cs="Arial"/>
        </w:rPr>
        <w:tab/>
        <w:t>Build output record(s)</w:t>
      </w:r>
      <w:r w:rsidRPr="00A435CB">
        <w:rPr>
          <w:rFonts w:cs="Arial"/>
        </w:rPr>
        <w:tab/>
        <w:t>(see data sources)</w:t>
      </w:r>
    </w:p>
    <w:p w14:paraId="26BE8C76" w14:textId="77777777" w:rsidR="00A435CB" w:rsidRPr="00A435CB" w:rsidRDefault="00A435CB" w:rsidP="00A435CB">
      <w:pPr>
        <w:ind w:left="720"/>
        <w:rPr>
          <w:rFonts w:cs="Arial"/>
        </w:rPr>
      </w:pPr>
      <w:r w:rsidRPr="00A435CB">
        <w:rPr>
          <w:rFonts w:cs="Arial"/>
        </w:rPr>
        <w:tab/>
        <w:t xml:space="preserve">      Write row(s) to output;</w:t>
      </w:r>
    </w:p>
    <w:p w14:paraId="26BE8C77" w14:textId="77777777" w:rsidR="00A435CB" w:rsidRPr="00A435CB" w:rsidRDefault="00A435CB" w:rsidP="00A435CB">
      <w:pPr>
        <w:ind w:left="720"/>
        <w:rPr>
          <w:rFonts w:cs="Arial"/>
        </w:rPr>
      </w:pPr>
      <w:r w:rsidRPr="00A435CB">
        <w:rPr>
          <w:rFonts w:cs="Arial"/>
        </w:rPr>
        <w:tab/>
        <w:t>ENDFOR</w:t>
      </w:r>
    </w:p>
    <w:p w14:paraId="26BE8C78" w14:textId="77777777" w:rsidR="00A435CB" w:rsidRDefault="00A435CB" w:rsidP="00A435CB">
      <w:pPr>
        <w:ind w:left="720"/>
        <w:rPr>
          <w:rFonts w:cs="Arial"/>
        </w:rPr>
      </w:pPr>
      <w:r w:rsidRPr="00A435CB">
        <w:rPr>
          <w:rFonts w:cs="Arial"/>
        </w:rPr>
        <w:t xml:space="preserve">     END</w:t>
      </w:r>
    </w:p>
    <w:p w14:paraId="26BE8C79" w14:textId="77777777" w:rsidR="00A435CB" w:rsidRDefault="00A435CB" w:rsidP="00A435CB">
      <w:pPr>
        <w:ind w:left="720"/>
        <w:rPr>
          <w:rFonts w:cs="Arial"/>
        </w:rPr>
      </w:pPr>
    </w:p>
    <w:p w14:paraId="26BE8C7A" w14:textId="77777777" w:rsidR="00BB6727" w:rsidRDefault="00BB6727" w:rsidP="00A435CB">
      <w:pPr>
        <w:pStyle w:val="Heading2"/>
        <w:rPr>
          <w:lang w:eastAsia="ja-JP"/>
        </w:rPr>
      </w:pPr>
      <w:bookmarkStart w:id="120" w:name="_Toc179189884"/>
      <w:bookmarkStart w:id="121" w:name="_Toc182128754"/>
      <w:bookmarkStart w:id="122" w:name="_Toc182729256"/>
      <w:bookmarkStart w:id="123" w:name="_Toc12367369"/>
      <w:r w:rsidRPr="005A7913">
        <w:rPr>
          <w:lang w:eastAsia="ja-JP"/>
        </w:rPr>
        <w:t>SQL Statements</w:t>
      </w:r>
      <w:bookmarkEnd w:id="120"/>
      <w:bookmarkEnd w:id="121"/>
      <w:bookmarkEnd w:id="122"/>
      <w:bookmarkEnd w:id="123"/>
    </w:p>
    <w:p w14:paraId="26BE8C7B" w14:textId="77777777" w:rsidR="00A435CB" w:rsidRPr="00EC6FF6" w:rsidRDefault="00BB6727" w:rsidP="0039326D">
      <w:pPr>
        <w:rPr>
          <w:b/>
          <w:bCs/>
        </w:rPr>
      </w:pPr>
      <w:bookmarkStart w:id="124" w:name="_Toc415816954"/>
      <w:bookmarkStart w:id="125" w:name="_Toc453849512"/>
      <w:bookmarkStart w:id="126" w:name="_Toc453849649"/>
      <w:bookmarkStart w:id="127" w:name="_Toc498519689"/>
      <w:bookmarkStart w:id="128" w:name="_Toc509914764"/>
      <w:bookmarkStart w:id="129" w:name="_Toc513558534"/>
      <w:bookmarkStart w:id="130" w:name="_Toc515545113"/>
      <w:bookmarkStart w:id="131" w:name="_Toc524092582"/>
      <w:r w:rsidRPr="00EC6FF6">
        <w:t>Data Selection</w:t>
      </w:r>
      <w:bookmarkStart w:id="132" w:name="_Toc415816955"/>
      <w:bookmarkEnd w:id="124"/>
      <w:bookmarkEnd w:id="125"/>
      <w:bookmarkEnd w:id="126"/>
      <w:bookmarkEnd w:id="127"/>
      <w:bookmarkEnd w:id="128"/>
      <w:bookmarkEnd w:id="129"/>
      <w:bookmarkEnd w:id="130"/>
      <w:bookmarkEnd w:id="131"/>
    </w:p>
    <w:p w14:paraId="26BE8C7C" w14:textId="77777777" w:rsidR="00A435CB" w:rsidRDefault="00A435CB" w:rsidP="00A435CB">
      <w:pPr>
        <w:rPr>
          <w:lang w:eastAsia="ja-JP"/>
        </w:rPr>
      </w:pPr>
    </w:p>
    <w:p w14:paraId="26BE8C7D" w14:textId="77777777" w:rsidR="00A435CB" w:rsidRDefault="00A435CB" w:rsidP="00A435CB">
      <w:pPr>
        <w:ind w:left="720"/>
      </w:pPr>
      <w:r>
        <w:t xml:space="preserve">a)  </w:t>
      </w:r>
      <w:r w:rsidRPr="00B04310">
        <w:rPr>
          <w:b/>
        </w:rPr>
        <w:t>Q_DELIVER_TO_CUSTOMER</w:t>
      </w:r>
      <w:r>
        <w:t xml:space="preserve"> query has been created.</w:t>
      </w:r>
    </w:p>
    <w:p w14:paraId="26BE8C7E" w14:textId="77777777" w:rsidR="00A435CB" w:rsidRPr="00991F65" w:rsidRDefault="00A435CB" w:rsidP="00A435CB">
      <w:pPr>
        <w:ind w:left="720"/>
        <w:rPr>
          <w:rFonts w:ascii="Courier New" w:hAnsi="Courier New" w:cs="Courier New"/>
          <w:sz w:val="20"/>
          <w:szCs w:val="20"/>
        </w:rPr>
      </w:pPr>
      <w:r>
        <w:t xml:space="preserve"> </w:t>
      </w:r>
      <w:r w:rsidRPr="00991F65">
        <w:rPr>
          <w:rFonts w:ascii="Courier New" w:hAnsi="Courier New" w:cs="Courier New"/>
          <w:sz w:val="20"/>
          <w:szCs w:val="20"/>
        </w:rPr>
        <w:t>SELECT   party.party_name             DELIVER_CUST_NAME</w:t>
      </w:r>
    </w:p>
    <w:p w14:paraId="26BE8C7F"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lastRenderedPageBreak/>
        <w:t xml:space="preserve"> ,        loc.ADDRESS1                   DELIVER_ADDRESS1</w:t>
      </w:r>
    </w:p>
    <w:p w14:paraId="26BE8C80"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loc.ADDRESS2                   DELIVER_ADDRESS2</w:t>
      </w:r>
    </w:p>
    <w:p w14:paraId="26BE8C81"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loc.ADDRESS3                   DELIVER_ADDRESS3</w:t>
      </w:r>
    </w:p>
    <w:p w14:paraId="26BE8C82"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loc.ADDRESS4                   DELIVER_ADDRESS4</w:t>
      </w:r>
    </w:p>
    <w:p w14:paraId="26BE8C83"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loc.CITY                       DELIVER_CITY</w:t>
      </w:r>
    </w:p>
    <w:p w14:paraId="26BE8C84"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NVL(loc.STATE , loc.PROVINCE)  DELIVER_STATE</w:t>
      </w:r>
    </w:p>
    <w:p w14:paraId="26BE8C85" w14:textId="77777777" w:rsidR="00A435CB" w:rsidRPr="006F071F" w:rsidRDefault="00A435CB" w:rsidP="00A435CB">
      <w:pPr>
        <w:ind w:left="720"/>
        <w:rPr>
          <w:rFonts w:ascii="Courier New" w:hAnsi="Courier New" w:cs="Courier New"/>
          <w:sz w:val="20"/>
          <w:szCs w:val="20"/>
          <w:lang w:val="fr-FR"/>
        </w:rPr>
      </w:pPr>
      <w:r w:rsidRPr="00991F65">
        <w:rPr>
          <w:rFonts w:ascii="Courier New" w:hAnsi="Courier New" w:cs="Courier New"/>
          <w:sz w:val="20"/>
          <w:szCs w:val="20"/>
        </w:rPr>
        <w:t xml:space="preserve"> </w:t>
      </w:r>
      <w:r w:rsidRPr="006F071F">
        <w:rPr>
          <w:rFonts w:ascii="Courier New" w:hAnsi="Courier New" w:cs="Courier New"/>
          <w:sz w:val="20"/>
          <w:szCs w:val="20"/>
          <w:lang w:val="fr-FR"/>
        </w:rPr>
        <w:t>,        loc.POSTAL_CODE                DELIVER_POSTAL_CODE</w:t>
      </w:r>
    </w:p>
    <w:p w14:paraId="26BE8C86" w14:textId="77777777" w:rsidR="00A435CB" w:rsidRPr="00991F65" w:rsidRDefault="00A435CB" w:rsidP="00A435CB">
      <w:pPr>
        <w:ind w:left="720"/>
        <w:rPr>
          <w:rFonts w:ascii="Courier New" w:hAnsi="Courier New" w:cs="Courier New"/>
          <w:sz w:val="20"/>
          <w:szCs w:val="20"/>
        </w:rPr>
      </w:pPr>
      <w:r w:rsidRPr="006F071F">
        <w:rPr>
          <w:rFonts w:ascii="Courier New" w:hAnsi="Courier New" w:cs="Courier New"/>
          <w:sz w:val="20"/>
          <w:szCs w:val="20"/>
          <w:lang w:val="fr-FR"/>
        </w:rPr>
        <w:t xml:space="preserve"> </w:t>
      </w:r>
      <w:r w:rsidRPr="00991F65">
        <w:rPr>
          <w:rFonts w:ascii="Courier New" w:hAnsi="Courier New" w:cs="Courier New"/>
          <w:sz w:val="20"/>
          <w:szCs w:val="20"/>
        </w:rPr>
        <w:t>,        loc.COUNTRY                    DELIVER_COUNTRY</w:t>
      </w:r>
    </w:p>
    <w:p w14:paraId="26BE8C87"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U.SITE_USE_ID                  DELIVER_SITE_ID</w:t>
      </w:r>
    </w:p>
    <w:p w14:paraId="26BE8C88"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C.CUST_account_ID              DELIVER_CUSTOMER_ID</w:t>
      </w:r>
    </w:p>
    <w:p w14:paraId="26BE8C89"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U.TAX_REFERENCE                DELIVER_SITE_TAX_REFERENCE</w:t>
      </w:r>
    </w:p>
    <w:p w14:paraId="26BE8C8A"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party.TAX_REFERENCE            DELIVER_CUST_TAX_REFERENCE</w:t>
      </w:r>
    </w:p>
    <w:p w14:paraId="26BE8C8B"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loc.STATE</w:t>
      </w:r>
      <w:r w:rsidRPr="00991F65">
        <w:rPr>
          <w:rFonts w:ascii="Courier New" w:hAnsi="Courier New" w:cs="Courier New"/>
          <w:sz w:val="20"/>
          <w:szCs w:val="20"/>
        </w:rPr>
        <w:tab/>
      </w:r>
      <w:r w:rsidRPr="00991F65">
        <w:rPr>
          <w:rFonts w:ascii="Courier New" w:hAnsi="Courier New" w:cs="Courier New"/>
          <w:sz w:val="20"/>
          <w:szCs w:val="20"/>
        </w:rPr>
        <w:tab/>
        <w:t>DELIVER_TO_STATE</w:t>
      </w:r>
    </w:p>
    <w:p w14:paraId="26BE8C8C"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xml:space="preserve"> ,       loc.PROVINCE</w:t>
      </w:r>
      <w:r w:rsidRPr="00991F65">
        <w:rPr>
          <w:rFonts w:ascii="Courier New" w:hAnsi="Courier New" w:cs="Courier New"/>
          <w:sz w:val="20"/>
          <w:szCs w:val="20"/>
        </w:rPr>
        <w:tab/>
        <w:t>DELIVER_TO_PROVINCE</w:t>
      </w:r>
    </w:p>
    <w:p w14:paraId="26BE8C8D"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FROM     hz_cust_accounts C</w:t>
      </w:r>
    </w:p>
    <w:p w14:paraId="26BE8C8E"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w:t>
      </w:r>
      <w:r w:rsidRPr="00991F65">
        <w:rPr>
          <w:rFonts w:ascii="Courier New" w:hAnsi="Courier New" w:cs="Courier New"/>
          <w:sz w:val="20"/>
          <w:szCs w:val="20"/>
        </w:rPr>
        <w:tab/>
        <w:t xml:space="preserve">       hz_parties party </w:t>
      </w:r>
    </w:p>
    <w:p w14:paraId="26BE8C8F"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hz_cust_acct_sites A</w:t>
      </w:r>
    </w:p>
    <w:p w14:paraId="26BE8C90"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hz_party_sites party_site</w:t>
      </w:r>
    </w:p>
    <w:p w14:paraId="26BE8C91"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hz_locations loc</w:t>
      </w:r>
    </w:p>
    <w:p w14:paraId="26BE8C92"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        hz_cust_SITE_USES U</w:t>
      </w:r>
    </w:p>
    <w:p w14:paraId="26BE8C93"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WHERE    U.cust_acct_site_ID  = A.cust_acct_site_ID</w:t>
      </w:r>
    </w:p>
    <w:p w14:paraId="26BE8C94"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and     a.party_site_id = party_site.party_site_id</w:t>
      </w:r>
    </w:p>
    <w:p w14:paraId="26BE8C95"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and    loc.location_id = party_site.location_id</w:t>
      </w:r>
    </w:p>
    <w:p w14:paraId="26BE8C96"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AND      U.SITE_USE_ID = :C_DELIVER_TO_ORG_ID</w:t>
      </w:r>
    </w:p>
    <w:p w14:paraId="26BE8C97"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AND      C.CUST_account_ID = A.CUST_account_ID</w:t>
      </w:r>
    </w:p>
    <w:p w14:paraId="26BE8C98" w14:textId="77777777" w:rsidR="00A435CB" w:rsidRPr="00991F65" w:rsidRDefault="00A435CB" w:rsidP="00A435CB">
      <w:pPr>
        <w:ind w:left="720"/>
        <w:rPr>
          <w:rFonts w:ascii="Courier New" w:hAnsi="Courier New" w:cs="Courier New"/>
          <w:sz w:val="20"/>
          <w:szCs w:val="20"/>
        </w:rPr>
      </w:pPr>
      <w:r w:rsidRPr="00991F65">
        <w:rPr>
          <w:rFonts w:ascii="Courier New" w:hAnsi="Courier New" w:cs="Courier New"/>
          <w:sz w:val="20"/>
          <w:szCs w:val="20"/>
        </w:rPr>
        <w:t>and        c.party_id = party.party_id;</w:t>
      </w:r>
    </w:p>
    <w:p w14:paraId="26BE8C99" w14:textId="77777777" w:rsidR="00A435CB" w:rsidRPr="00991F65" w:rsidRDefault="00A435CB" w:rsidP="00A435CB">
      <w:pPr>
        <w:ind w:left="720"/>
        <w:rPr>
          <w:rFonts w:ascii="Courier New" w:hAnsi="Courier New" w:cs="Courier New"/>
          <w:sz w:val="20"/>
          <w:szCs w:val="20"/>
        </w:rPr>
      </w:pPr>
    </w:p>
    <w:p w14:paraId="26BE8C9A" w14:textId="77777777" w:rsidR="00A435CB" w:rsidRPr="00991F65" w:rsidRDefault="00A435CB" w:rsidP="00A435CB">
      <w:pPr>
        <w:ind w:left="720"/>
        <w:rPr>
          <w:rFonts w:ascii="Courier New" w:hAnsi="Courier New" w:cs="Courier New"/>
          <w:sz w:val="20"/>
          <w:szCs w:val="20"/>
        </w:rPr>
      </w:pPr>
    </w:p>
    <w:p w14:paraId="26BE8C9B" w14:textId="77777777" w:rsidR="00A435CB" w:rsidRDefault="00A435CB" w:rsidP="00A435CB">
      <w:pPr>
        <w:ind w:left="720"/>
        <w:rPr>
          <w:rFonts w:ascii="Courier New" w:hAnsi="Courier New" w:cs="Courier New"/>
          <w:sz w:val="20"/>
          <w:szCs w:val="20"/>
          <w:u w:val="single"/>
        </w:rPr>
      </w:pPr>
      <w:r w:rsidRPr="00991F65">
        <w:rPr>
          <w:rFonts w:ascii="Courier New" w:hAnsi="Courier New" w:cs="Courier New"/>
          <w:sz w:val="20"/>
          <w:szCs w:val="20"/>
        </w:rPr>
        <w:t xml:space="preserve">b) </w:t>
      </w:r>
      <w:r w:rsidRPr="00A07A68">
        <w:rPr>
          <w:rFonts w:ascii="Courier New" w:hAnsi="Courier New" w:cs="Courier New"/>
          <w:b/>
          <w:sz w:val="20"/>
          <w:szCs w:val="20"/>
          <w:u w:val="single"/>
        </w:rPr>
        <w:t>Q_LINES</w:t>
      </w:r>
      <w:r w:rsidRPr="00991F65">
        <w:rPr>
          <w:rFonts w:ascii="Courier New" w:hAnsi="Courier New" w:cs="Courier New"/>
          <w:sz w:val="20"/>
          <w:szCs w:val="20"/>
          <w:u w:val="single"/>
        </w:rPr>
        <w:t xml:space="preserve"> query has been modified. Added new columns:</w:t>
      </w:r>
    </w:p>
    <w:p w14:paraId="26BE8C9C" w14:textId="77777777" w:rsidR="00A435CB" w:rsidRPr="00991F65" w:rsidRDefault="00421952" w:rsidP="00A435CB">
      <w:pPr>
        <w:ind w:left="720"/>
        <w:rPr>
          <w:rFonts w:ascii="Courier New" w:hAnsi="Courier New" w:cs="Courier New"/>
          <w:sz w:val="20"/>
          <w:szCs w:val="20"/>
          <w:u w:val="single"/>
        </w:rPr>
      </w:pPr>
      <w:r>
        <w:rPr>
          <w:rFonts w:ascii="Courier New" w:hAnsi="Courier New" w:cs="Courier New"/>
          <w:sz w:val="20"/>
          <w:szCs w:val="20"/>
          <w:u w:val="single"/>
        </w:rPr>
        <w:t>/*Including Japan Changes*/</w:t>
      </w:r>
    </w:p>
    <w:p w14:paraId="26BE8C9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SELECT * </w:t>
      </w:r>
    </w:p>
    <w:p w14:paraId="26BE8C9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FROM ((SELECT   </w:t>
      </w:r>
    </w:p>
    <w:p w14:paraId="26BE8C9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delivery_detail_id /* Added by Bharath Thampi on 07-Jun-2016 for Japanese reference ; including delivery detail lines */</w:t>
      </w:r>
    </w:p>
    <w:p w14:paraId="26BE8CA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c.customer_trx_id        line_customer_trx_id</w:t>
      </w:r>
    </w:p>
    <w:p w14:paraId="26BE8CA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c.customer_trx_line_id        line_customer_trx_line_id</w:t>
      </w:r>
    </w:p>
    <w:p w14:paraId="26BE8CA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c2.line_number, </w:t>
      </w:r>
    </w:p>
    <w:p w14:paraId="26BE8CA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c.line_number,</w:t>
      </w:r>
    </w:p>
    <w:p w14:paraId="26BE8CA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line_number</w:t>
      </w:r>
    </w:p>
    <w:p w14:paraId="26BE8CA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c.line_type           line_type</w:t>
      </w:r>
    </w:p>
    <w:p w14:paraId="26BE8CA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nvl(c.translated_description,c.description)          line_item_description</w:t>
      </w:r>
    </w:p>
    <w:p w14:paraId="26BE8CA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nvl(c.quantity_ordered,</w:t>
      </w:r>
    </w:p>
    <w:p w14:paraId="26BE8CA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c.quantity_invoiced)       line_qty_ordered</w:t>
      </w:r>
    </w:p>
    <w:p w14:paraId="26BE8CA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nvl(c.quantity_invoiced,</w:t>
      </w:r>
    </w:p>
    <w:p w14:paraId="26BE8CA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c.quantity_credited)       line_qty_invoiced</w:t>
      </w:r>
    </w:p>
    <w:p w14:paraId="26BE8CA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abs_line_qty_inv /* Added by Bharath Thampi on 07-Jun-2016 for Japanese reference ; This field is only required for below Japan queries */</w:t>
      </w:r>
    </w:p>
    <w:p w14:paraId="26BE8CA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u.unit_of_measure         line_uom</w:t>
      </w:r>
    </w:p>
    <w:p w14:paraId="26BE8CA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--gv added 01/03/10</w:t>
      </w:r>
    </w:p>
    <w:p w14:paraId="26BE8CA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c.INTERFACE_LINE_ATTRIBUTE3  line_delivery_name</w:t>
      </w:r>
    </w:p>
    <w:p w14:paraId="26BE8CA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c.INTERFACE_LINE_ATTRIBUTE6  line_so_line_id     -- commented by Abhishek Gupta Incident 363639 052412</w:t>
      </w:r>
    </w:p>
    <w:p w14:paraId="26BE8CB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lastRenderedPageBreak/>
        <w:t>,       DECODE(c.interface_line_context, 'ModelN', NULL, c.INTERFACE_LINE_ATTRIBUTE6)  line_so_line_id    -- added by Abhishek Gupta Incident 363639 052412</w:t>
      </w:r>
    </w:p>
    <w:p w14:paraId="26BE8CB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c.inventory_item_id</w:t>
      </w:r>
    </w:p>
    <w:p w14:paraId="26BE8CB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msi.segment1 line_product_num</w:t>
      </w:r>
    </w:p>
    <w:p w14:paraId="26BE8CB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u.uom_code line_uom_code</w:t>
      </w:r>
    </w:p>
    <w:p w14:paraId="26BE8CB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NVL(c.unit_standard_price,0) * nvl(c.quantity_invoiced, c.quantity_credited)  line_std_extended_amt</w:t>
      </w:r>
    </w:p>
    <w:p w14:paraId="26BE8CB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 NVL(c.unit_standard_price,0) - NVL (c.unit_selling_price, c.gross_unit_selling_price))  line_disc_per_unit*/</w:t>
      </w:r>
    </w:p>
    <w:p w14:paraId="26BE8CB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c.unit_standard_price                                  line_standard_price           </w:t>
      </w:r>
    </w:p>
    <w:p w14:paraId="26BE8CB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/*end of gv*/</w:t>
      </w:r>
    </w:p>
    <w:p w14:paraId="26BE8CB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 (c.unit_selling_price, c.gross_unit_selling_price)      /*  Bug 2335596 */</w:t>
      </w:r>
    </w:p>
    <w:p w14:paraId="26BE8CB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line_unit_selling_price </w:t>
      </w:r>
    </w:p>
    <w:p w14:paraId="26BE8CB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 (c.extended_amount, c.gross_extended_amount)  </w:t>
      </w:r>
    </w:p>
    <w:p w14:paraId="26BE8CB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line_extended_amount  /* Bug 2335596 */</w:t>
      </w:r>
    </w:p>
    <w:p w14:paraId="26BE8CB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c.extended_amount         line_net_amount</w:t>
      </w:r>
    </w:p>
    <w:p w14:paraId="26BE8CB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c.sales_order         line_sales_order</w:t>
      </w:r>
    </w:p>
    <w:p w14:paraId="26BE8CB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c.sales_order_date        line_sales_order_date</w:t>
      </w:r>
    </w:p>
    <w:p w14:paraId="26BE8CB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c.tax_rate            line_tax_rate</w:t>
      </w:r>
    </w:p>
    <w:p w14:paraId="26BE8CC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c.vat_tax_id          line_vat_tax_id</w:t>
      </w:r>
    </w:p>
    <w:p w14:paraId="26BE8CC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c.tax_exemption_id        line_tax_exemption_id</w:t>
      </w:r>
    </w:p>
    <w:p w14:paraId="26BE8CC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c.sales_tax_id            line_location_rate_id</w:t>
      </w:r>
    </w:p>
    <w:p w14:paraId="26BE8CC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c.tax_precedence      line_tax_precedence</w:t>
      </w:r>
    </w:p>
    <w:p w14:paraId="26BE8CC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to_char(c2.line_number), </w:t>
      </w:r>
    </w:p>
    <w:p w14:paraId="26BE8CC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'N', 'Y')       line_is_a_child_flag</w:t>
      </w:r>
    </w:p>
    <w:p w14:paraId="26BE8CC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nvl(c.link_to_cust_trx_line_id, </w:t>
      </w:r>
    </w:p>
    <w:p w14:paraId="26BE8CC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c.customer_trx_line_id)   link_to_line</w:t>
      </w:r>
    </w:p>
    <w:p w14:paraId="26BE8CC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decode(c.line_type,</w:t>
      </w:r>
    </w:p>
    <w:p w14:paraId="26BE8CC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0, </w:t>
      </w:r>
    </w:p>
    <w:p w14:paraId="26BE8CC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1)        line_child_indicator,</w:t>
      </w:r>
    </w:p>
    <w:p w14:paraId="26BE8CC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nvl(c.link_to_cust_trx_line_id , -1)    link_to_cust_trx_line_id</w:t>
      </w:r>
    </w:p>
    <w:p w14:paraId="26BE8CC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comment out for bug 745960 :</w:t>
      </w:r>
    </w:p>
    <w:p w14:paraId="26BE8CC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decode(msi.item_type,</w:t>
      </w:r>
    </w:p>
    <w:p w14:paraId="26BE8CC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'FRT', 'Z',</w:t>
      </w:r>
    </w:p>
    <w:p w14:paraId="26BE8CC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'A')  line_of_type_frt</w:t>
      </w:r>
    </w:p>
    <w:p w14:paraId="26BE8CD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t>
      </w:r>
    </w:p>
    <w:p w14:paraId="26BE8CD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decode(msi.item_type,</w:t>
      </w:r>
    </w:p>
    <w:p w14:paraId="26BE8CD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'FRT', 'A',</w:t>
      </w:r>
    </w:p>
    <w:p w14:paraId="26BE8CD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'A')  line_of_type_frt</w:t>
      </w:r>
    </w:p>
    <w:p w14:paraId="26BE8CD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decode(c.link_to_cust_trx_line_id,</w:t>
      </w:r>
    </w:p>
    <w:p w14:paraId="26BE8CD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 c.line_number ,</w:t>
      </w:r>
    </w:p>
    <w:p w14:paraId="26BE8CD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c2.line_number )  order_by1</w:t>
      </w:r>
    </w:p>
    <w:p w14:paraId="26BE8CD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1 dummy</w:t>
      </w:r>
    </w:p>
    <w:p w14:paraId="26BE8CD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--gv added nvl 01/05/10</w:t>
      </w:r>
    </w:p>
    <w:p w14:paraId="26BE8CD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 c.amount_includes_tax_flag,'N')    line_tax_inclusive</w:t>
      </w:r>
    </w:p>
    <w:p w14:paraId="26BE8CD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Begin of added by Bharath Thampi on 07-Jun-2016 for Japanese reference ; changed position for order by to accomodate Union queries*/</w:t>
      </w:r>
    </w:p>
    <w:p w14:paraId="26BE8CD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 c2.line_number,</w:t>
      </w:r>
    </w:p>
    <w:p w14:paraId="26BE8CD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decode( c.line_type, </w:t>
      </w:r>
    </w:p>
    <w:p w14:paraId="26BE8CD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c.line_number*10000+0,</w:t>
      </w:r>
    </w:p>
    <w:p w14:paraId="26BE8CD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lastRenderedPageBreak/>
        <w:t xml:space="preserve">                                                        'TAX',  c.line_number*10000+8000,</w:t>
      </w:r>
    </w:p>
    <w:p w14:paraId="26BE8CD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100000000000),</w:t>
      </w:r>
    </w:p>
    <w:p w14:paraId="26BE8CE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c2.line_type, </w:t>
      </w:r>
    </w:p>
    <w:p w14:paraId="26BE8CE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c2.line_number*10000+0,</w:t>
      </w:r>
    </w:p>
    <w:p w14:paraId="26BE8CE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c2.line_number*10000+8000,</w:t>
      </w:r>
    </w:p>
    <w:p w14:paraId="26BE8CE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c2.line_number*10000+9000) + </w:t>
      </w:r>
    </w:p>
    <w:p w14:paraId="26BE8CE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c.line_type,</w:t>
      </w:r>
    </w:p>
    <w:p w14:paraId="26BE8CE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0,</w:t>
      </w:r>
    </w:p>
    <w:p w14:paraId="26BE8CE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8000,</w:t>
      </w:r>
    </w:p>
    <w:p w14:paraId="26BE8CE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'FREIGHT',  9000)  +</w:t>
      </w:r>
    </w:p>
    <w:p w14:paraId="26BE8CE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c.line_number ) order_by_field</w:t>
      </w:r>
    </w:p>
    <w:p w14:paraId="26BE8CE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End of added by Bharath Thampi on 07-Jun-2016 for Japanese reference ; changed position for order by to accomodate Union queries*/                                 </w:t>
      </w:r>
    </w:p>
    <w:p w14:paraId="26BE8CE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from      ra_customer_trx_lines   c</w:t>
      </w:r>
    </w:p>
    <w:p w14:paraId="26BE8CE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ra_customer_trx_lines  c2</w:t>
      </w:r>
    </w:p>
    <w:p w14:paraId="26BE8CE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mtl_units_of_measure    u</w:t>
      </w:r>
    </w:p>
    <w:p w14:paraId="26BE8CE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mtl_system_items  msi</w:t>
      </w:r>
    </w:p>
    <w:p w14:paraId="26BE8CE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where     c.customer_trx_id                   = :customer_trx_id</w:t>
      </w:r>
    </w:p>
    <w:p w14:paraId="26BE8CE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c.link_to_cust_trx_line_id     = c2.customer_trx_line_id(+)</w:t>
      </w:r>
    </w:p>
    <w:p w14:paraId="26BE8CF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c.uom_code                            = u.uom_code(+)</w:t>
      </w:r>
    </w:p>
    <w:p w14:paraId="26BE8CF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c.inventory_item_id               = msi.inventory_item_id (+)</w:t>
      </w:r>
    </w:p>
    <w:p w14:paraId="26BE8CF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msi.organization_id(+) =  :so_organization_id</w:t>
      </w:r>
    </w:p>
    <w:p w14:paraId="26BE8CF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Begin of added by Bharath Thampi on 28-Mar-2016 for Japanese reference ; for manual invoices previous query should be used */</w:t>
      </w:r>
    </w:p>
    <w:p w14:paraId="26BE8CF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:REPORT_ORG_COUNTRY &lt;&gt; 'JP'</w:t>
      </w:r>
    </w:p>
    <w:p w14:paraId="26BE8CF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t>
      </w:r>
    </w:p>
    <w:p w14:paraId="26BE8CF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Begin of commented by Bharath Thampi on 07-Jun-2016 for Japanese reference ; changed position for order by to accomodate Union queries*/</w:t>
      </w:r>
    </w:p>
    <w:p w14:paraId="26BE8CF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/*order by   </w:t>
      </w:r>
    </w:p>
    <w:p w14:paraId="26BE8CF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comment out for bug 745960 :</w:t>
      </w:r>
    </w:p>
    <w:p w14:paraId="26BE8CF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decode(msi.item_type,</w:t>
      </w:r>
    </w:p>
    <w:p w14:paraId="26BE8CF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'FRT', 'Z',</w:t>
      </w:r>
    </w:p>
    <w:p w14:paraId="26BE8CF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'A') , </w:t>
      </w:r>
    </w:p>
    <w:p w14:paraId="26BE8CF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t>
      </w:r>
    </w:p>
    <w:p w14:paraId="26BE8CF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c2.line_number,</w:t>
      </w:r>
    </w:p>
    <w:p w14:paraId="26BE8CF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decode( c.line_type, </w:t>
      </w:r>
    </w:p>
    <w:p w14:paraId="26BE8CF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c.line_number*10000+0,</w:t>
      </w:r>
    </w:p>
    <w:p w14:paraId="26BE8D0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c.line_number*10000+8000,</w:t>
      </w:r>
    </w:p>
    <w:p w14:paraId="26BE8D0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100000000000),</w:t>
      </w:r>
    </w:p>
    <w:p w14:paraId="26BE8D0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c2.line_type, </w:t>
      </w:r>
    </w:p>
    <w:p w14:paraId="26BE8D0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c2.line_number*10000+0,</w:t>
      </w:r>
    </w:p>
    <w:p w14:paraId="26BE8D0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c2.line_number*10000+8000,</w:t>
      </w:r>
    </w:p>
    <w:p w14:paraId="26BE8D0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c2.line_number*10000+9000) + </w:t>
      </w:r>
    </w:p>
    <w:p w14:paraId="26BE8D0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c.line_type,</w:t>
      </w:r>
    </w:p>
    <w:p w14:paraId="26BE8D0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lastRenderedPageBreak/>
        <w:t xml:space="preserve">                                                 'LINE',          0,</w:t>
      </w:r>
    </w:p>
    <w:p w14:paraId="26BE8D0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8000,</w:t>
      </w:r>
    </w:p>
    <w:p w14:paraId="26BE8D0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'FREIGHT',  9000)  +</w:t>
      </w:r>
    </w:p>
    <w:p w14:paraId="26BE8D0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c.line_number )*/</w:t>
      </w:r>
    </w:p>
    <w:p w14:paraId="26BE8D0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End of commented by Bharath Thampi on 07-Jun-2016 for Japanese reference ; changed position for order by to accomodate Union queries*/</w:t>
      </w:r>
    </w:p>
    <w:p w14:paraId="26BE8D0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w:t>
      </w:r>
    </w:p>
    <w:p w14:paraId="26BE8D0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Begin of added by Bharath Thampi on 07-Jun-2016 for Japanese reference ; Query to get manual invoices */</w:t>
      </w:r>
    </w:p>
    <w:p w14:paraId="26BE8D0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UNION</w:t>
      </w:r>
    </w:p>
    <w:p w14:paraId="26BE8D0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(SELECT  NULL delivery_detail_id</w:t>
      </w:r>
    </w:p>
    <w:p w14:paraId="26BE8D1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c.customer_trx_id     line_customer_trx_id</w:t>
      </w:r>
    </w:p>
    <w:p w14:paraId="26BE8D1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c.customer_trx_line_id        line_customer_trx_line_id</w:t>
      </w:r>
    </w:p>
    <w:p w14:paraId="26BE8D1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c2.line_number, </w:t>
      </w:r>
    </w:p>
    <w:p w14:paraId="26BE8D1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c.line_number,</w:t>
      </w:r>
    </w:p>
    <w:p w14:paraId="26BE8D1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line_number</w:t>
      </w:r>
    </w:p>
    <w:p w14:paraId="26BE8D1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c.line_type           line_type</w:t>
      </w:r>
    </w:p>
    <w:p w14:paraId="26BE8D1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nvl(c.translated_description,c.description)          line_item_description</w:t>
      </w:r>
    </w:p>
    <w:p w14:paraId="26BE8D1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nvl(c.quantity_ordered,</w:t>
      </w:r>
    </w:p>
    <w:p w14:paraId="26BE8D1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c.quantity_invoiced)       line_qty_ordered</w:t>
      </w:r>
    </w:p>
    <w:p w14:paraId="26BE8D1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nvl(c.quantity_invoiced,</w:t>
      </w:r>
    </w:p>
    <w:p w14:paraId="26BE8D1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c.quantity_credited)       line_qty_invoiced</w:t>
      </w:r>
    </w:p>
    <w:p w14:paraId="26BE8D1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abs(nvl(c.quantity_invoiced,c.quantity_credited)) abs_line_qty_inv </w:t>
      </w:r>
    </w:p>
    <w:p w14:paraId="26BE8D1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u.unit_of_measure         line_uom</w:t>
      </w:r>
    </w:p>
    <w:p w14:paraId="26BE8D1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c.INTERFACE_LINE_ATTRIBUTE3  line_delivery_name</w:t>
      </w:r>
    </w:p>
    <w:p w14:paraId="26BE8D1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DECODE(c.interface_line_context, 'ModelN', NULL, c.INTERFACE_LINE_ATTRIBUTE6)  line_so_line_id    </w:t>
      </w:r>
    </w:p>
    <w:p w14:paraId="26BE8D1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DECODE(c.interface_line_context, 'INTERCOMPANY', c.INTERFACE_LINE_ATTRIBUTE7,-1)  transaction_id  /* Commented by Bharath Thampi on 07-Jun-2016 for Japanese reference ; This field is no longer required */</w:t>
      </w:r>
    </w:p>
    <w:p w14:paraId="26BE8D2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c.inventory_item_id</w:t>
      </w:r>
    </w:p>
    <w:p w14:paraId="26BE8D2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msi.segment1 line_product_num</w:t>
      </w:r>
    </w:p>
    <w:p w14:paraId="26BE8D2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u.uom_code line_uom_code</w:t>
      </w:r>
    </w:p>
    <w:p w14:paraId="26BE8D2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c.unit_standard_price                                  line_standard_price  </w:t>
      </w:r>
    </w:p>
    <w:p w14:paraId="26BE8D2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 (c.unit_selling_price, c.gross_unit_selling_price) </w:t>
      </w:r>
    </w:p>
    <w:p w14:paraId="26BE8D2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line_unit_selling_price </w:t>
      </w:r>
    </w:p>
    <w:p w14:paraId="26BE8D2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 (c.extended_amount, c.gross_extended_amount)  </w:t>
      </w:r>
    </w:p>
    <w:p w14:paraId="26BE8D2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line_extended_amount </w:t>
      </w:r>
    </w:p>
    <w:p w14:paraId="26BE8D2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c.extended_amount         line_net_amount</w:t>
      </w:r>
    </w:p>
    <w:p w14:paraId="26BE8D2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c.sales_order         line_sales_order</w:t>
      </w:r>
    </w:p>
    <w:p w14:paraId="26BE8D2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c.sales_order_date        line_sales_order_date</w:t>
      </w:r>
    </w:p>
    <w:p w14:paraId="26BE8D2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c.tax_rate            line_tax_rate</w:t>
      </w:r>
    </w:p>
    <w:p w14:paraId="26BE8D2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c.vat_tax_id          line_vat_tax_id</w:t>
      </w:r>
    </w:p>
    <w:p w14:paraId="26BE8D2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c.tax_exemption_id        line_tax_exemption_id</w:t>
      </w:r>
    </w:p>
    <w:p w14:paraId="26BE8D2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c.sales_tax_id            line_location_rate_id</w:t>
      </w:r>
    </w:p>
    <w:p w14:paraId="26BE8D2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c.tax_precedence      line_tax_precedence</w:t>
      </w:r>
    </w:p>
    <w:p w14:paraId="26BE8D3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to_char(c2.line_number), </w:t>
      </w:r>
    </w:p>
    <w:p w14:paraId="26BE8D3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'N', 'Y')       line_is_a_child_flag</w:t>
      </w:r>
    </w:p>
    <w:p w14:paraId="26BE8D3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nvl(c.link_to_cust_trx_line_id, </w:t>
      </w:r>
    </w:p>
    <w:p w14:paraId="26BE8D3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c.customer_trx_line_id)   link_to_line</w:t>
      </w:r>
    </w:p>
    <w:p w14:paraId="26BE8D3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decode(c.line_type,</w:t>
      </w:r>
    </w:p>
    <w:p w14:paraId="26BE8D3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0, </w:t>
      </w:r>
    </w:p>
    <w:p w14:paraId="26BE8D3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lastRenderedPageBreak/>
        <w:t xml:space="preserve">                                      1)        line_child_indicator,</w:t>
      </w:r>
    </w:p>
    <w:p w14:paraId="26BE8D3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nvl(c.link_to_cust_trx_line_id , -1)    link_to_cust_trx_line_id</w:t>
      </w:r>
    </w:p>
    <w:p w14:paraId="26BE8D3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decode(msi.item_type,</w:t>
      </w:r>
    </w:p>
    <w:p w14:paraId="26BE8D3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'FRT', 'A',</w:t>
      </w:r>
    </w:p>
    <w:p w14:paraId="26BE8D3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'A')  line_of_type_frt</w:t>
      </w:r>
    </w:p>
    <w:p w14:paraId="26BE8D3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decode(c.link_to_cust_trx_line_id,</w:t>
      </w:r>
    </w:p>
    <w:p w14:paraId="26BE8D3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 c.line_number ,</w:t>
      </w:r>
    </w:p>
    <w:p w14:paraId="26BE8D3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c2.line_number )  order_by1</w:t>
      </w:r>
    </w:p>
    <w:p w14:paraId="26BE8D3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1 dummy</w:t>
      </w:r>
    </w:p>
    <w:p w14:paraId="26BE8D3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nvl( c.amount_includes_tax_flag,'N')    line_tax_inclusive</w:t>
      </w:r>
    </w:p>
    <w:p w14:paraId="26BE8D4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decode( c2.line_number,</w:t>
      </w:r>
    </w:p>
    <w:p w14:paraId="26BE8D4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decode( c.line_type, </w:t>
      </w:r>
    </w:p>
    <w:p w14:paraId="26BE8D4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c.line_number*10000+0,</w:t>
      </w:r>
    </w:p>
    <w:p w14:paraId="26BE8D4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c.line_number*10000+8000,</w:t>
      </w:r>
    </w:p>
    <w:p w14:paraId="26BE8D4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100000000000),</w:t>
      </w:r>
    </w:p>
    <w:p w14:paraId="26BE8D4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c2.line_type, </w:t>
      </w:r>
    </w:p>
    <w:p w14:paraId="26BE8D4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c2.line_number*10000+0,</w:t>
      </w:r>
    </w:p>
    <w:p w14:paraId="26BE8D4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c2.line_number*10000+8000,</w:t>
      </w:r>
    </w:p>
    <w:p w14:paraId="26BE8D4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c2.line_number*10000+9000) + </w:t>
      </w:r>
    </w:p>
    <w:p w14:paraId="26BE8D4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 c.line_type,</w:t>
      </w:r>
    </w:p>
    <w:p w14:paraId="26BE8D4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'LINE',          0,</w:t>
      </w:r>
    </w:p>
    <w:p w14:paraId="26BE8D4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'TAX',          8000,</w:t>
      </w:r>
    </w:p>
    <w:p w14:paraId="26BE8D4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'FREIGHT',  9000)  +</w:t>
      </w:r>
    </w:p>
    <w:p w14:paraId="26BE8D4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c.line_number )</w:t>
      </w:r>
    </w:p>
    <w:p w14:paraId="26BE8D4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from          ra_customer_trx_lines   c</w:t>
      </w:r>
    </w:p>
    <w:p w14:paraId="26BE8D4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ra_customer_trx_lines  c2</w:t>
      </w:r>
    </w:p>
    <w:p w14:paraId="26BE8D5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mtl_units_of_measure    u</w:t>
      </w:r>
    </w:p>
    <w:p w14:paraId="26BE8D5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(SELECT DISTINCT inventory_item_id,segment1,</w:t>
      </w:r>
    </w:p>
    <w:p w14:paraId="26BE8D5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description,item_type </w:t>
      </w:r>
    </w:p>
    <w:p w14:paraId="26BE8D5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FROM mtl_system_items)  msi</w:t>
      </w:r>
    </w:p>
    <w:p w14:paraId="26BE8D5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where       c.customer_trx_id             = :customer_trx_id</w:t>
      </w:r>
    </w:p>
    <w:p w14:paraId="26BE8D5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c.link_to_cust_trx_line_id    = c2.customer_trx_line_id(+)</w:t>
      </w:r>
    </w:p>
    <w:p w14:paraId="26BE8D5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c.uom_code                    = u.uom_code(+)</w:t>
      </w:r>
    </w:p>
    <w:p w14:paraId="26BE8D5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c.inventory_item_id           = msi.inventory_item_id (+)</w:t>
      </w:r>
    </w:p>
    <w:p w14:paraId="26BE8D5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c.interface_line_attribute10 = msi.organization_id (+) /*Commented by Bharath Thampi on 07-Jun-2016 item derivation*/</w:t>
      </w:r>
    </w:p>
    <w:p w14:paraId="26BE8D5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:CF_JP_SHIKIRI_SHO  = :TRX_NUMBER</w:t>
      </w:r>
    </w:p>
    <w:p w14:paraId="26BE8D5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:REPORT_ORG_COUNTRY = 'JP'</w:t>
      </w:r>
    </w:p>
    <w:p w14:paraId="26BE8D5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t>
      </w:r>
    </w:p>
    <w:p w14:paraId="26BE8D5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End of added by Bharath Thampi on 07-Jun-2016 for Japanese reference ; Query to get manual invoices */</w:t>
      </w:r>
    </w:p>
    <w:p w14:paraId="26BE8D5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UNION</w:t>
      </w:r>
    </w:p>
    <w:p w14:paraId="26BE8D5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(SELECT   wdd.delivery_detail_id</w:t>
      </w:r>
    </w:p>
    <w:p w14:paraId="26BE8D5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rctl.customer_trx_id line_customer_trx_id</w:t>
      </w:r>
    </w:p>
    <w:p w14:paraId="26BE8D6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rctl.customer_trx_line_id line_customer_trx_line_id</w:t>
      </w:r>
    </w:p>
    <w:p w14:paraId="26BE8D6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ROW_NUMBER() OVER (ORDER BY wdd.delivery_detail_id) line_number</w:t>
      </w:r>
    </w:p>
    <w:p w14:paraId="26BE8D6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'LINE'    line_type</w:t>
      </w:r>
    </w:p>
    <w:p w14:paraId="26BE8D6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msi.description  line_item_description</w:t>
      </w:r>
    </w:p>
    <w:p w14:paraId="26BE8D6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lastRenderedPageBreak/>
        <w:t>,         nvl(rctl.quantity_ordered,</w:t>
      </w:r>
    </w:p>
    <w:p w14:paraId="26BE8D6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rctl.quantity_invoiced)    line_qty_ordered</w:t>
      </w:r>
    </w:p>
    <w:p w14:paraId="26BE8D6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wdd.shipped_quantity  line_qty_invoiced </w:t>
      </w:r>
    </w:p>
    <w:p w14:paraId="26BE8D6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ABS(wdd.shipped_quantity) abs_line_qty_inv</w:t>
      </w:r>
    </w:p>
    <w:p w14:paraId="26BE8D6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u.unit_of_measure line_uom</w:t>
      </w:r>
    </w:p>
    <w:p w14:paraId="26BE8D6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:CF_JP_SHIKIRI_SHO  line_delivery_name</w:t>
      </w:r>
    </w:p>
    <w:p w14:paraId="26BE8D6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rctl.interface_line_attribute6  line_so_line_id   </w:t>
      </w:r>
    </w:p>
    <w:p w14:paraId="26BE8D6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DECODE(rctl.interface_line_context, 'INTERCOMPANY', rctl.INTERFACE_LINE_ATTRIBUTE7,-1)  transaction_id /* Commented by Bharath Thampi on 07-Jun-2016 for Japanese reference ; This field is no longer required */   </w:t>
      </w:r>
    </w:p>
    <w:p w14:paraId="26BE8D6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msi.inventory_item_id</w:t>
      </w:r>
    </w:p>
    <w:p w14:paraId="26BE8D6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msi.segment1 line_product_num</w:t>
      </w:r>
    </w:p>
    <w:p w14:paraId="26BE8D6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u.uom_code line_uom_code</w:t>
      </w:r>
    </w:p>
    <w:p w14:paraId="26BE8D6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wdd.unit_price line_standard_price  </w:t>
      </w:r>
    </w:p>
    <w:p w14:paraId="26BE8D7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oola.unit_selling_price line_unit_selling_price </w:t>
      </w:r>
    </w:p>
    <w:p w14:paraId="26BE8D7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(oola.unit_selling_price * wdd.shipped_quantity) line_extended_amount  </w:t>
      </w:r>
    </w:p>
    <w:p w14:paraId="26BE8D7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line_net_amount</w:t>
      </w:r>
    </w:p>
    <w:p w14:paraId="26BE8D7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TO_CHAR(ooha.order_number)     line_sales_order</w:t>
      </w:r>
    </w:p>
    <w:p w14:paraId="26BE8D7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ooha.ordered_date     line_sales_order_date</w:t>
      </w:r>
    </w:p>
    <w:p w14:paraId="26BE8D7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line_tax_rate</w:t>
      </w:r>
    </w:p>
    <w:p w14:paraId="26BE8D7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line_vat_tax_id</w:t>
      </w:r>
    </w:p>
    <w:p w14:paraId="26BE8D7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line_tax_exemption_id</w:t>
      </w:r>
    </w:p>
    <w:p w14:paraId="26BE8D7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line_location_rate_id</w:t>
      </w:r>
    </w:p>
    <w:p w14:paraId="26BE8D7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line_tax_precedence</w:t>
      </w:r>
    </w:p>
    <w:p w14:paraId="26BE8D7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line_is_a_child_flag</w:t>
      </w:r>
    </w:p>
    <w:p w14:paraId="26BE8D7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link_to_line</w:t>
      </w:r>
    </w:p>
    <w:p w14:paraId="26BE8D7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line_child_indicator,</w:t>
      </w:r>
    </w:p>
    <w:p w14:paraId="26BE8D7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xml:space="preserve">          NULL  link_to_cust_trx_line_id</w:t>
      </w:r>
    </w:p>
    <w:p w14:paraId="26BE8D7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line_of_type_frt</w:t>
      </w:r>
    </w:p>
    <w:p w14:paraId="26BE8D7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order_by1</w:t>
      </w:r>
    </w:p>
    <w:p w14:paraId="26BE8D8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dummy</w:t>
      </w:r>
    </w:p>
    <w:p w14:paraId="26BE8D8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NULL  line_tax_inclusive</w:t>
      </w:r>
    </w:p>
    <w:p w14:paraId="26BE8D8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wdd.delivery_detail_id order_by_field</w:t>
      </w:r>
    </w:p>
    <w:p w14:paraId="26BE8D8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from          mtl_units_of_measure u</w:t>
      </w:r>
    </w:p>
    <w:p w14:paraId="26BE8D8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mtl_system_items  msi</w:t>
      </w:r>
    </w:p>
    <w:p w14:paraId="26BE8D8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oe_order_lines oola</w:t>
      </w:r>
    </w:p>
    <w:p w14:paraId="26BE8D8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oe_order_headers ooha</w:t>
      </w:r>
    </w:p>
    <w:p w14:paraId="26BE8D8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ra_customer_trx_lines rctl</w:t>
      </w:r>
    </w:p>
    <w:p w14:paraId="26BE8D8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wsh_new_deliveries wnd</w:t>
      </w:r>
    </w:p>
    <w:p w14:paraId="26BE8D8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wsh_delivery_details wdd</w:t>
      </w:r>
    </w:p>
    <w:p w14:paraId="26BE8D8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wsh_delivery_assignments wda</w:t>
      </w:r>
    </w:p>
    <w:p w14:paraId="26BE8D8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where       wnd.name = :CF_JP_SHIKIRI_SHO</w:t>
      </w:r>
    </w:p>
    <w:p w14:paraId="26BE8D8C"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rctl.interface_line_attribute3 = :CF_JP_SHIKIRI_SHO</w:t>
      </w:r>
    </w:p>
    <w:p w14:paraId="26BE8D8D"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rctl.customer_trx_id = :CUSTOMER_TRX_ID</w:t>
      </w:r>
    </w:p>
    <w:p w14:paraId="26BE8D8E"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rctl.interface_line_attribute3 = wnd.name</w:t>
      </w:r>
    </w:p>
    <w:p w14:paraId="26BE8D8F"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rctl.interface_line_attribute6 = TO_CHAR(wdd.source_line_id)</w:t>
      </w:r>
    </w:p>
    <w:p w14:paraId="26BE8D90"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wnd.delivery_id = wda.delivery_id</w:t>
      </w:r>
    </w:p>
    <w:p w14:paraId="26BE8D91"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wdd.delivery_detail_id = wda.delivery_detail_id</w:t>
      </w:r>
    </w:p>
    <w:p w14:paraId="26BE8D92"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wdd.source_line_id = oola.line_id</w:t>
      </w:r>
    </w:p>
    <w:p w14:paraId="26BE8D93"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ooha.header_id = oola.header_id</w:t>
      </w:r>
    </w:p>
    <w:p w14:paraId="26BE8D94"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wdd.requested_quantity_uom = u.uom_code</w:t>
      </w:r>
    </w:p>
    <w:p w14:paraId="26BE8D95"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wdd.inventory_item_id = msi.inventory_item_id</w:t>
      </w:r>
    </w:p>
    <w:p w14:paraId="26BE8D96"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msi.organization_id =  oola.ship_from_org_id</w:t>
      </w:r>
    </w:p>
    <w:p w14:paraId="26BE8D97"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lastRenderedPageBreak/>
        <w:t>AND         :CF_JP_SHIKIRI_SHO &lt;&gt; :TRX_NUMBER</w:t>
      </w:r>
    </w:p>
    <w:p w14:paraId="26BE8D98"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AND         :REPORT_ORG_COUNTRY = 'JP')</w:t>
      </w:r>
    </w:p>
    <w:p w14:paraId="26BE8D99"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End of added by Bharath Thampi on 07-Jun-2016 for Japanese reference ; Query to get delivery detail lines */</w:t>
      </w:r>
    </w:p>
    <w:p w14:paraId="26BE8D9A"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 query</w:t>
      </w:r>
    </w:p>
    <w:p w14:paraId="26BE8D9B" w14:textId="77777777" w:rsidR="00421952" w:rsidRPr="0018171D" w:rsidRDefault="00421952" w:rsidP="00421952">
      <w:pPr>
        <w:ind w:left="720"/>
        <w:rPr>
          <w:rFonts w:ascii="Courier New" w:hAnsi="Courier New" w:cs="Courier New"/>
          <w:sz w:val="20"/>
          <w:szCs w:val="20"/>
        </w:rPr>
      </w:pPr>
      <w:r w:rsidRPr="0018171D">
        <w:rPr>
          <w:rFonts w:ascii="Courier New" w:hAnsi="Courier New" w:cs="Courier New"/>
          <w:sz w:val="20"/>
          <w:szCs w:val="20"/>
        </w:rPr>
        <w:t>order by order_by_field</w:t>
      </w:r>
    </w:p>
    <w:p w14:paraId="26BE8D9C" w14:textId="77777777" w:rsidR="00421952" w:rsidRPr="00991F65" w:rsidRDefault="00421952" w:rsidP="00421952">
      <w:pPr>
        <w:ind w:left="720"/>
        <w:rPr>
          <w:rFonts w:ascii="Courier New" w:hAnsi="Courier New" w:cs="Courier New"/>
          <w:sz w:val="20"/>
          <w:szCs w:val="20"/>
        </w:rPr>
      </w:pPr>
      <w:r w:rsidRPr="0018171D">
        <w:rPr>
          <w:rFonts w:ascii="Courier New" w:hAnsi="Courier New" w:cs="Courier New"/>
          <w:sz w:val="20"/>
          <w:szCs w:val="20"/>
        </w:rPr>
        <w:t>/* End of modified by Bharath Thampi on 07-Jun-2016 for Japanese reference ; added new query for delivery detail lines */</w:t>
      </w:r>
    </w:p>
    <w:p w14:paraId="26BE8D9D" w14:textId="77777777" w:rsidR="00A435CB" w:rsidRDefault="00A435CB" w:rsidP="00A435CB">
      <w:pPr>
        <w:ind w:left="720"/>
      </w:pPr>
    </w:p>
    <w:p w14:paraId="26BE8D9E" w14:textId="77777777" w:rsidR="00A435CB" w:rsidRPr="000832EE" w:rsidRDefault="00A435CB" w:rsidP="00A435CB">
      <w:pPr>
        <w:ind w:left="720"/>
        <w:rPr>
          <w:b/>
          <w:color w:val="3366FF"/>
          <w:u w:val="single"/>
        </w:rPr>
      </w:pPr>
      <w:r w:rsidRPr="000832EE">
        <w:rPr>
          <w:b/>
          <w:color w:val="3366FF"/>
          <w:u w:val="single"/>
        </w:rPr>
        <w:t>Package:</w:t>
      </w:r>
      <w:r w:rsidRPr="000832EE">
        <w:rPr>
          <w:color w:val="3366FF"/>
        </w:rPr>
        <w:t xml:space="preserve"> Following is XXGIL_ARP_TRX_SELECT_CONT_PKG body.</w:t>
      </w:r>
    </w:p>
    <w:p w14:paraId="26BE8D9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create or replace PACKAGE BODY Xxgil_Arp_Trx_Select_Cont_Pkg AS</w:t>
      </w:r>
    </w:p>
    <w:p w14:paraId="26BE8DA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$Header: ARPLTSCB.pls 115.11 2002/11/15 02:43:54 anukumar ship $  */</w:t>
      </w:r>
    </w:p>
    <w:p w14:paraId="26BE8DA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DA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PUBLIC PROCEDURE                                                          </w:t>
      </w:r>
      <w:r>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w:t>
      </w:r>
    </w:p>
    <w:p w14:paraId="26BE8DA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build_where_clause  - Returns two where clauses depends on the         |</w:t>
      </w:r>
    </w:p>
    <w:p w14:paraId="26BE8DA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input parameters                                 |</w:t>
      </w:r>
    </w:p>
    <w:p w14:paraId="26BE8DA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DA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DESCRIPTION                                                               |</w:t>
      </w:r>
    </w:p>
    <w:p w14:paraId="26BE8DA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See the algorithm follows                                              |</w:t>
      </w:r>
    </w:p>
    <w:p w14:paraId="26BE8DA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DA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REQUIRES                                                                  |</w:t>
      </w:r>
    </w:p>
    <w:p w14:paraId="26BE8DA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DA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EXCEPTIONS RAISED                                                         |</w:t>
      </w:r>
    </w:p>
    <w:p w14:paraId="26BE8DA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ARP_STANDARD.AR_ERROR_NUMBER ( in arp_standard.fnd_message )           |</w:t>
      </w:r>
    </w:p>
    <w:p w14:paraId="26BE8DA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DA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KNOWN BUGS                                                                |</w:t>
      </w:r>
    </w:p>
    <w:p w14:paraId="26BE8DA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DB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NOTES                                                                     |</w:t>
      </w:r>
    </w:p>
    <w:p w14:paraId="26BE8DB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DB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HISTORY                                                                   |</w:t>
      </w:r>
    </w:p>
    <w:p w14:paraId="26BE8DB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12 May 93  Charles Huang    Created                                    |</w:t>
      </w:r>
    </w:p>
    <w:p w14:paraId="26BE8DB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19-FEB-99  Victoria Smith</w:t>
      </w:r>
      <w:r w:rsidRPr="000832EE">
        <w:rPr>
          <w:rFonts w:ascii="Courier New" w:hAnsi="Courier New" w:cs="Courier New"/>
          <w:sz w:val="20"/>
          <w:szCs w:val="20"/>
          <w:lang w:val="en-GB" w:eastAsia="en-GB"/>
        </w:rPr>
        <w:tab/>
        <w:t xml:space="preserve">  Added parameter p_call_from to identify    |</w:t>
      </w:r>
    </w:p>
    <w:p w14:paraId="26BE8DB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if procedure is called from MLS function   |</w:t>
      </w:r>
    </w:p>
    <w:p w14:paraId="26BE8DB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 xml:space="preserve">  or invoice print program</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 xml:space="preserve">     |</w:t>
      </w:r>
    </w:p>
    <w:p w14:paraId="26BE8DB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    09-Nov-00  Debbie Jancis    Modified for tca uptake.  Removed all      |</w:t>
      </w:r>
    </w:p>
    <w:p w14:paraId="26BE8DB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 xml:space="preserve">  references of ar/ra customer tables and    |</w:t>
      </w:r>
    </w:p>
    <w:p w14:paraId="26BE8DB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replaced with hz counterparts.             |</w:t>
      </w:r>
    </w:p>
    <w:p w14:paraId="26BE8DB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03-JAN-10  Gopi Vemula      Modified the package to include gilead requirements                       |</w:t>
      </w:r>
    </w:p>
    <w:p w14:paraId="26BE8DB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DB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PROCEDURE build_where_clause (</w:t>
      </w:r>
    </w:p>
    <w:p w14:paraId="26BE8DB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P_choice</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B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P_open_invoice</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B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P_cust_trx_type_id</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NUMBER,</w:t>
      </w:r>
    </w:p>
    <w:p w14:paraId="26BE8DC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p_cust_trx_class</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C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P_installment_number</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NUMBER,</w:t>
      </w:r>
    </w:p>
    <w:p w14:paraId="26BE8DC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P_dates_low</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DATE,</w:t>
      </w:r>
    </w:p>
    <w:p w14:paraId="26BE8DC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P_dates_high</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DATE,</w:t>
      </w:r>
    </w:p>
    <w:p w14:paraId="26BE8DC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P_customer_id</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NUMBER,</w:t>
      </w:r>
    </w:p>
    <w:p w14:paraId="26BE8DC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P_customer_class_code</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C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P_trx_number_low</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C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P_trx_number_high</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C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P_batch_id</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NUMBER,</w:t>
      </w:r>
    </w:p>
    <w:p w14:paraId="26BE8DC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P_customer_trx_id</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NUMBER,</w:t>
      </w:r>
    </w:p>
    <w:p w14:paraId="26BE8DC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p_adj_number_low</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C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p_adj_number_high</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VARCHAR2,</w:t>
      </w:r>
    </w:p>
    <w:p w14:paraId="26BE8DC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p_adj_dates_low</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DATE,</w:t>
      </w:r>
    </w:p>
    <w:p w14:paraId="26BE8DC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p_adj_dates_high</w:t>
      </w:r>
      <w:r w:rsidRPr="000832EE">
        <w:rPr>
          <w:rFonts w:ascii="Courier New" w:hAnsi="Courier New" w:cs="Courier New"/>
          <w:sz w:val="20"/>
          <w:szCs w:val="20"/>
          <w:lang w:val="en-GB" w:eastAsia="en-GB"/>
        </w:rPr>
        <w:tab/>
        <w:t>IN</w:t>
      </w:r>
      <w:r w:rsidRPr="000832EE">
        <w:rPr>
          <w:rFonts w:ascii="Courier New" w:hAnsi="Courier New" w:cs="Courier New"/>
          <w:sz w:val="20"/>
          <w:szCs w:val="20"/>
          <w:lang w:val="en-GB" w:eastAsia="en-GB"/>
        </w:rPr>
        <w:tab/>
        <w:t>DATE,</w:t>
      </w:r>
    </w:p>
    <w:p w14:paraId="26BE8DC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P_where1</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OUT NOCOPY</w:t>
      </w:r>
      <w:r w:rsidRPr="000832EE">
        <w:rPr>
          <w:rFonts w:ascii="Courier New" w:hAnsi="Courier New" w:cs="Courier New"/>
          <w:sz w:val="20"/>
          <w:szCs w:val="20"/>
          <w:lang w:val="en-GB" w:eastAsia="en-GB"/>
        </w:rPr>
        <w:tab/>
        <w:t>VARCHAR2,</w:t>
      </w:r>
    </w:p>
    <w:p w14:paraId="26BE8DC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P_where2</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OUT NOCOPY</w:t>
      </w:r>
      <w:r w:rsidRPr="000832EE">
        <w:rPr>
          <w:rFonts w:ascii="Courier New" w:hAnsi="Courier New" w:cs="Courier New"/>
          <w:sz w:val="20"/>
          <w:szCs w:val="20"/>
          <w:lang w:val="en-GB" w:eastAsia="en-GB"/>
        </w:rPr>
        <w:tab/>
        <w:t>VARCHAR2,</w:t>
      </w:r>
    </w:p>
    <w:p w14:paraId="26BE8DD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p_table1</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OUT NOCOPY</w:t>
      </w:r>
      <w:r w:rsidRPr="000832EE">
        <w:rPr>
          <w:rFonts w:ascii="Courier New" w:hAnsi="Courier New" w:cs="Courier New"/>
          <w:sz w:val="20"/>
          <w:szCs w:val="20"/>
          <w:lang w:val="en-GB" w:eastAsia="en-GB"/>
        </w:rPr>
        <w:tab/>
        <w:t>VARCHAR2,</w:t>
      </w:r>
    </w:p>
    <w:p w14:paraId="26BE8DD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p_table2</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OUT NOCOPY</w:t>
      </w:r>
      <w:r w:rsidRPr="000832EE">
        <w:rPr>
          <w:rFonts w:ascii="Courier New" w:hAnsi="Courier New" w:cs="Courier New"/>
          <w:sz w:val="20"/>
          <w:szCs w:val="20"/>
          <w:lang w:val="en-GB" w:eastAsia="en-GB"/>
        </w:rPr>
        <w:tab/>
        <w:t>VARCHAR2,</w:t>
      </w:r>
    </w:p>
    <w:p w14:paraId="26BE8DD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p_call_from             IN      VARCHAR2 DEFAULT 'INV'</w:t>
      </w:r>
    </w:p>
    <w:p w14:paraId="26BE8DD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IS</w:t>
      </w:r>
    </w:p>
    <w:p w14:paraId="26BE8DD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DD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DD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Declare local variables</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DD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DD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where1</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VARCHAR2(8096);</w:t>
      </w:r>
    </w:p>
    <w:p w14:paraId="26BE8DD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where2</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VARCHAR2(8096);</w:t>
      </w:r>
    </w:p>
    <w:p w14:paraId="26BE8DD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where3</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VARCHAR2(8096);</w:t>
      </w:r>
    </w:p>
    <w:p w14:paraId="26BE8DD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table1</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VARCHAR2(8096);</w:t>
      </w:r>
    </w:p>
    <w:p w14:paraId="26BE8DD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table2</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VARCHAR2(8096);</w:t>
      </w:r>
    </w:p>
    <w:p w14:paraId="26BE8DD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cr</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CHAR(1);</w:t>
      </w:r>
    </w:p>
    <w:p w14:paraId="26BE8DD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dates_low</w:t>
      </w:r>
      <w:r w:rsidRPr="000832EE">
        <w:rPr>
          <w:rFonts w:ascii="Courier New" w:hAnsi="Courier New" w:cs="Courier New"/>
          <w:sz w:val="20"/>
          <w:szCs w:val="20"/>
          <w:lang w:val="en-GB" w:eastAsia="en-GB"/>
        </w:rPr>
        <w:tab/>
        <w:t>DATE;</w:t>
      </w:r>
    </w:p>
    <w:p w14:paraId="26BE8DD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dates_high</w:t>
      </w:r>
      <w:r w:rsidRPr="000832EE">
        <w:rPr>
          <w:rFonts w:ascii="Courier New" w:hAnsi="Courier New" w:cs="Courier New"/>
          <w:sz w:val="20"/>
          <w:szCs w:val="20"/>
          <w:lang w:val="en-GB" w:eastAsia="en-GB"/>
        </w:rPr>
        <w:tab/>
        <w:t>DATE;</w:t>
      </w:r>
    </w:p>
    <w:p w14:paraId="26BE8DE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adj_dates_low</w:t>
      </w:r>
      <w:r w:rsidRPr="000832EE">
        <w:rPr>
          <w:rFonts w:ascii="Courier New" w:hAnsi="Courier New" w:cs="Courier New"/>
          <w:sz w:val="20"/>
          <w:szCs w:val="20"/>
          <w:lang w:val="en-GB" w:eastAsia="en-GB"/>
        </w:rPr>
        <w:tab/>
        <w:t>DATE;</w:t>
      </w:r>
    </w:p>
    <w:p w14:paraId="26BE8DE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adj_dates_high</w:t>
      </w:r>
      <w:r w:rsidRPr="000832EE">
        <w:rPr>
          <w:rFonts w:ascii="Courier New" w:hAnsi="Courier New" w:cs="Courier New"/>
          <w:sz w:val="20"/>
          <w:szCs w:val="20"/>
          <w:lang w:val="en-GB" w:eastAsia="en-GB"/>
        </w:rPr>
        <w:tab/>
        <w:t>DATE;</w:t>
      </w:r>
    </w:p>
    <w:p w14:paraId="26BE8DE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adj_number_low</w:t>
      </w:r>
      <w:r w:rsidRPr="000832EE">
        <w:rPr>
          <w:rFonts w:ascii="Courier New" w:hAnsi="Courier New" w:cs="Courier New"/>
          <w:sz w:val="20"/>
          <w:szCs w:val="20"/>
          <w:lang w:val="en-GB" w:eastAsia="en-GB"/>
        </w:rPr>
        <w:tab/>
        <w:t>VARCHAR2(80);</w:t>
      </w:r>
    </w:p>
    <w:p w14:paraId="26BE8DE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adj_number_high</w:t>
      </w:r>
      <w:r w:rsidRPr="000832EE">
        <w:rPr>
          <w:rFonts w:ascii="Courier New" w:hAnsi="Courier New" w:cs="Courier New"/>
          <w:sz w:val="20"/>
          <w:szCs w:val="20"/>
          <w:lang w:val="en-GB" w:eastAsia="en-GB"/>
        </w:rPr>
        <w:tab/>
        <w:t>VARCHAR2(80);</w:t>
      </w:r>
    </w:p>
    <w:p w14:paraId="26BE8DE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trx_number_low</w:t>
      </w:r>
      <w:r w:rsidRPr="000832EE">
        <w:rPr>
          <w:rFonts w:ascii="Courier New" w:hAnsi="Courier New" w:cs="Courier New"/>
          <w:sz w:val="20"/>
          <w:szCs w:val="20"/>
          <w:lang w:val="en-GB" w:eastAsia="en-GB"/>
        </w:rPr>
        <w:tab/>
        <w:t>VARCHAR2(80);</w:t>
      </w:r>
    </w:p>
    <w:p w14:paraId="26BE8DE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trx_number_high</w:t>
      </w:r>
      <w:r w:rsidRPr="000832EE">
        <w:rPr>
          <w:rFonts w:ascii="Courier New" w:hAnsi="Courier New" w:cs="Courier New"/>
          <w:sz w:val="20"/>
          <w:szCs w:val="20"/>
          <w:lang w:val="en-GB" w:eastAsia="en-GB"/>
        </w:rPr>
        <w:tab/>
        <w:t>VARCHAR2(80);</w:t>
      </w:r>
    </w:p>
    <w:p w14:paraId="26BE8DE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sel_new</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NUMBER := 1;</w:t>
      </w:r>
    </w:p>
    <w:p w14:paraId="26BE8DE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sel_inv</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NUMBER := 2;</w:t>
      </w:r>
    </w:p>
    <w:p w14:paraId="26BE8DE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sel_sel</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NUMBER := 3;</w:t>
      </w:r>
    </w:p>
    <w:p w14:paraId="26BE8DE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sel_one</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NUMBER := 4;</w:t>
      </w:r>
    </w:p>
    <w:p w14:paraId="26BE8DE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sel_batch</w:t>
      </w:r>
      <w:r w:rsidRPr="000832EE">
        <w:rPr>
          <w:rFonts w:ascii="Courier New" w:hAnsi="Courier New" w:cs="Courier New"/>
          <w:sz w:val="20"/>
          <w:szCs w:val="20"/>
          <w:lang w:val="en-GB" w:eastAsia="en-GB"/>
        </w:rPr>
        <w:tab/>
        <w:t>NUMBER := 5;</w:t>
      </w:r>
    </w:p>
    <w:p w14:paraId="26BE8DE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ab/>
        <w:t>sel_adj</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NUMBER := 6;</w:t>
      </w:r>
    </w:p>
    <w:p w14:paraId="26BE8DE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choice</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NUMBER;</w:t>
      </w:r>
    </w:p>
    <w:p w14:paraId="26BE8DE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p_userenv_lang  VARCHAR2(4);</w:t>
      </w:r>
    </w:p>
    <w:p w14:paraId="26BE8DEE" w14:textId="77777777" w:rsidR="00A435CB" w:rsidRPr="006F071F" w:rsidRDefault="00A435CB" w:rsidP="00A435CB">
      <w:pPr>
        <w:autoSpaceDE w:val="0"/>
        <w:autoSpaceDN w:val="0"/>
        <w:adjustRightInd w:val="0"/>
        <w:rPr>
          <w:rFonts w:ascii="Courier New" w:hAnsi="Courier New" w:cs="Courier New"/>
          <w:sz w:val="20"/>
          <w:szCs w:val="20"/>
          <w:lang w:val="fr-FR" w:eastAsia="en-GB"/>
        </w:rPr>
      </w:pPr>
      <w:r w:rsidRPr="000832EE">
        <w:rPr>
          <w:rFonts w:ascii="Courier New" w:hAnsi="Courier New" w:cs="Courier New"/>
          <w:sz w:val="20"/>
          <w:szCs w:val="20"/>
          <w:lang w:val="en-GB" w:eastAsia="en-GB"/>
        </w:rPr>
        <w:t xml:space="preserve">        </w:t>
      </w:r>
      <w:r w:rsidRPr="006F071F">
        <w:rPr>
          <w:rFonts w:ascii="Courier New" w:hAnsi="Courier New" w:cs="Courier New"/>
          <w:sz w:val="20"/>
          <w:szCs w:val="20"/>
          <w:lang w:val="fr-FR" w:eastAsia="en-GB"/>
        </w:rPr>
        <w:t>language_code   VARCHAR2(4);</w:t>
      </w:r>
    </w:p>
    <w:p w14:paraId="26BE8DEF" w14:textId="77777777" w:rsidR="00A435CB" w:rsidRPr="006F071F" w:rsidRDefault="00A435CB" w:rsidP="00A435CB">
      <w:pPr>
        <w:autoSpaceDE w:val="0"/>
        <w:autoSpaceDN w:val="0"/>
        <w:adjustRightInd w:val="0"/>
        <w:rPr>
          <w:rFonts w:ascii="Courier New" w:hAnsi="Courier New" w:cs="Courier New"/>
          <w:sz w:val="20"/>
          <w:szCs w:val="20"/>
          <w:lang w:val="fr-FR" w:eastAsia="en-GB"/>
        </w:rPr>
      </w:pPr>
      <w:r w:rsidRPr="006F071F">
        <w:rPr>
          <w:rFonts w:ascii="Courier New" w:hAnsi="Courier New" w:cs="Courier New"/>
          <w:sz w:val="20"/>
          <w:szCs w:val="20"/>
          <w:lang w:val="fr-FR" w:eastAsia="en-GB"/>
        </w:rPr>
        <w:t xml:space="preserve">        p_base_lang     VARCHAR2(4);</w:t>
      </w:r>
    </w:p>
    <w:p w14:paraId="26BE8DF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BEGIN</w:t>
      </w:r>
    </w:p>
    <w:p w14:paraId="26BE8DF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DF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 xml:space="preserve">initialization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DF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DF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where1 := '';</w:t>
      </w:r>
    </w:p>
    <w:p w14:paraId="26BE8DF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where2 := '';</w:t>
      </w:r>
    </w:p>
    <w:p w14:paraId="26BE8DF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cr := '</w:t>
      </w:r>
    </w:p>
    <w:p w14:paraId="26BE8DF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DF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DF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make dates_low := P_dates_low  00:00:00</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DF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make dates_high := P_dates_high 23:59:59</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DF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DF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dates_low  := TRUNC(P_dates_low);</w:t>
      </w:r>
    </w:p>
    <w:p w14:paraId="26BE8DF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dates_high := Arp_Standard.CEIL(P_dates_high);</w:t>
      </w:r>
    </w:p>
    <w:p w14:paraId="26BE8DF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adj_dates_low := TRUNC( p_adj_dates_low );</w:t>
      </w:r>
    </w:p>
    <w:p w14:paraId="26BE8DF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adj_dates_high := Arp_Standard.CEIL( p_adj_dates_high);</w:t>
      </w:r>
    </w:p>
    <w:p w14:paraId="26BE8E0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E0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Protect every occurance of single quote in trx/adj number params|</w:t>
      </w:r>
    </w:p>
    <w:p w14:paraId="26BE8E0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0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trx_number_low  := REPLACE( p_trx_number_low,  '''',  '''''') ;</w:t>
      </w:r>
    </w:p>
    <w:p w14:paraId="26BE8E0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trx_number_high := REPLACE( p_trx_number_high, '''',  '''''') ;</w:t>
      </w:r>
    </w:p>
    <w:p w14:paraId="26BE8E0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adj_number_low := REPLACE( p_adj_number_low,  '''',  '''''')  ;</w:t>
      </w:r>
    </w:p>
    <w:p w14:paraId="26BE8E0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adj_number_high := REPLACE( p_adj_number_high, '''',  '''''') ;</w:t>
      </w:r>
    </w:p>
    <w:p w14:paraId="26BE8E0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E0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Check mandatory parameters</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E0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0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P_choice IS NULL THEN</w:t>
      </w:r>
    </w:p>
    <w:p w14:paraId="26BE8E0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Arp_Standard.Fnd_Message( 'AR_MAND_PARAMETER_NULL',</w:t>
      </w:r>
    </w:p>
    <w:p w14:paraId="26BE8E0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'PARAM', 'P_choice' );</w:t>
      </w:r>
    </w:p>
    <w:p w14:paraId="26BE8E0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E0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P_open_invoice IS NULL THEN</w:t>
      </w:r>
    </w:p>
    <w:p w14:paraId="26BE8E0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Arp_Standard.Fnd_Message( 'AR_MAND_PARAMETER_NULL',</w:t>
      </w:r>
    </w:p>
    <w:p w14:paraId="26BE8E1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'PARAM', 'P_open_invoice' );</w:t>
      </w:r>
    </w:p>
    <w:p w14:paraId="26BE8E1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E1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SELECT language_code</w:t>
      </w:r>
    </w:p>
    <w:p w14:paraId="26BE8E1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INTO   p_base_lang</w:t>
      </w:r>
    </w:p>
    <w:p w14:paraId="26BE8E1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FROM   fnd_languages</w:t>
      </w:r>
    </w:p>
    <w:p w14:paraId="26BE8E1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  installed_flag = 'B';</w:t>
      </w:r>
    </w:p>
    <w:p w14:paraId="26BE8E1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SELECT USERENV('LANG')</w:t>
      </w:r>
    </w:p>
    <w:p w14:paraId="26BE8E1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INTO   p_userenv_lang</w:t>
      </w:r>
    </w:p>
    <w:p w14:paraId="26BE8E1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FROM   dual;</w:t>
      </w:r>
    </w:p>
    <w:p w14:paraId="26BE8E1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p_userenv_lang IS NULL THEN</w:t>
      </w:r>
    </w:p>
    <w:p w14:paraId="26BE8E1A" w14:textId="77777777" w:rsidR="00A435CB" w:rsidRPr="006F071F" w:rsidRDefault="00A435CB" w:rsidP="00A435CB">
      <w:pPr>
        <w:autoSpaceDE w:val="0"/>
        <w:autoSpaceDN w:val="0"/>
        <w:adjustRightInd w:val="0"/>
        <w:rPr>
          <w:rFonts w:ascii="Courier New" w:hAnsi="Courier New" w:cs="Courier New"/>
          <w:sz w:val="20"/>
          <w:szCs w:val="20"/>
          <w:lang w:val="fr-FR" w:eastAsia="en-GB"/>
        </w:rPr>
      </w:pPr>
      <w:r w:rsidRPr="000832EE">
        <w:rPr>
          <w:rFonts w:ascii="Courier New" w:hAnsi="Courier New" w:cs="Courier New"/>
          <w:sz w:val="20"/>
          <w:szCs w:val="20"/>
          <w:lang w:val="en-GB" w:eastAsia="en-GB"/>
        </w:rPr>
        <w:t xml:space="preserve">   </w:t>
      </w:r>
      <w:r w:rsidRPr="006F071F">
        <w:rPr>
          <w:rFonts w:ascii="Courier New" w:hAnsi="Courier New" w:cs="Courier New"/>
          <w:sz w:val="20"/>
          <w:szCs w:val="20"/>
          <w:lang w:val="fr-FR" w:eastAsia="en-GB"/>
        </w:rPr>
        <w:t>language_code  := p_base_lang;</w:t>
      </w:r>
    </w:p>
    <w:p w14:paraId="26BE8E1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ELSE</w:t>
      </w:r>
    </w:p>
    <w:p w14:paraId="26BE8E1C" w14:textId="77777777" w:rsidR="00A435CB" w:rsidRPr="006F071F" w:rsidRDefault="00A435CB" w:rsidP="00A435CB">
      <w:pPr>
        <w:autoSpaceDE w:val="0"/>
        <w:autoSpaceDN w:val="0"/>
        <w:adjustRightInd w:val="0"/>
        <w:rPr>
          <w:rFonts w:ascii="Courier New" w:hAnsi="Courier New" w:cs="Courier New"/>
          <w:sz w:val="20"/>
          <w:szCs w:val="20"/>
          <w:lang w:eastAsia="en-GB"/>
        </w:rPr>
      </w:pPr>
      <w:r w:rsidRPr="000832EE">
        <w:rPr>
          <w:rFonts w:ascii="Courier New" w:hAnsi="Courier New" w:cs="Courier New"/>
          <w:sz w:val="20"/>
          <w:szCs w:val="20"/>
          <w:lang w:val="en-GB" w:eastAsia="en-GB"/>
        </w:rPr>
        <w:t xml:space="preserve">   </w:t>
      </w:r>
      <w:r w:rsidRPr="006F071F">
        <w:rPr>
          <w:rFonts w:ascii="Courier New" w:hAnsi="Courier New" w:cs="Courier New"/>
          <w:sz w:val="20"/>
          <w:szCs w:val="20"/>
          <w:lang w:eastAsia="en-GB"/>
        </w:rPr>
        <w:t>language_code  := p_userenv_lang;</w:t>
      </w:r>
    </w:p>
    <w:p w14:paraId="26BE8E1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E1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E1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 xml:space="preserve">Define Tables and aliases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E2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2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table1 :=</w:t>
      </w:r>
    </w:p>
    <w:p w14:paraId="26BE8E2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AR_ADJUSTMENTS                         COM_ADJ, ' || cr ||</w:t>
      </w:r>
    </w:p>
    <w:p w14:paraId="26BE8E2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AR_PAYMENT_SCHEDULES                   P, ' || cr ||</w:t>
      </w:r>
    </w:p>
    <w:p w14:paraId="26BE8E2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RA_CUST_TRX_LINE_GL_DIST               REC, ' || cr ||</w:t>
      </w:r>
    </w:p>
    <w:p w14:paraId="26BE8E2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RA_CUSTOMER_TRX                        A, ' || cr ||</w:t>
      </w:r>
    </w:p>
    <w:p w14:paraId="26BE8E2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HZ_CUST_ACCOUNTS                       B, ' || cr ||</w:t>
      </w:r>
    </w:p>
    <w:p w14:paraId="26BE8E2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RA_TERMS                               T, ' || cr ||</w:t>
      </w:r>
    </w:p>
    <w:p w14:paraId="26BE8E2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RA_TERMS_LINES                         TL,   ' || cr ||</w:t>
      </w:r>
    </w:p>
    <w:p w14:paraId="26BE8E2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RA_CUST_TRX_TYPES                      TYPES, ' || cr ||</w:t>
      </w:r>
    </w:p>
    <w:p w14:paraId="26BE8E2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AR_LOOKUPS                             L_TYPES, ' || cr ||</w:t>
      </w:r>
    </w:p>
    <w:p w14:paraId="26BE8E2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HZ_PARTIES                     </w:t>
      </w:r>
      <w:r w:rsidRPr="000832EE">
        <w:rPr>
          <w:rFonts w:ascii="Courier New" w:hAnsi="Courier New" w:cs="Courier New"/>
          <w:sz w:val="20"/>
          <w:szCs w:val="20"/>
          <w:lang w:val="en-GB" w:eastAsia="en-GB"/>
        </w:rPr>
        <w:tab/>
        <w:t>PARTY, ' || cr || -- bug 1630907</w:t>
      </w:r>
    </w:p>
    <w:p w14:paraId="26BE8E2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HZ_CUST_ACCT_SITES                     A_BILL, ' || cr ||</w:t>
      </w:r>
    </w:p>
    <w:p w14:paraId="26BE8E2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HZ_PARTY_SITES                         PARTY_SITE, ' || cr ||</w:t>
      </w:r>
    </w:p>
    <w:p w14:paraId="26BE8E2E" w14:textId="77777777" w:rsidR="00A435CB" w:rsidRPr="006F071F" w:rsidRDefault="00A435CB" w:rsidP="00A435CB">
      <w:pPr>
        <w:autoSpaceDE w:val="0"/>
        <w:autoSpaceDN w:val="0"/>
        <w:adjustRightInd w:val="0"/>
        <w:rPr>
          <w:rFonts w:ascii="Courier New" w:hAnsi="Courier New" w:cs="Courier New"/>
          <w:sz w:val="20"/>
          <w:szCs w:val="20"/>
          <w:lang w:val="fr-FR" w:eastAsia="en-GB"/>
        </w:rPr>
      </w:pPr>
      <w:r w:rsidRPr="006F071F">
        <w:rPr>
          <w:rFonts w:ascii="Courier New" w:hAnsi="Courier New" w:cs="Courier New"/>
          <w:sz w:val="20"/>
          <w:szCs w:val="20"/>
          <w:lang w:val="fr-FR" w:eastAsia="en-GB"/>
        </w:rPr>
        <w:t>'        HZ_LOCATIONS                           LOC, ' || cr ||</w:t>
      </w:r>
    </w:p>
    <w:p w14:paraId="26BE8E2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HZ_CUST_SITE_USES                      U_BILL '  || cr;</w:t>
      </w:r>
    </w:p>
    <w:p w14:paraId="26BE8E3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table2 :=</w:t>
      </w:r>
    </w:p>
    <w:p w14:paraId="26BE8E3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RA_TERMS_LINES                         TL,   ' || cr ||</w:t>
      </w:r>
    </w:p>
    <w:p w14:paraId="26BE8E3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RA_CUST_TRX_TYPES                      TYPES, ' || cr ||</w:t>
      </w:r>
    </w:p>
    <w:p w14:paraId="26BE8E3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AR_LOOKUPS                             L_TYPES, ' || cr ||</w:t>
      </w:r>
    </w:p>
    <w:p w14:paraId="26BE8E3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r w:rsidRPr="000832EE">
        <w:rPr>
          <w:rFonts w:ascii="Courier New" w:hAnsi="Courier New" w:cs="Courier New"/>
          <w:sz w:val="20"/>
          <w:szCs w:val="20"/>
          <w:lang w:val="en-GB" w:eastAsia="en-GB"/>
        </w:rPr>
        <w:tab/>
        <w:t xml:space="preserve"> HZ_CUST_ACCOUNTS                       B, ' || cr ||</w:t>
      </w:r>
    </w:p>
    <w:p w14:paraId="26BE8E3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HZ_PARTIES                     </w:t>
      </w:r>
      <w:r w:rsidRPr="000832EE">
        <w:rPr>
          <w:rFonts w:ascii="Courier New" w:hAnsi="Courier New" w:cs="Courier New"/>
          <w:sz w:val="20"/>
          <w:szCs w:val="20"/>
          <w:lang w:val="en-GB" w:eastAsia="en-GB"/>
        </w:rPr>
        <w:tab/>
        <w:t>PARTY, ' || cr || --bug 1630907</w:t>
      </w:r>
    </w:p>
    <w:p w14:paraId="26BE8E3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HZ_CUST_SITE_USES                      U_BILL, ' || cr ||</w:t>
      </w:r>
    </w:p>
    <w:p w14:paraId="26BE8E3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HZ_CUST_ACCT_SITES                     A_BILL, ' || cr ||</w:t>
      </w:r>
    </w:p>
    <w:p w14:paraId="26BE8E3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HZ_PARTY_SITES                         PARTY_SITE, ' || cr ||</w:t>
      </w:r>
    </w:p>
    <w:p w14:paraId="26BE8E39" w14:textId="77777777" w:rsidR="00A435CB" w:rsidRPr="006F071F" w:rsidRDefault="00A435CB" w:rsidP="00A435CB">
      <w:pPr>
        <w:autoSpaceDE w:val="0"/>
        <w:autoSpaceDN w:val="0"/>
        <w:adjustRightInd w:val="0"/>
        <w:rPr>
          <w:rFonts w:ascii="Courier New" w:hAnsi="Courier New" w:cs="Courier New"/>
          <w:sz w:val="20"/>
          <w:szCs w:val="20"/>
          <w:lang w:val="fr-FR" w:eastAsia="en-GB"/>
        </w:rPr>
      </w:pPr>
      <w:r w:rsidRPr="006F071F">
        <w:rPr>
          <w:rFonts w:ascii="Courier New" w:hAnsi="Courier New" w:cs="Courier New"/>
          <w:sz w:val="20"/>
          <w:szCs w:val="20"/>
          <w:lang w:val="fr-FR" w:eastAsia="en-GB"/>
        </w:rPr>
        <w:t>'        HZ_LOCATIONS                           LOC, ' || cr ||</w:t>
      </w:r>
    </w:p>
    <w:p w14:paraId="26BE8E3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AR_ADJUSTMENTS                         COM_ADJ, ' || cr ||</w:t>
      </w:r>
    </w:p>
    <w:p w14:paraId="26BE8E3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RA_CUSTOMER_TRX                        A, ' || cr ||</w:t>
      </w:r>
    </w:p>
    <w:p w14:paraId="26BE8E3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AR_PAYMENT_SCHEDULES                   P, ' || cr ||</w:t>
      </w:r>
    </w:p>
    <w:p w14:paraId="26BE8E3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RA_TERMS                               T ' || cr;</w:t>
      </w:r>
    </w:p>
    <w:p w14:paraId="26BE8E3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E3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Determine which clause to use</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E4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4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P_choice = 'NEW' THEN</w:t>
      </w:r>
    </w:p>
    <w:p w14:paraId="26BE8E4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choice := sel_new;</w:t>
      </w:r>
    </w:p>
    <w:p w14:paraId="26BE8E4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p_choice = 'ADJ' THEN</w:t>
      </w:r>
    </w:p>
    <w:p w14:paraId="26BE8E4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choice := sel_adj;</w:t>
      </w:r>
    </w:p>
    <w:p w14:paraId="26BE8E4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P_choice = 'SEL' THEN</w:t>
      </w:r>
    </w:p>
    <w:p w14:paraId="26BE8E4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IF trx_number_low IS NOT NULL AND trx_number_high IS NOT NULL THEN</w:t>
      </w:r>
    </w:p>
    <w:p w14:paraId="26BE8E4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choice := sel_inv;</w:t>
      </w:r>
    </w:p>
    <w:p w14:paraId="26BE8E4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ELSE</w:t>
      </w:r>
    </w:p>
    <w:p w14:paraId="26BE8E4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choice := sel_sel;</w:t>
      </w:r>
    </w:p>
    <w:p w14:paraId="26BE8E4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END IF;</w:t>
      </w:r>
    </w:p>
    <w:p w14:paraId="26BE8E4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P_choice = 'ONE' THEN</w:t>
      </w:r>
    </w:p>
    <w:p w14:paraId="26BE8E4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BEGIN</w:t>
      </w:r>
    </w:p>
    <w:p w14:paraId="26BE8E4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IF P_customer_trx_id IS NULL THEN</w:t>
      </w:r>
    </w:p>
    <w:p w14:paraId="26BE8E4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Arp_Standard.Fnd_Message( 'AR_MAND_PARAMETER_NULL',</w:t>
      </w:r>
    </w:p>
    <w:p w14:paraId="26BE8E4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'PARAM', 'P_customer_trx_id' );</w:t>
      </w:r>
    </w:p>
    <w:p w14:paraId="26BE8E5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END IF;</w:t>
      </w:r>
    </w:p>
    <w:p w14:paraId="26BE8E5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choice := sel_one;</w:t>
      </w:r>
    </w:p>
    <w:p w14:paraId="26BE8E5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END;</w:t>
      </w:r>
    </w:p>
    <w:p w14:paraId="26BE8E5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P_choice = 'BATCH' THEN</w:t>
      </w:r>
    </w:p>
    <w:p w14:paraId="26BE8E5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BEGIN</w:t>
      </w:r>
    </w:p>
    <w:p w14:paraId="26BE8E5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IF P_batch_id IS NULL THEN</w:t>
      </w:r>
    </w:p>
    <w:p w14:paraId="26BE8E5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Arp_Standard.Fnd_Message( 'AR_MAND_PARAMETER_NULL',</w:t>
      </w:r>
    </w:p>
    <w:p w14:paraId="26BE8E5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'PARAM', 'P_batch_id' );</w:t>
      </w:r>
    </w:p>
    <w:p w14:paraId="26BE8E5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END IF;</w:t>
      </w:r>
    </w:p>
    <w:p w14:paraId="26BE8E5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choice := sel_batch;</w:t>
      </w:r>
    </w:p>
    <w:p w14:paraId="26BE8E5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END;</w:t>
      </w:r>
    </w:p>
    <w:p w14:paraId="26BE8E5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ELSE</w:t>
      </w:r>
    </w:p>
    <w:p w14:paraId="26BE8E5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Arp_Standard.Fnd_Message( 'AR_RAXINV_INVALID_PARAMETERS',</w:t>
      </w:r>
    </w:p>
    <w:p w14:paraId="26BE8E5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'PARAM', 'P_choice' );</w:t>
      </w:r>
    </w:p>
    <w:p w14:paraId="26BE8E5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E5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'A.BILL_TO_CUSTOMER_ID = B.CUST_ACCOUNT_ID';</w:t>
      </w:r>
    </w:p>
    <w:p w14:paraId="26BE8E6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Join to receivable record */</w:t>
      </w:r>
    </w:p>
    <w:p w14:paraId="26BE8E6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REC.CUSTOMER_TRX_ID = A.CUSTOMER_TRX_ID';</w:t>
      </w:r>
    </w:p>
    <w:p w14:paraId="26BE8E6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REC.LATEST_REC_FLAG = ''Y'' ';</w:t>
      </w:r>
    </w:p>
    <w:p w14:paraId="26BE8E6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REC.ACCOUNT_CLASS   = ''REC'' ';</w:t>
      </w:r>
    </w:p>
    <w:p w14:paraId="26BE8E6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Join to ar_adjustments for children of commitments. */</w:t>
      </w:r>
    </w:p>
    <w:p w14:paraId="26BE8E6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P.PAYMENT_SCHEDULE_ID + DECODE(P.CLASS, ';</w:t>
      </w:r>
    </w:p>
    <w:p w14:paraId="26BE8E6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                                   ''INV'', 0,';</w:t>
      </w:r>
    </w:p>
    <w:p w14:paraId="26BE8E6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                                        '''')';</w:t>
      </w:r>
    </w:p>
    <w:p w14:paraId="26BE8E6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             = COM_ADJ.PAYMENT_SCHEDULE_ID(+)';</w:t>
      </w:r>
    </w:p>
    <w:p w14:paraId="26BE8E6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COM_ADJ.SUBSEQUENT_TRX_ID IS NULL';</w:t>
      </w:r>
    </w:p>
    <w:p w14:paraId="26BE8E6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''C''    = COM_ADJ.ADJUSTMENT_TYPE(+)';</w:t>
      </w:r>
    </w:p>
    <w:p w14:paraId="26BE8E6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P_Choice &lt;&gt; 'ADJ' THEN</w:t>
      </w:r>
    </w:p>
    <w:p w14:paraId="26BE8E6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A.COMPLETE_FLAG = ''Y''';</w:t>
      </w:r>
    </w:p>
    <w:p w14:paraId="26BE8E6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bug 762450 :</w:t>
      </w:r>
    </w:p>
    <w:p w14:paraId="26BE8E6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P_Choice &lt;&gt; 'SEL' THEN</w:t>
      </w:r>
    </w:p>
    <w:p w14:paraId="26BE8E6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A.PRINTING_OPTION IN (''PRI'', ''REP'')';</w:t>
      </w:r>
    </w:p>
    <w:p w14:paraId="26BE8E7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7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E7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E7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A.CUST_TRX_TYPE_ID = TYPES.CUST_TRX_TYPE_ID';</w:t>
      </w:r>
    </w:p>
    <w:p w14:paraId="26BE8E7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L_TYPES.LOOKUP_TYPE = ''INV/CM/ADJ''';</w:t>
      </w:r>
    </w:p>
    <w:p w14:paraId="26BE8E7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7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--gv added on 01/03/10</w:t>
      </w:r>
    </w:p>
    <w:p w14:paraId="26BE8E7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7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L_TYPES.LOOKUP_CODE IN (''INV'',''DM'',''CM'')';</w:t>
      </w:r>
    </w:p>
    <w:p w14:paraId="26BE8E7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exists (select 1 from ra_customer_trx_lines lines</w:t>
      </w:r>
    </w:p>
    <w:p w14:paraId="26BE8E7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 A.customer_trx_id = lines.customer_trx_id</w:t>
      </w:r>
    </w:p>
    <w:p w14:paraId="26BE8E7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7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gv</w:t>
      </w:r>
    </w:p>
    <w:p w14:paraId="26BE8E7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bug 762450 :</w:t>
      </w:r>
    </w:p>
    <w:p w14:paraId="26BE8E7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where1 := where1 || cr || 'AND TYPES.DEFAULT_PRINTING_OPTION = ''PRI''';</w:t>
      </w:r>
    </w:p>
    <w:p w14:paraId="26BE8E7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A.PRINTING_OPTION IN (''PRI'', ''REP'')';</w:t>
      </w:r>
    </w:p>
    <w:p w14:paraId="26BE8E8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p_choice = 'ADJ'</w:t>
      </w:r>
    </w:p>
    <w:p w14:paraId="26BE8E8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THEN</w:t>
      </w:r>
    </w:p>
    <w:p w14:paraId="26BE8E8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L_TYPES.LOOKUP_CODE = ''ADJ''';</w:t>
      </w:r>
    </w:p>
    <w:p w14:paraId="26BE8E8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ELSE</w:t>
      </w:r>
    </w:p>
    <w:p w14:paraId="26BE8E8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L_TYPES.LOOKUP_CODE = ';</w:t>
      </w:r>
    </w:p>
    <w:p w14:paraId="26BE8E8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where1 := where1 || cr || 'DECODE( TYPES.TYPE,''DEP'',''INV'', TYPES.TYPE)';</w:t>
      </w:r>
    </w:p>
    <w:p w14:paraId="26BE8E8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where1 := where1 || cr || 'DECODE( TYPES.TYPE,''DEP'',''DEP'', TYPES.TYPE)'; --GV 0219</w:t>
      </w:r>
    </w:p>
    <w:p w14:paraId="26BE8E8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8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where1 := where1 || cr || 'AND NVL(P.TERMS_SEQUENCE_NUMBER,nvl(TL.SEQUENCE_NUM,0))=nvl(TL.SEQUENCE_NUM,nvl(p.terms_sequence_number,0))';</w:t>
      </w:r>
    </w:p>
    <w:p w14:paraId="26BE8E8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DECODE(P.PAYMENT_SCHEDULE_ID,'''',0, NVL(T.PRINTING_LEAD_DAYS,0))=0';</w:t>
      </w:r>
    </w:p>
    <w:p w14:paraId="26BE8E8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A.BILL_TO_SITE_USE_ID = U_BILL.SITE_USE_ID';</w:t>
      </w:r>
    </w:p>
    <w:p w14:paraId="26BE8E8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U_BILL.CUST_ACCT_SITE_ID = A_BILL.CUST_ACCT_SITE_ID';</w:t>
      </w:r>
    </w:p>
    <w:p w14:paraId="26BE8E8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A_BILL.party_site_id = party_site.party_site_id';</w:t>
      </w:r>
    </w:p>
    <w:p w14:paraId="26BE8E8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B.PARTY_ID = PARTY.PARTY_ID'; -- bug 1630907</w:t>
      </w:r>
    </w:p>
    <w:p w14:paraId="26BE8E8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loc.location_id = party_site.location_id';</w:t>
      </w:r>
    </w:p>
    <w:p w14:paraId="26BE8E8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p_call_from = 'INV' THEN</w:t>
      </w:r>
    </w:p>
    <w:p w14:paraId="26BE8E9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NVL(LOC.LANGUAGE,''' || p_base_lang || ''') = ''' || language_code || '''';</w:t>
      </w:r>
    </w:p>
    <w:p w14:paraId="26BE8E9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9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SUBSTR(UPPER(p_open_invoice),1,1) = 'Y'</w:t>
      </w:r>
    </w:p>
    <w:p w14:paraId="26BE8E9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THEN</w:t>
      </w:r>
    </w:p>
    <w:p w14:paraId="26BE8E9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Bug Fix 359960, where Credit memos are printed irrespective of whether they are open</w:t>
      </w:r>
    </w:p>
    <w:p w14:paraId="26BE8E9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or not is not what the documentation says. CM's like all other debit items should be</w:t>
      </w:r>
    </w:p>
    <w:p w14:paraId="26BE8E9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dependent on the p_open_invoice parameter. Hence reverting back the changes made for</w:t>
      </w:r>
    </w:p>
    <w:p w14:paraId="26BE8E9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Bug 359960. Changes made for bug 1639132.</w:t>
      </w:r>
    </w:p>
    <w:p w14:paraId="26BE8E9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NVL(P.AMOUNT_DUE_REMAINING,0) &lt;&gt; 0';</w:t>
      </w:r>
    </w:p>
    <w:p w14:paraId="26BE8E9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9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P_customer_id IS NOT NULL THEN</w:t>
      </w:r>
    </w:p>
    <w:p w14:paraId="26BE8E9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B.CUST_ACCOUNT_ID = ' || P_customer_id;</w:t>
      </w:r>
    </w:p>
    <w:p w14:paraId="26BE8E9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9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P_cust_trx_type_id IS NOT NULL THEN</w:t>
      </w:r>
    </w:p>
    <w:p w14:paraId="26BE8E9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A.CUST_TRX_TYPE_ID = ' || P_cust_trx_type_id;</w:t>
      </w:r>
    </w:p>
    <w:p w14:paraId="26BE8E9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A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p_cust_trx_class IS NOT NULL THEN</w:t>
      </w:r>
    </w:p>
    <w:p w14:paraId="26BE8EA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TYPES.TYPE = ''' || p_cust_trx_class</w:t>
      </w:r>
    </w:p>
    <w:p w14:paraId="26BE8EA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t>
      </w:r>
    </w:p>
    <w:p w14:paraId="26BE8EA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A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A.TERM_ID = TL.TERM_ID(+)';</w:t>
      </w:r>
    </w:p>
    <w:p w14:paraId="26BE8EA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A.TERM_ID = T.TERM_ID(+)';</w:t>
      </w:r>
    </w:p>
    <w:p w14:paraId="26BE8EA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P_installment_number IS NOT NULL THEN</w:t>
      </w:r>
    </w:p>
    <w:p w14:paraId="26BE8EA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A.CUSTOMER_TRX_ID = P.CUSTOMER_TRX_ID';</w:t>
      </w:r>
    </w:p>
    <w:p w14:paraId="26BE8EA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NVL(TL.SEQUENCE_NUM, 1) = '</w:t>
      </w:r>
    </w:p>
    <w:p w14:paraId="26BE8EA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P_installment_number;</w:t>
      </w:r>
    </w:p>
    <w:p w14:paraId="26BE8EA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ELSE</w:t>
      </w:r>
    </w:p>
    <w:p w14:paraId="26BE8EA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A.CUSTOMER_TRX_ID = P.CUSTOMER_TRX_ID(+)';</w:t>
      </w:r>
    </w:p>
    <w:p w14:paraId="26BE8EA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A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dates_low IS NOT NULL AND dates_high IS NOT NULL THEN</w:t>
      </w:r>
    </w:p>
    <w:p w14:paraId="26BE8EA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A.TRX_DATE BETWEEN TO_DATE(''';</w:t>
      </w:r>
    </w:p>
    <w:p w14:paraId="26BE8EA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TO_CHAR(dates_low,'DD-MM-YYYY-HH24:MI:SS');</w:t>
      </w:r>
    </w:p>
    <w:p w14:paraId="26BE8EB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''',''DD-MM-YYYY-HH24:MI:SS'')';</w:t>
      </w:r>
    </w:p>
    <w:p w14:paraId="26BE8EB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                   AND TO_DATE(''';</w:t>
      </w:r>
    </w:p>
    <w:p w14:paraId="26BE8EB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where1 := where1 || TO_CHAR(dates_high,'DD-MM-YYYY-HH24:MI:SS');</w:t>
      </w:r>
    </w:p>
    <w:p w14:paraId="26BE8EB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''',''DD-MM-YYYY-HH24:MI:SS'')';</w:t>
      </w:r>
    </w:p>
    <w:p w14:paraId="26BE8EB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dates_low IS NOT NULL THEN</w:t>
      </w:r>
    </w:p>
    <w:p w14:paraId="26BE8EB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A.TRX_DATE &gt;= TO_DATE(''';</w:t>
      </w:r>
    </w:p>
    <w:p w14:paraId="26BE8EB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TO_CHAR(dates_low,'DD-MM-YYYY-HH24:MI:SS');</w:t>
      </w:r>
    </w:p>
    <w:p w14:paraId="26BE8EB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''',''DD-MM-YYYY-HH24:MI:SS'')';</w:t>
      </w:r>
    </w:p>
    <w:p w14:paraId="26BE8EB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dates_high IS NOT NULL THEN</w:t>
      </w:r>
    </w:p>
    <w:p w14:paraId="26BE8EB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A.TRX_DATE &lt;= TO_DATE(''';</w:t>
      </w:r>
    </w:p>
    <w:p w14:paraId="26BE8EB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TO_CHAR(dates_high,'DD-MM-YYYY-HH24:MI:SS');</w:t>
      </w:r>
    </w:p>
    <w:p w14:paraId="26BE8EB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''',''DD-MM-YYYY-HH24:MI:SS'')';</w:t>
      </w:r>
    </w:p>
    <w:p w14:paraId="26BE8EB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B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P_customer_class_code IS NOT NULL THEN</w:t>
      </w:r>
    </w:p>
    <w:p w14:paraId="26BE8EB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B.CUSTOMER_CLASS_CODE = ''' || P_customer_class_code || '''';</w:t>
      </w:r>
    </w:p>
    <w:p w14:paraId="26BE8EB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C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'A.BILL_TO_CUSTOMER_ID = B.CUST_ACCOUNT_ID';</w:t>
      </w:r>
    </w:p>
    <w:p w14:paraId="26BE8EC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Join to ar_adjyustments for children of commitments. */</w:t>
      </w:r>
    </w:p>
    <w:p w14:paraId="26BE8EC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P.PAYMENT_SCHEDULE_ID + DECODE(P.CLASS, ';</w:t>
      </w:r>
    </w:p>
    <w:p w14:paraId="26BE8EC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                                   ''INV'', 0,';</w:t>
      </w:r>
    </w:p>
    <w:p w14:paraId="26BE8EC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                                        '''')';</w:t>
      </w:r>
    </w:p>
    <w:p w14:paraId="26BE8EC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             = COM_ADJ.PAYMENT_SCHEDULE_ID(+)';</w:t>
      </w:r>
    </w:p>
    <w:p w14:paraId="26BE8EC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COM_ADJ.SUBSEQUENT_TRX_ID IS NULL';</w:t>
      </w:r>
    </w:p>
    <w:p w14:paraId="26BE8EC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''C''    = COM_ADJ.ADJUSTMENT_TYPE(+)';</w:t>
      </w:r>
    </w:p>
    <w:p w14:paraId="26BE8EC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P_Choice &lt;&gt; 'ADJ' THEN</w:t>
      </w:r>
    </w:p>
    <w:p w14:paraId="26BE8EC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A.COMPLETE_FLAG = ''Y''';</w:t>
      </w:r>
    </w:p>
    <w:p w14:paraId="26BE8EC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BUG 762450</w:t>
      </w:r>
    </w:p>
    <w:p w14:paraId="26BE8EC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P_Choice &lt;&gt; 'SEL' THEN</w:t>
      </w:r>
    </w:p>
    <w:p w14:paraId="26BE8EC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A.PRINTING_OPTION IN (''PRI'', ''REP'')';</w:t>
      </w:r>
    </w:p>
    <w:p w14:paraId="26BE8EC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C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EC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ED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A.CUSTOMER_TRX_ID = P.CUSTOMER_TRX_ID';</w:t>
      </w:r>
    </w:p>
    <w:p w14:paraId="26BE8ED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A.CUST_TRX_TYPE_ID = TYPES.CUST_TRX_TYPE_ID';</w:t>
      </w:r>
    </w:p>
    <w:p w14:paraId="26BE8ED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L_TYPES.LOOKUP_TYPE = ''INV/CM/ADJ''';</w:t>
      </w:r>
    </w:p>
    <w:p w14:paraId="26BE8ED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D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--gv added on 01/03/10</w:t>
      </w:r>
    </w:p>
    <w:p w14:paraId="26BE8ED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D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L_TYPES.LOOKUP_CODE IN (''INV'',''DM'',''CM'')';</w:t>
      </w:r>
    </w:p>
    <w:p w14:paraId="26BE8ED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exists (select 1 from ra_customer_trx_lines lines</w:t>
      </w:r>
    </w:p>
    <w:p w14:paraId="26BE8ED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 A.customer_trx_id = lines.customer_trx_id</w:t>
      </w:r>
    </w:p>
    <w:p w14:paraId="26BE8ED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ED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gv</w:t>
      </w:r>
    </w:p>
    <w:p w14:paraId="26BE8ED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bug 762450</w:t>
      </w:r>
    </w:p>
    <w:p w14:paraId="26BE8ED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where2 := where2 || cr || 'AND TYPES.DEFAULT_PRINTING_OPTION = ''PRI''';</w:t>
      </w:r>
    </w:p>
    <w:p w14:paraId="26BE8ED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A.PRINTING_OPTION IN (''PRI'', ''REP'')';</w:t>
      </w:r>
    </w:p>
    <w:p w14:paraId="26BE8ED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p_choice = 'ADJ'</w:t>
      </w:r>
    </w:p>
    <w:p w14:paraId="26BE8ED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THEN</w:t>
      </w:r>
    </w:p>
    <w:p w14:paraId="26BE8EE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where2 := where2 || cr || 'AND L_TYPES.LOOKUP_CODE = ''ADJ''';</w:t>
      </w:r>
    </w:p>
    <w:p w14:paraId="26BE8EE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ELSE</w:t>
      </w:r>
    </w:p>
    <w:p w14:paraId="26BE8EE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L_TYPES.LOOKUP_CODE = ';</w:t>
      </w:r>
    </w:p>
    <w:p w14:paraId="26BE8EE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'DECODE( TYPES.TYPE,''DEP'',''INV'', TYPES.TYPE)';</w:t>
      </w:r>
    </w:p>
    <w:p w14:paraId="26BE8EE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where2 := where2 || cr || 'DECODE( TYPES.TYPE,''DEP'',''DEP'', TYPES.TYPE)'; --GV02/19</w:t>
      </w:r>
    </w:p>
    <w:p w14:paraId="26BE8EE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E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NVL(T.PRINTING_LEAD_DAYS,0) &gt; 0';</w:t>
      </w:r>
    </w:p>
    <w:p w14:paraId="26BE8EE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A.BILL_TO_SITE_USE_ID = U_BILL.SITE_USE_ID';</w:t>
      </w:r>
    </w:p>
    <w:p w14:paraId="26BE8EE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U_BILL.CUST_ACCT_SITE_ID = A_BILL.CUST_ACCT_SITE_ID';</w:t>
      </w:r>
    </w:p>
    <w:p w14:paraId="26BE8EE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A_BILL.PARTY_SITE_ID = PARTY_SITE.PARTY_SITE_ID';</w:t>
      </w:r>
    </w:p>
    <w:p w14:paraId="26BE8EE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B.PARTY_ID = PARTY.PARTY_ID'; -- bug 1630907</w:t>
      </w:r>
    </w:p>
    <w:p w14:paraId="26BE8EE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LOC.LOCATION_ID = PARTY_SITE.LOCATION_ID';</w:t>
      </w:r>
    </w:p>
    <w:p w14:paraId="26BE8EE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p_call_from = 'INV' THEN</w:t>
      </w:r>
    </w:p>
    <w:p w14:paraId="26BE8EE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NVL(LOC.LANGUAGE,''' || p_base_lang || ''') = ''' || language_code || '''';</w:t>
      </w:r>
    </w:p>
    <w:p w14:paraId="26BE8EE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E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NVL(P.TERMS_SEQUENCE_NUMBER,TL.SEQUENCE_NUM)=TL.SEQUENCE_NUM';</w:t>
      </w:r>
    </w:p>
    <w:p w14:paraId="26BE8EF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SUBSTR(UPPER(p_open_invoice),1,1) = 'Y'</w:t>
      </w:r>
    </w:p>
    <w:p w14:paraId="26BE8EF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THEN</w:t>
      </w:r>
    </w:p>
    <w:p w14:paraId="26BE8EF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Bug Fix 359960, where Credit memos are printed irrespective of whether they are open</w:t>
      </w:r>
    </w:p>
    <w:p w14:paraId="26BE8EF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or not is not what the documentation says. CM's like all other debit items should be</w:t>
      </w:r>
    </w:p>
    <w:p w14:paraId="26BE8EF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dependent on the p_open_invoice parameter. Hence reverting back the changes made for</w:t>
      </w:r>
    </w:p>
    <w:p w14:paraId="26BE8EF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 Bug 359960. Changes made for bug 1639132.</w:t>
      </w:r>
    </w:p>
    <w:p w14:paraId="26BE8EF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 xml:space="preserve"> where2 := where2 || cr || 'AND NVL(P.AMOUNT_DUE_REMAINING,0) &lt;&gt; 0';</w:t>
      </w:r>
    </w:p>
    <w:p w14:paraId="26BE8EF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F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P_customer_id IS NOT NULL THEN</w:t>
      </w:r>
    </w:p>
    <w:p w14:paraId="26BE8EF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B.CUST_ACCOUNT_ID = ' || P_customer_id;</w:t>
      </w:r>
    </w:p>
    <w:p w14:paraId="26BE8EF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F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P_cust_trx_type_id IS NOT NULL THEN</w:t>
      </w:r>
    </w:p>
    <w:p w14:paraId="26BE8EF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A.CUST_TRX_TYPE_ID = ' || P_cust_trx_type_id;</w:t>
      </w:r>
    </w:p>
    <w:p w14:paraId="26BE8EF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EF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p_cust_trx_class IS NOT NULL THEN</w:t>
      </w:r>
    </w:p>
    <w:p w14:paraId="26BE8EF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TYPES.TYPE = ''' || p_cust_trx_class || '''';</w:t>
      </w:r>
    </w:p>
    <w:p w14:paraId="26BE8F0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0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P_installment_number IS NOT NULL THEN</w:t>
      </w:r>
    </w:p>
    <w:p w14:paraId="26BE8F0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T.TERM_ID = A.TERM_ID' ;</w:t>
      </w:r>
    </w:p>
    <w:p w14:paraId="26BE8F0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TL.TERM_ID = T.TERM_ID' ;</w:t>
      </w:r>
    </w:p>
    <w:p w14:paraId="26BE8F0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P.TERMS_SEQUENCE_NUMBER = ' || P_installment_number ;</w:t>
      </w:r>
    </w:p>
    <w:p w14:paraId="26BE8F0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ELSE</w:t>
      </w:r>
    </w:p>
    <w:p w14:paraId="26BE8F0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T.TERM_ID = P.TERM_ID' ;</w:t>
      </w:r>
    </w:p>
    <w:p w14:paraId="26BE8F0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TL.TERM_ID(+) = T.TERM_ID' ;</w:t>
      </w:r>
    </w:p>
    <w:p w14:paraId="26BE8F0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0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IF dates_low IS NOT NULL AND dates_high IS NOT NULL THEN</w:t>
      </w:r>
    </w:p>
    <w:p w14:paraId="26BE8F0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P.DUE_DATE BETWEEN TO_DATE(''';</w:t>
      </w:r>
    </w:p>
    <w:p w14:paraId="26BE8F0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TO_CHAR(dates_low,'DD-MM-YYYY-HH24:MI:SS');</w:t>
      </w:r>
    </w:p>
    <w:p w14:paraId="26BE8F0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''',''DD-MM-YYYY-HH24:MI:SS'')';</w:t>
      </w:r>
    </w:p>
    <w:p w14:paraId="26BE8F0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                       + NVL (T.PRINTING_LEAD_DAYS, 0)';</w:t>
      </w:r>
    </w:p>
    <w:p w14:paraId="26BE8F0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                   AND TO_DATE(''';</w:t>
      </w:r>
    </w:p>
    <w:p w14:paraId="26BE8F0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TO_CHAR(dates_high,'DD-MM-YYYY-HH24:MI:SS');</w:t>
      </w:r>
    </w:p>
    <w:p w14:paraId="26BE8F1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''',''DD-MM-YYYY-HH24:MI:SS'')';</w:t>
      </w:r>
    </w:p>
    <w:p w14:paraId="26BE8F1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                       + NVL (T.PRINTING_LEAD_DAYS, 0)';</w:t>
      </w:r>
    </w:p>
    <w:p w14:paraId="26BE8F1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dates_low IS NOT NULL THEN</w:t>
      </w:r>
    </w:p>
    <w:p w14:paraId="26BE8F1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P.DUE_DATE &gt;= TO_DATE(''';</w:t>
      </w:r>
    </w:p>
    <w:p w14:paraId="26BE8F1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TO_CHAR(dates_low,'DD-MM-YYYY-HH24:MI:SS');</w:t>
      </w:r>
    </w:p>
    <w:p w14:paraId="26BE8F1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''',''DD-MM-YYYY-HH24:MI:SS'') + NVL (T.PRINTING_LEAD_DAYS, 0)';</w:t>
      </w:r>
    </w:p>
    <w:p w14:paraId="26BE8F1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dates_high IS NOT NULL THEN</w:t>
      </w:r>
    </w:p>
    <w:p w14:paraId="26BE8F1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P.DUE_DATE &lt;= TO_DATE(''';</w:t>
      </w:r>
    </w:p>
    <w:p w14:paraId="26BE8F1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TO_CHAR(dates_high,'DD-MM-YYYY-HH24:MI:SS');</w:t>
      </w:r>
    </w:p>
    <w:p w14:paraId="26BE8F1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''',''DD-MM-YYYY-HH24:MI:SS'') + NVL (T.PRINTING_LEAD_DAYS, 0)';</w:t>
      </w:r>
    </w:p>
    <w:p w14:paraId="26BE8F1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1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P_customer_class_code IS NOT NULL THEN</w:t>
      </w:r>
    </w:p>
    <w:p w14:paraId="26BE8F1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B.CUSTOMER_CLASS_CODE = ''' || P_customer_class_code || '''';</w:t>
      </w:r>
    </w:p>
    <w:p w14:paraId="26BE8F1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1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choice = sel_new THEN</w:t>
      </w:r>
    </w:p>
    <w:p w14:paraId="26BE8F1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GOTO sel_new_invoice;</w:t>
      </w:r>
    </w:p>
    <w:p w14:paraId="26BE8F2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choice = sel_inv THEN</w:t>
      </w:r>
    </w:p>
    <w:p w14:paraId="26BE8F2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GOTO sel_selected_inv;</w:t>
      </w:r>
    </w:p>
    <w:p w14:paraId="26BE8F2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choice = sel_sel THEN</w:t>
      </w:r>
    </w:p>
    <w:p w14:paraId="26BE8F2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GOTO sel_selected;</w:t>
      </w:r>
    </w:p>
    <w:p w14:paraId="26BE8F2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choice = sel_batch THEN</w:t>
      </w:r>
    </w:p>
    <w:p w14:paraId="26BE8F2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GOTO sel_batch_invoice;</w:t>
      </w:r>
    </w:p>
    <w:p w14:paraId="26BE8F2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choice = sel_one THEN</w:t>
      </w:r>
    </w:p>
    <w:p w14:paraId="26BE8F2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GOTO sel_one_invoice;</w:t>
      </w:r>
    </w:p>
    <w:p w14:paraId="26BE8F2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choice = sel_adj THEN</w:t>
      </w:r>
    </w:p>
    <w:p w14:paraId="26BE8F2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GOTO sel_adj_adjustments;</w:t>
      </w:r>
    </w:p>
    <w:p w14:paraId="26BE8F2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F2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2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 xml:space="preserve">select new invoices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2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2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&lt;&lt;sel_new_invoice&gt;&gt;</w:t>
      </w:r>
    </w:p>
    <w:p w14:paraId="26BE8F2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A.PRINTING_PENDING = ''Y''';</w:t>
      </w:r>
    </w:p>
    <w:p w14:paraId="26BE8F3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w:t>
      </w:r>
    </w:p>
    <w:p w14:paraId="26BE8F3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'AND NVL(TL.SEQUENCE_NUM, 1) &gt; NVL(A.LAST_PRINTED_SEQUENCE_NUM,0)';</w:t>
      </w:r>
    </w:p>
    <w:p w14:paraId="26BE8F3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A.PRINTING_PENDING = ''Y''';</w:t>
      </w:r>
    </w:p>
    <w:p w14:paraId="26BE8F3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P.TERMS_SEQUENCE_NUMBER &gt; NVL(A.LAST_PRINTED_SEQUENCE_NUM,0)';</w:t>
      </w:r>
    </w:p>
    <w:p w14:paraId="26BE8F3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3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select selected invoices</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3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3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&lt;&lt;sel_selected_inv&gt;&gt;</w:t>
      </w:r>
    </w:p>
    <w:p w14:paraId="26BE8F3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where3 := '';</w:t>
      </w:r>
    </w:p>
    <w:p w14:paraId="26BE8F3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trx_number_low IS NOT NULL AND trx_number_high IS NOT NULL THEN</w:t>
      </w:r>
    </w:p>
    <w:p w14:paraId="26BE8F3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where3 := where3 || cr || 'AND A.TRX_NUMBER BETWEEN';</w:t>
      </w:r>
    </w:p>
    <w:p w14:paraId="26BE8F3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 ''' || trx_number_low || '''';</w:t>
      </w:r>
    </w:p>
    <w:p w14:paraId="26BE8F3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 AND ''' || trx_number_high || '''';</w:t>
      </w:r>
    </w:p>
    <w:p w14:paraId="26BE8F3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trx_number_low IS NOT NULL THEN</w:t>
      </w:r>
    </w:p>
    <w:p w14:paraId="26BE8F3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A.TRX_NUMBER &gt;= ''' || trx_number_low || '''';</w:t>
      </w:r>
    </w:p>
    <w:p w14:paraId="26BE8F3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ELSIF trx_number_high IS NOT NULL THEN</w:t>
      </w:r>
    </w:p>
    <w:p w14:paraId="26BE8F4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A.TRX_NUMBER &lt;= ''' || trx_number_high || '''';</w:t>
      </w:r>
    </w:p>
    <w:p w14:paraId="26BE8F4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F4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where1 := where1 || where3;</w:t>
      </w:r>
    </w:p>
    <w:p w14:paraId="26BE8F4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where2 := where2 || where3;</w:t>
      </w:r>
    </w:p>
    <w:p w14:paraId="26BE8F4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GOTO ok_exit;</w:t>
      </w:r>
    </w:p>
    <w:p w14:paraId="26BE8F4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4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 xml:space="preserve">otherwise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4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4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&lt;&lt;sel_selected&gt;&gt;</w:t>
      </w:r>
    </w:p>
    <w:p w14:paraId="26BE8F4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GOTO ok_exit;</w:t>
      </w:r>
    </w:p>
    <w:p w14:paraId="26BE8F4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4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select by batch</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4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4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&lt;&lt;sel_batch_invoice&gt;&gt;</w:t>
      </w:r>
    </w:p>
    <w:p w14:paraId="26BE8F4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P_batch_id IS NOT NULL THEN</w:t>
      </w:r>
    </w:p>
    <w:p w14:paraId="26BE8F4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A.BATCH_ID = ' || P_batch_id;</w:t>
      </w:r>
    </w:p>
    <w:p w14:paraId="26BE8F5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A.BATCH_ID = ' || P_batch_id;</w:t>
      </w:r>
    </w:p>
    <w:p w14:paraId="26BE8F5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F5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GOTO ok_exit;</w:t>
      </w:r>
    </w:p>
    <w:p w14:paraId="26BE8F5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5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select one invoice</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5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5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&lt;&lt;sel_one_invoice&gt;&gt;</w:t>
      </w:r>
    </w:p>
    <w:p w14:paraId="26BE8F5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P_customer_trx_id IS NOT NULL THEN</w:t>
      </w:r>
    </w:p>
    <w:p w14:paraId="26BE8F5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cr || 'AND A.CUSTOMER_TRX_ID = ' || P_customer_trx_id;</w:t>
      </w:r>
    </w:p>
    <w:p w14:paraId="26BE8F5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cr || 'AND A.CUSTOMER_TRX_ID = ' || P_customer_trx_id;</w:t>
      </w:r>
    </w:p>
    <w:p w14:paraId="26BE8F5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8F5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GOTO ok_exit;</w:t>
      </w:r>
    </w:p>
    <w:p w14:paraId="26BE8F5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5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select adjustments</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5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5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&lt;&lt;sel_adj_adjustments&gt;&gt;</w:t>
      </w:r>
    </w:p>
    <w:p w14:paraId="26BE8F6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table1 := table1 ||  ',       AR_ADJUSTMENTS            ADJ' || cr ;</w:t>
      </w:r>
    </w:p>
    <w:p w14:paraId="26BE8F6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table2 := table2 ||  ',       AR_ADJUSTMENTS            ADJ' || cr ;</w:t>
      </w:r>
    </w:p>
    <w:p w14:paraId="26BE8F6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where3 := cr || 'and a.customer_trx_id = adj.customer_trx_id ' ;</w:t>
      </w:r>
    </w:p>
    <w:p w14:paraId="26BE8F6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adj_number_low IS NOT NULL OR adj_number_high IS NOT NULL</w:t>
      </w:r>
    </w:p>
    <w:p w14:paraId="26BE8F6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THEN</w:t>
      </w:r>
    </w:p>
    <w:p w14:paraId="26BE8F6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BEGIN</w:t>
      </w:r>
    </w:p>
    <w:p w14:paraId="26BE8F6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adj_number_low IS NOT NULL AND adj_number_high IS NOT NULL THEN</w:t>
      </w:r>
    </w:p>
    <w:p w14:paraId="26BE8F6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ADJ.ADJUSTMENT_NUMBER BETWEEN';</w:t>
      </w:r>
    </w:p>
    <w:p w14:paraId="26BE8F6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 ''' || adj_number_low || '''';</w:t>
      </w:r>
    </w:p>
    <w:p w14:paraId="26BE8F6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 AND ''' || adj_number_high || '''';</w:t>
      </w:r>
    </w:p>
    <w:p w14:paraId="26BE8F6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adj_number_low IS NOT NULL THEN</w:t>
      </w:r>
    </w:p>
    <w:p w14:paraId="26BE8F6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ADJ.ADJUSTMENT_NUMBER &gt;= ''' || adj_number_low || '''';</w:t>
      </w:r>
    </w:p>
    <w:p w14:paraId="26BE8F6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adj_number_high IS NOT NULL THEN</w:t>
      </w:r>
    </w:p>
    <w:p w14:paraId="26BE8F6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where3 := where3 || cr || 'AND ADJ.ADJUSTMENT_NUMBER &lt;= ''' || adj_number_high  || '''';</w:t>
      </w:r>
    </w:p>
    <w:p w14:paraId="26BE8F6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6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w:t>
      </w:r>
    </w:p>
    <w:p w14:paraId="26BE8F7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7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adj_dates_low IS NOT NULL OR adj_dates_high IS NOT NULL</w:t>
      </w:r>
    </w:p>
    <w:p w14:paraId="26BE8F7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THEN</w:t>
      </w:r>
    </w:p>
    <w:p w14:paraId="26BE8F7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BEGIN</w:t>
      </w:r>
    </w:p>
    <w:p w14:paraId="26BE8F7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adj_dates_low IS NOT NULL AND adj_dates_high IS NOT NULL THEN</w:t>
      </w:r>
    </w:p>
    <w:p w14:paraId="26BE8F7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ADJ.APPLY_DATE BETWEEN TO_DATE(''';</w:t>
      </w:r>
    </w:p>
    <w:p w14:paraId="26BE8F7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TO_CHAR(adj_dates_low,'DD-MM-YYYY-HH24:MI:SS');</w:t>
      </w:r>
    </w:p>
    <w:p w14:paraId="26BE8F7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''',''DD-MM-YYYY-HH24:MI:SS'')';</w:t>
      </w:r>
    </w:p>
    <w:p w14:paraId="26BE8F7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                   AND TO_DATE(''';</w:t>
      </w:r>
    </w:p>
    <w:p w14:paraId="26BE8F7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TO_CHAR(adj_dates_high,'DD-MM-YYYY-HH24:MI:SS');</w:t>
      </w:r>
    </w:p>
    <w:p w14:paraId="26BE8F7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''',''DD-MM-YYYY-HH24:MI:SS'')';</w:t>
      </w:r>
    </w:p>
    <w:p w14:paraId="26BE8F7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adj_dates_low IS NOT NULL THEN</w:t>
      </w:r>
    </w:p>
    <w:p w14:paraId="26BE8F7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ADJ.APPLY_DATE &gt;= TO_DATE(''';</w:t>
      </w:r>
    </w:p>
    <w:p w14:paraId="26BE8F7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TO_CHAR(adj_dates_low,'DD-MM-YYYY-HH24:MI:SS');</w:t>
      </w:r>
    </w:p>
    <w:p w14:paraId="26BE8F7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''',''DD-MM-YYYY-HH24:MI:SS'')';</w:t>
      </w:r>
    </w:p>
    <w:p w14:paraId="26BE8F7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adj_dates_high IS NOT NULL THEN</w:t>
      </w:r>
    </w:p>
    <w:p w14:paraId="26BE8F8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ADJ.APPLY_DATE &lt;= TO_DATE(''';</w:t>
      </w:r>
    </w:p>
    <w:p w14:paraId="26BE8F8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TO_CHAR(adj_dates_high,'DD-MM-YYYY-HH24:MI:SS');</w:t>
      </w:r>
    </w:p>
    <w:p w14:paraId="26BE8F8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''',''DD-MM-YYYY-HH24:MI:SS'')';</w:t>
      </w:r>
    </w:p>
    <w:p w14:paraId="26BE8F8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8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w:t>
      </w:r>
    </w:p>
    <w:p w14:paraId="26BE8F8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8F8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where3 := where3 || cr || 'AND ADJ.STATUS = ''A''';</w:t>
      </w:r>
    </w:p>
    <w:p w14:paraId="26BE8F8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where1 := where1 || where3;</w:t>
      </w:r>
    </w:p>
    <w:p w14:paraId="26BE8F8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where2 := where2 || where3;</w:t>
      </w:r>
    </w:p>
    <w:p w14:paraId="26BE8F8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GOTO sel_selected_inv;</w:t>
      </w:r>
    </w:p>
    <w:p w14:paraId="26BE8F8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8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 xml:space="preserve">exit successfully </w:t>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w:t>
      </w:r>
    </w:p>
    <w:p w14:paraId="26BE8F8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p>
    <w:p w14:paraId="26BE8F8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&lt;&lt;ok_exit&gt;&gt;</w:t>
      </w:r>
    </w:p>
    <w:p w14:paraId="26BE8F8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P_where1 := where1;</w:t>
      </w:r>
    </w:p>
    <w:p w14:paraId="26BE8F8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P_where2 := where2;</w:t>
      </w:r>
    </w:p>
    <w:p w14:paraId="26BE8F9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p_table1 := table1;</w:t>
      </w:r>
    </w:p>
    <w:p w14:paraId="26BE8F9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p_table2 := table2;</w:t>
      </w:r>
    </w:p>
    <w:p w14:paraId="26BE8F9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w:t>
      </w:r>
      <w:r w:rsidRPr="000832EE">
        <w:rPr>
          <w:rFonts w:ascii="Courier New" w:hAnsi="Courier New" w:cs="Courier New"/>
          <w:sz w:val="20"/>
          <w:szCs w:val="20"/>
          <w:lang w:val="en-GB" w:eastAsia="en-GB"/>
        </w:rPr>
        <w:tab/>
        <w:t>/* end of procedure build_where_clause */</w:t>
      </w:r>
    </w:p>
    <w:p w14:paraId="26BE8F9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ARP_TRX_SELECT_CONTROL;</w:t>
      </w:r>
    </w:p>
    <w:p w14:paraId="26BE8F9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9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9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9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8F9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PROCEDURE RUN   ( p_errbuf             OUT VARCHAR2,</w:t>
      </w:r>
    </w:p>
    <w:p w14:paraId="26BE8F9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p_retcode            OUT NUMBER,</w:t>
      </w:r>
    </w:p>
    <w:p w14:paraId="26BE8F9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P_ORDER_BY            IN VARCHAR2,</w:t>
      </w:r>
    </w:p>
    <w:p w14:paraId="26BE8F9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P_choice              IN VARCHAR2,</w:t>
      </w:r>
    </w:p>
    <w:p w14:paraId="26BE8F9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p_cust_trx_class      IN VARCHAR2,</w:t>
      </w:r>
    </w:p>
    <w:p w14:paraId="26BE8F9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P_cust_trx_type_id    IN NUMBER,</w:t>
      </w:r>
    </w:p>
    <w:p w14:paraId="26BE8F9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P_trx_number_low      IN VARCHAR2,</w:t>
      </w:r>
    </w:p>
    <w:p w14:paraId="26BE8F9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P_trx_number_high     IN VARCHAR2,</w:t>
      </w:r>
    </w:p>
    <w:p w14:paraId="26BE8FA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P_dates_low           IN DATE,</w:t>
      </w:r>
    </w:p>
    <w:p w14:paraId="26BE8FA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P_dates_high          IN DATE,</w:t>
      </w:r>
    </w:p>
    <w:p w14:paraId="26BE8FA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p_sales_order_low     IN VARCHAR2,</w:t>
      </w:r>
    </w:p>
    <w:p w14:paraId="26BE8FA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p_sales_order_high    IN VARCHAR2,</w:t>
      </w:r>
    </w:p>
    <w:p w14:paraId="26BE8FA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P_DELIVERY_NUM_LOW    IN VARCHAR2,</w:t>
      </w:r>
    </w:p>
    <w:p w14:paraId="26BE8FA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P_DELIVERY_NUM_HIGH   IN VARCHAR2,</w:t>
      </w:r>
    </w:p>
    <w:p w14:paraId="26BE8FA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P_CUST_PO_NUM_LOW     IN VARCHAR2,</w:t>
      </w:r>
    </w:p>
    <w:p w14:paraId="26BE8FA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P_CUST_PO_NUM_HIGH    IN VARCHAR2,</w:t>
      </w:r>
    </w:p>
    <w:p w14:paraId="26BE8FA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P_customer_class_code IN VARCHAR2,</w:t>
      </w:r>
    </w:p>
    <w:p w14:paraId="26BE8FA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P_customer_id         IN NUMBER,</w:t>
      </w:r>
    </w:p>
    <w:p w14:paraId="26BE8FA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p_customer_num_id     IN NUMBER,</w:t>
      </w:r>
    </w:p>
    <w:p w14:paraId="26BE8FA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P_installment_number  IN NUMBER,</w:t>
      </w:r>
    </w:p>
    <w:p w14:paraId="26BE8FA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P_open_invoice        IN VARCHAR2,</w:t>
      </w:r>
    </w:p>
    <w:p w14:paraId="26BE8FA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p_check_for_taxyn     IN VARCHAR2,</w:t>
      </w:r>
    </w:p>
    <w:p w14:paraId="26BE8FA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p_tax_registration_number   IN VARCHAR2,</w:t>
      </w:r>
    </w:p>
    <w:p w14:paraId="26BE8FA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p_header_pages         IN NUMBER,</w:t>
      </w:r>
    </w:p>
    <w:p w14:paraId="26BE8FB0" w14:textId="77777777" w:rsidR="00A435CB" w:rsidRPr="003B36C1" w:rsidRDefault="00A435CB" w:rsidP="00A435CB">
      <w:pPr>
        <w:autoSpaceDE w:val="0"/>
        <w:autoSpaceDN w:val="0"/>
        <w:adjustRightInd w:val="0"/>
        <w:rPr>
          <w:rFonts w:ascii="Courier New" w:hAnsi="Courier New" w:cs="Courier New"/>
          <w:sz w:val="20"/>
          <w:szCs w:val="20"/>
          <w:lang w:val="de-DE" w:eastAsia="en-GB"/>
        </w:rPr>
      </w:pPr>
      <w:r w:rsidRPr="000832EE">
        <w:rPr>
          <w:rFonts w:ascii="Courier New" w:hAnsi="Courier New" w:cs="Courier New"/>
          <w:sz w:val="20"/>
          <w:szCs w:val="20"/>
          <w:lang w:val="en-GB" w:eastAsia="en-GB"/>
        </w:rPr>
        <w:t xml:space="preserve">                   </w:t>
      </w:r>
      <w:r w:rsidRPr="003B36C1">
        <w:rPr>
          <w:rFonts w:ascii="Courier New" w:hAnsi="Courier New" w:cs="Courier New"/>
          <w:sz w:val="20"/>
          <w:szCs w:val="20"/>
          <w:lang w:val="de-DE" w:eastAsia="en-GB"/>
        </w:rPr>
        <w:t>p_debug_flag           IN VARCHAR2,</w:t>
      </w:r>
    </w:p>
    <w:p w14:paraId="26BE8FB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3B36C1">
        <w:rPr>
          <w:rFonts w:ascii="Courier New" w:hAnsi="Courier New" w:cs="Courier New"/>
          <w:sz w:val="20"/>
          <w:szCs w:val="20"/>
          <w:lang w:val="de-DE" w:eastAsia="en-GB"/>
        </w:rPr>
        <w:t xml:space="preserve">                   </w:t>
      </w:r>
      <w:r w:rsidRPr="000832EE">
        <w:rPr>
          <w:rFonts w:ascii="Courier New" w:hAnsi="Courier New" w:cs="Courier New"/>
          <w:sz w:val="20"/>
          <w:szCs w:val="20"/>
          <w:lang w:val="en-GB" w:eastAsia="en-GB"/>
        </w:rPr>
        <w:t>p_message_level        IN NUMBER,</w:t>
      </w:r>
    </w:p>
    <w:p w14:paraId="26BE8FB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p_random_invoices_flag IN VARCHAR2,</w:t>
      </w:r>
    </w:p>
    <w:p w14:paraId="26BE8FB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p_invoice_list_string  IN VARCHAR2,</w:t>
      </w:r>
    </w:p>
    <w:p w14:paraId="26BE8FB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P_REPORT_PRINT_TEMP    IN VARCHAR2)</w:t>
      </w:r>
    </w:p>
    <w:p w14:paraId="26BE8FB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IS</w:t>
      </w:r>
    </w:p>
    <w:p w14:paraId="26BE8FB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lv_language VARCHAR2 (6 BYTE);</w:t>
      </w:r>
    </w:p>
    <w:p w14:paraId="26BE8FB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lv_TERRITORY VARCHAR2 (6 BYTE);</w:t>
      </w:r>
    </w:p>
    <w:p w14:paraId="26BE8FB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lv_set_layout_option BOOLEAN;</w:t>
      </w:r>
    </w:p>
    <w:p w14:paraId="26BE8FB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lv_conc_request_id NUMBER;</w:t>
      </w:r>
    </w:p>
    <w:p w14:paraId="26BE8FB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lv_printer_name VARCHAR2(100);</w:t>
      </w:r>
    </w:p>
    <w:p w14:paraId="26BE8FB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lv_printer BOOLEAN;</w:t>
      </w:r>
    </w:p>
    <w:p w14:paraId="26BE8FB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lv_request_id NUMBER:=Fnd_Global.CONC_REQUEST_ID;</w:t>
      </w:r>
    </w:p>
    <w:p w14:paraId="26BE8FB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lv_org_id     NUMBER;</w:t>
      </w:r>
    </w:p>
    <w:p w14:paraId="26BE8FB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lv_NUMBER_OF_COPIES NUMBER;</w:t>
      </w:r>
    </w:p>
    <w:p w14:paraId="26BE8FB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lv_interval NUMBER:=10;</w:t>
      </w:r>
    </w:p>
    <w:p w14:paraId="26BE8FC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lv_max_wait NUMBER:=0;</w:t>
      </w:r>
    </w:p>
    <w:p w14:paraId="26BE8FC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lb_result BOOLEAN;</w:t>
      </w:r>
    </w:p>
    <w:p w14:paraId="26BE8FC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lv_phase VARCHAR2(20);</w:t>
      </w:r>
    </w:p>
    <w:p w14:paraId="26BE8FC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lv_status VARCHAR2(20);</w:t>
      </w:r>
    </w:p>
    <w:p w14:paraId="26BE8FC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lv_dev_phase VARCHAR2(20);</w:t>
      </w:r>
    </w:p>
    <w:p w14:paraId="26BE8FC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lv_dev_status VARCHAR2(20);</w:t>
      </w:r>
    </w:p>
    <w:p w14:paraId="26BE8FC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lv_message1 VARCHAR2(20);</w:t>
      </w:r>
    </w:p>
    <w:p w14:paraId="26BE8FC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lv_user_id  NUMBER;</w:t>
      </w:r>
    </w:p>
    <w:p w14:paraId="26BE8FC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lv_resp_id  NUMBER;</w:t>
      </w:r>
    </w:p>
    <w:p w14:paraId="26BE8FC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lv_resp_appl_id NUMBER;</w:t>
      </w:r>
    </w:p>
    <w:p w14:paraId="26BE8FC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REPORT_NOT_SUBMITTED EXCEPTION;</w:t>
      </w:r>
    </w:p>
    <w:p w14:paraId="26BE8FC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CHILD_REQUEST_FAILED EXCEPTION;</w:t>
      </w:r>
    </w:p>
    <w:p w14:paraId="26BE8FC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BEGIN</w:t>
      </w:r>
    </w:p>
    <w:p w14:paraId="26BE8FC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Fnd_File.output,'Order By: '||P_ORDER_BY );</w:t>
      </w:r>
    </w:p>
    <w:p w14:paraId="26BE8FC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Fnd_File.output,'P_CHOICE: '|| P_choice  );</w:t>
      </w:r>
    </w:p>
    <w:p w14:paraId="26BE8FC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Fnd_File.output,'p_cust_trx_class: '|| p_cust_trx_class );</w:t>
      </w:r>
    </w:p>
    <w:p w14:paraId="26BE8FD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Fnd_File.output,'P_cust_trx_type_id: '||P_cust_trx_type_id );</w:t>
      </w:r>
    </w:p>
    <w:p w14:paraId="26BE8FD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Fnd_File.output,'P_trx_number_low : '|| P_trx_number_low  );</w:t>
      </w:r>
    </w:p>
    <w:p w14:paraId="26BE8FD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Fnd_File.output,'P_trx_number_high : '||P_trx_number_high  );</w:t>
      </w:r>
    </w:p>
    <w:p w14:paraId="26BE8FD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Fnd_File.output,'P_dates_low: '|| P_dates_low   );</w:t>
      </w:r>
    </w:p>
    <w:p w14:paraId="26BE8FD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Fnd_File.output,'P_dates_high  : '|| P_dates_high  );</w:t>
      </w:r>
    </w:p>
    <w:p w14:paraId="26BE8FD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Fnd_File.PUT_LINE( Fnd_File.output,'p_sales_order_low : '|| p_sales_order_low  );</w:t>
      </w:r>
    </w:p>
    <w:p w14:paraId="26BE8FD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Fnd_File.output,'p_sales_order_high: '||p_sales_order_high );</w:t>
      </w:r>
    </w:p>
    <w:p w14:paraId="26BE8FD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Fnd_File.output,'P_DELIVERY_NUM_LOW: '||P_DELIVERY_NUM_LOW  );</w:t>
      </w:r>
    </w:p>
    <w:p w14:paraId="26BE8FD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Fnd_File.output,'P_DELIVERY_NUM_HIGH : '||P_DELIVERY_NUM_HIGH );</w:t>
      </w:r>
    </w:p>
    <w:p w14:paraId="26BE8FD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Fnd_File.output,'P_CUST_PO_NUM_LOW: '||P_CUST_PO_NUM_LOW  );</w:t>
      </w:r>
    </w:p>
    <w:p w14:paraId="26BE8FD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Fnd_File.output,'P_CUST_PO_NUM_HIGH: '||P_CUST_PO_NUM_HIGH );</w:t>
      </w:r>
    </w:p>
    <w:p w14:paraId="26BE8FD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Fnd_File.output,'P_customer_class_code: '||P_customer_class_code );</w:t>
      </w:r>
    </w:p>
    <w:p w14:paraId="26BE8FD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Fnd_File.output,'P_customer_id : '||P_customer_id  );</w:t>
      </w:r>
    </w:p>
    <w:p w14:paraId="26BE8FD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Fnd_File.output,'p_customer_num_id: '||p_customer_num_id );</w:t>
      </w:r>
    </w:p>
    <w:p w14:paraId="26BE8FD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Fnd_File.output,'P_installment_number: '||P_installment_number );</w:t>
      </w:r>
    </w:p>
    <w:p w14:paraId="26BE8FD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Fnd_File.output,'P_open_invoice: '||P_open_invoice );</w:t>
      </w:r>
    </w:p>
    <w:p w14:paraId="26BE8FE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Fnd_File.output,'p_check_for_taxyn: '||p_check_for_taxyn  );</w:t>
      </w:r>
    </w:p>
    <w:p w14:paraId="26BE8FE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Fnd_File.output,'p_tax_registration_number: '||p_tax_registration_number );</w:t>
      </w:r>
    </w:p>
    <w:p w14:paraId="26BE8FE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Fnd_File.output,'p_header_pages: '||p_header_pages  );</w:t>
      </w:r>
    </w:p>
    <w:p w14:paraId="26BE8FE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Fnd_File.output,'p_debug_flag: '||p_debug_flag  );</w:t>
      </w:r>
    </w:p>
    <w:p w14:paraId="26BE8FE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Fnd_File.output,'p_message_level: '||p_message_level  );</w:t>
      </w:r>
    </w:p>
    <w:p w14:paraId="26BE8FE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Fnd_File.output,'p_random_invoices_flag: '||p_random_invoices_flag  );</w:t>
      </w:r>
    </w:p>
    <w:p w14:paraId="26BE8FE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Fnd_File.output,'p_invoice_list_string: '||p_invoice_list_string  );</w:t>
      </w:r>
    </w:p>
    <w:p w14:paraId="26BE8FE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Fnd_File.output,'P_REPORT_PRINT_TEMP: '||P_REPORT_PRINT_TEMP  );</w:t>
      </w:r>
    </w:p>
    <w:p w14:paraId="26BE8FE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SELECT LANGUAGE,</w:t>
      </w:r>
    </w:p>
    <w:p w14:paraId="26BE8FE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TERRITORY</w:t>
      </w:r>
    </w:p>
    <w:p w14:paraId="26BE8FE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INTO  lv_language,</w:t>
      </w:r>
    </w:p>
    <w:p w14:paraId="26BE8FE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lv_TERRITORY</w:t>
      </w:r>
    </w:p>
    <w:p w14:paraId="26BE8FE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FROM XDO_LOBS</w:t>
      </w:r>
    </w:p>
    <w:p w14:paraId="26BE8FE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 LOB_TYPE='TEMPLATE_SOURCE'</w:t>
      </w:r>
    </w:p>
    <w:p w14:paraId="26BE8FE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AND APPLICATION_SHORT_NAME='XXGIL'</w:t>
      </w:r>
    </w:p>
    <w:p w14:paraId="26BE8FE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AND LOB_CODE='XXGILARCOMINV'</w:t>
      </w:r>
    </w:p>
    <w:p w14:paraId="26BE8FF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AND FILE_NAME = P_REPORT_PRINT_TEMP;</w:t>
      </w:r>
    </w:p>
    <w:p w14:paraId="26BE8FF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Fnd_File.PUT_LINE( Fnd_File.output, 'After print name..... '||lv_language||' - '||lv_TERRITORY);</w:t>
      </w:r>
    </w:p>
    <w:p w14:paraId="26BE8FF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--Derive the printer Name</w:t>
      </w:r>
    </w:p>
    <w:p w14:paraId="26BE8FF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BEGIN</w:t>
      </w:r>
    </w:p>
    <w:p w14:paraId="26BE8FF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SELECT printer,</w:t>
      </w:r>
    </w:p>
    <w:p w14:paraId="26BE8FF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NVL(NUMBER_OF_COPIES,0) ,</w:t>
      </w:r>
    </w:p>
    <w:p w14:paraId="26BE8FF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REQUESTED_BY,</w:t>
      </w:r>
    </w:p>
    <w:p w14:paraId="26BE8FF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RESPONSIBILITY_APPLICATION_ID,</w:t>
      </w:r>
    </w:p>
    <w:p w14:paraId="26BE8FF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RESPONSIBILITY_ID</w:t>
      </w:r>
    </w:p>
    <w:p w14:paraId="26BE8FF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INTO lv_printer_name,</w:t>
      </w:r>
    </w:p>
    <w:p w14:paraId="26BE8FF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lv_NUMBER_OF_COPIES,</w:t>
      </w:r>
    </w:p>
    <w:p w14:paraId="26BE8FF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lv_user_id,</w:t>
      </w:r>
    </w:p>
    <w:p w14:paraId="26BE8FF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 xml:space="preserve">        lv_resp_appl_id,</w:t>
      </w:r>
    </w:p>
    <w:p w14:paraId="26BE8FF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t>
      </w:r>
      <w:r w:rsidRPr="000832EE">
        <w:rPr>
          <w:rFonts w:ascii="Courier New" w:hAnsi="Courier New" w:cs="Courier New"/>
          <w:sz w:val="20"/>
          <w:szCs w:val="20"/>
          <w:lang w:val="en-GB" w:eastAsia="en-GB"/>
        </w:rPr>
        <w:tab/>
        <w:t xml:space="preserve">    lv_resp_id</w:t>
      </w:r>
    </w:p>
    <w:p w14:paraId="26BE8FF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FROM fnd_concurrent_requests</w:t>
      </w:r>
    </w:p>
    <w:p w14:paraId="26BE8FF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WHERE request_id = lv_request_id;</w:t>
      </w:r>
    </w:p>
    <w:p w14:paraId="26BE900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EXCEPTION</w:t>
      </w:r>
    </w:p>
    <w:p w14:paraId="26BE900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WHEN OTHERS THEN</w:t>
      </w:r>
    </w:p>
    <w:p w14:paraId="26BE900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NULL;</w:t>
      </w:r>
    </w:p>
    <w:p w14:paraId="26BE900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w:t>
      </w:r>
    </w:p>
    <w:p w14:paraId="26BE900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Fnd_Global.APPS_INITIALIZE (lv_user_id,lv_resp_id,lv_resp_appl_id);</w:t>
      </w:r>
    </w:p>
    <w:p w14:paraId="26BE900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--Fnd_Profile.GET ('ORG_ID', lv_org_id); --null</w:t>
      </w:r>
    </w:p>
    <w:p w14:paraId="26BE900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lv_org_id:=Mo_Global.get_current_org_id;</w:t>
      </w:r>
    </w:p>
    <w:p w14:paraId="26BE900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Fnd_File.PUT_LINE( Fnd_File.output, 'Org ID: '|| lv_org_id);</w:t>
      </w:r>
    </w:p>
    <w:p w14:paraId="26BE900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Fnd_Request.set_org_id(lv_org_id);</w:t>
      </w:r>
    </w:p>
    <w:p w14:paraId="26BE900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lv_set_layout_option := Fnd_Request.add_layout('XXGIL','Gilead Print Commercial Invoices',lv_language,lv_TERRITORY,'PDF');</w:t>
      </w:r>
    </w:p>
    <w:p w14:paraId="26BE900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lv_set_layout_option := Fnd_Request.add_layout('XXGIL','XXGILARCOMINV',lv_language,lv_TERRITORY,'PDF');</w:t>
      </w:r>
    </w:p>
    <w:p w14:paraId="26BE900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lv_printer_name IS NOT NULL THEN</w:t>
      </w:r>
    </w:p>
    <w:p w14:paraId="26BE900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lv_printer := Fnd_Request.set_print_options( lv_printer_name,</w:t>
      </w:r>
    </w:p>
    <w:p w14:paraId="26BE900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NULL,</w:t>
      </w:r>
    </w:p>
    <w:p w14:paraId="26BE900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lv_NUMBER_OF_COPIES, -- no of copies</w:t>
      </w:r>
    </w:p>
    <w:p w14:paraId="26BE900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TRUE,</w:t>
      </w:r>
    </w:p>
    <w:p w14:paraId="26BE901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'N');</w:t>
      </w:r>
    </w:p>
    <w:p w14:paraId="26BE901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901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Fnd_File.PUT_LINE( Fnd_File.output, 'Setup printer name '||lv_printer_name);</w:t>
      </w:r>
    </w:p>
    <w:p w14:paraId="26BE901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CALLING THE CHILD REPORT USING FND_REQUEST</w:t>
      </w:r>
    </w:p>
    <w:p w14:paraId="26BE901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lv_conc_request_id := Fnd_Request.SUBMIT_REQUEST(</w:t>
      </w:r>
    </w:p>
    <w:p w14:paraId="26BE901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application   =&gt; 'XXGIL',</w:t>
      </w:r>
    </w:p>
    <w:p w14:paraId="26BE901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program       =&gt; 'XXGILARCOMINV',</w:t>
      </w:r>
    </w:p>
    <w:p w14:paraId="26BE901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description   =&gt; NULL,</w:t>
      </w:r>
    </w:p>
    <w:p w14:paraId="26BE901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start_time    =&gt; TO_CHAR(SYSDATE, 'DD-MON-YY HH:MI:SS'),</w:t>
      </w:r>
    </w:p>
    <w:p w14:paraId="26BE901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sub_request   =&gt; FALSE,</w:t>
      </w:r>
    </w:p>
    <w:p w14:paraId="26BE901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     =&gt; P_ORDER_BY ,</w:t>
      </w:r>
    </w:p>
    <w:p w14:paraId="26BE901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argument2     =&gt;  P_choice ,</w:t>
      </w:r>
    </w:p>
    <w:p w14:paraId="26BE901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argument3     =&gt;  p_cust_trx_class,</w:t>
      </w:r>
    </w:p>
    <w:p w14:paraId="26BE901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argument4     =&gt;  P_cust_trx_type_id,</w:t>
      </w:r>
    </w:p>
    <w:p w14:paraId="26BE901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argument5    =&gt;  P_trx_number_low,</w:t>
      </w:r>
    </w:p>
    <w:p w14:paraId="26BE901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argument6    =&gt;  P_trx_number_high,</w:t>
      </w:r>
    </w:p>
    <w:p w14:paraId="26BE902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argument7    =&gt;  P_dates_low,</w:t>
      </w:r>
    </w:p>
    <w:p w14:paraId="26BE902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argument8    =&gt;  P_dates_high,</w:t>
      </w:r>
    </w:p>
    <w:p w14:paraId="26BE902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argument9    =&gt;  p_sales_order_low ,</w:t>
      </w:r>
    </w:p>
    <w:p w14:paraId="26BE902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argument10   =&gt; p_sales_order_high,</w:t>
      </w:r>
    </w:p>
    <w:p w14:paraId="26BE902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argument11   =&gt; P_DELIVERY_NUM_LOW,</w:t>
      </w:r>
    </w:p>
    <w:p w14:paraId="26BE902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argument12   =&gt; P_DELIVERY_NUM_HIGH ,</w:t>
      </w:r>
    </w:p>
    <w:p w14:paraId="26BE902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argument13   =&gt; P_CUST_PO_NUM_LOW,</w:t>
      </w:r>
    </w:p>
    <w:p w14:paraId="26BE902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argument14   =&gt; P_CUST_PO_NUM_HIGH,</w:t>
      </w:r>
    </w:p>
    <w:p w14:paraId="26BE902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argument15   =&gt; P_customer_class_code ,</w:t>
      </w:r>
    </w:p>
    <w:p w14:paraId="26BE902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argument16   =&gt; P_customer_id,</w:t>
      </w:r>
    </w:p>
    <w:p w14:paraId="26BE902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argument17   =&gt; p_customer_num_id,</w:t>
      </w:r>
    </w:p>
    <w:p w14:paraId="26BE902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argument18   =&gt; P_installment_number ,</w:t>
      </w:r>
    </w:p>
    <w:p w14:paraId="26BE902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argument18   =&gt; P_open_invoice,</w:t>
      </w:r>
    </w:p>
    <w:p w14:paraId="26BE902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argument19   =&gt; p_check_for_taxyn,</w:t>
      </w:r>
    </w:p>
    <w:p w14:paraId="26BE902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argument20   =&gt; p_tax_registration_number,</w:t>
      </w:r>
    </w:p>
    <w:p w14:paraId="26BE902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argument21   =&gt; p_header_pages,</w:t>
      </w:r>
    </w:p>
    <w:p w14:paraId="26BE903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argument22   =&gt; p_debug_flag,</w:t>
      </w:r>
    </w:p>
    <w:p w14:paraId="26BE903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argument23   =&gt; p_message_level--,</w:t>
      </w:r>
    </w:p>
    <w:p w14:paraId="26BE903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lastRenderedPageBreak/>
        <w:t xml:space="preserve"> --argument25   =&gt; p_random_invoices_flag ,</w:t>
      </w:r>
    </w:p>
    <w:p w14:paraId="26BE903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--argument26   =&gt; p_invoice_list_string</w:t>
      </w:r>
    </w:p>
    <w:p w14:paraId="26BE903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w:t>
      </w:r>
    </w:p>
    <w:p w14:paraId="26BE903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COMMIT;</w:t>
      </w:r>
    </w:p>
    <w:p w14:paraId="26BE903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IF lv_conc_request_id= 0 THEN</w:t>
      </w:r>
    </w:p>
    <w:p w14:paraId="26BE903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Fnd_File.put_line(Fnd_File.LOG, '********Printing Request Not Submitted. Verify parameters and rerun the report***********');</w:t>
      </w:r>
    </w:p>
    <w:p w14:paraId="26BE903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RAISE REPORT_NOT_SUBMITTED;</w:t>
      </w:r>
    </w:p>
    <w:p w14:paraId="26BE903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ELSE</w:t>
      </w:r>
    </w:p>
    <w:p w14:paraId="26BE903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lb_result := Fnd_Concurrent.wait_for_request(  lv_conc_request_id,</w:t>
      </w:r>
    </w:p>
    <w:p w14:paraId="26BE903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lv_interval,</w:t>
      </w:r>
    </w:p>
    <w:p w14:paraId="26BE903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lv_max_wait,</w:t>
      </w:r>
    </w:p>
    <w:p w14:paraId="26BE903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lv_phase,</w:t>
      </w:r>
    </w:p>
    <w:p w14:paraId="26BE903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lv_status,</w:t>
      </w:r>
    </w:p>
    <w:p w14:paraId="26BE903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lv_dev_phase,</w:t>
      </w:r>
    </w:p>
    <w:p w14:paraId="26BE904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lv_dev_status,</w:t>
      </w:r>
    </w:p>
    <w:p w14:paraId="26BE904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lv_message1);</w:t>
      </w:r>
    </w:p>
    <w:p w14:paraId="26BE904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COMMIT;</w:t>
      </w:r>
    </w:p>
    <w:p w14:paraId="26BE904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lv_dev_phase = 'COMPLETE' THEN</w:t>
      </w:r>
    </w:p>
    <w:p w14:paraId="26BE904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IF lv_dev_status = 'WARNING' OR lv_dev_status = 'ERROR' THEN</w:t>
      </w:r>
    </w:p>
    <w:p w14:paraId="26BE904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Fnd_File.put_line(Fnd_File.LOG, '********Child Request Failed in '||lv_dev_status||' status '||lv_message1);</w:t>
      </w:r>
    </w:p>
    <w:p w14:paraId="26BE9046"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r>
      <w:r w:rsidRPr="000832EE">
        <w:rPr>
          <w:rFonts w:ascii="Courier New" w:hAnsi="Courier New" w:cs="Courier New"/>
          <w:sz w:val="20"/>
          <w:szCs w:val="20"/>
          <w:lang w:val="en-GB" w:eastAsia="en-GB"/>
        </w:rPr>
        <w:tab/>
        <w:t>RAISE CHILD_REQUEST_FAILED;</w:t>
      </w:r>
    </w:p>
    <w:p w14:paraId="26BE9047"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ELSIF lv_dev_status = 'NORMAL' THEN</w:t>
      </w:r>
    </w:p>
    <w:p w14:paraId="26BE9048"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Fnd_File.put_line(Fnd_File.LOG, 'Child request is scuessful.....');</w:t>
      </w:r>
    </w:p>
    <w:p w14:paraId="26BE9049"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904A"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IF;</w:t>
      </w:r>
    </w:p>
    <w:p w14:paraId="26BE904B"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IF;</w:t>
      </w:r>
    </w:p>
    <w:p w14:paraId="26BE904C"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EXCEPTION</w:t>
      </w:r>
    </w:p>
    <w:p w14:paraId="26BE904D"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WHEN REPORT_NOT_SUBMITTED THEN</w:t>
      </w:r>
    </w:p>
    <w:p w14:paraId="26BE904E"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RAISE;</w:t>
      </w:r>
    </w:p>
    <w:p w14:paraId="26BE904F"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WHEN CHILD_REQUEST_FAILED THEN</w:t>
      </w:r>
    </w:p>
    <w:p w14:paraId="26BE9050"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RAISE;</w:t>
      </w:r>
    </w:p>
    <w:p w14:paraId="26BE9051"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WHEN OTHERS THEN</w:t>
      </w:r>
    </w:p>
    <w:p w14:paraId="26BE9052"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Fnd_File.PUT_LINE(Fnd_File.OUTPUT,'Error: When others then '||SQLCODE||'-'||SQLERRM);</w:t>
      </w:r>
    </w:p>
    <w:p w14:paraId="26BE9053"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ab/>
        <w:t>RAISE;</w:t>
      </w:r>
    </w:p>
    <w:p w14:paraId="26BE9054"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 xml:space="preserve"> END RUN;</w:t>
      </w:r>
    </w:p>
    <w:p w14:paraId="26BE9055" w14:textId="77777777" w:rsidR="00A435CB" w:rsidRPr="000832EE" w:rsidRDefault="00A435CB" w:rsidP="00A435CB">
      <w:pPr>
        <w:autoSpaceDE w:val="0"/>
        <w:autoSpaceDN w:val="0"/>
        <w:adjustRightInd w:val="0"/>
        <w:rPr>
          <w:rFonts w:ascii="Courier New" w:hAnsi="Courier New" w:cs="Courier New"/>
          <w:sz w:val="20"/>
          <w:szCs w:val="20"/>
          <w:lang w:val="en-GB" w:eastAsia="en-GB"/>
        </w:rPr>
      </w:pPr>
      <w:r w:rsidRPr="000832EE">
        <w:rPr>
          <w:rFonts w:ascii="Courier New" w:hAnsi="Courier New" w:cs="Courier New"/>
          <w:sz w:val="20"/>
          <w:szCs w:val="20"/>
          <w:lang w:val="en-GB" w:eastAsia="en-GB"/>
        </w:rPr>
        <w:t>END Xxgil_Arp_Trx_Select_Cont_Pkg ;</w:t>
      </w:r>
    </w:p>
    <w:p w14:paraId="26BE9056" w14:textId="77777777" w:rsidR="00A435CB" w:rsidRDefault="00A435CB" w:rsidP="00A435CB"/>
    <w:p w14:paraId="26BE9057" w14:textId="77777777" w:rsidR="00A435CB" w:rsidRPr="00986271" w:rsidRDefault="00A435CB" w:rsidP="00A435CB">
      <w:pPr>
        <w:rPr>
          <w:b/>
          <w:u w:val="single"/>
        </w:rPr>
      </w:pPr>
      <w:r w:rsidRPr="00986271">
        <w:rPr>
          <w:b/>
          <w:u w:val="single"/>
        </w:rPr>
        <w:t>Formula columns:</w:t>
      </w:r>
    </w:p>
    <w:p w14:paraId="26BE9058" w14:textId="77777777" w:rsidR="00A435CB" w:rsidRDefault="00A435CB" w:rsidP="00A435CB">
      <w:pPr>
        <w:ind w:left="720"/>
      </w:pPr>
    </w:p>
    <w:p w14:paraId="26BE9059" w14:textId="77777777" w:rsidR="00A435CB" w:rsidRDefault="00A435CB" w:rsidP="00F07927">
      <w:pPr>
        <w:numPr>
          <w:ilvl w:val="1"/>
          <w:numId w:val="17"/>
        </w:numPr>
        <w:ind w:left="0" w:firstLine="0"/>
      </w:pPr>
      <w:r w:rsidRPr="002654A2">
        <w:rPr>
          <w:b/>
          <w:u w:val="single"/>
        </w:rPr>
        <w:t>Legal entity information:</w:t>
      </w:r>
      <w:r>
        <w:t xml:space="preserve"> Create formula column </w:t>
      </w:r>
      <w:r w:rsidRPr="00A07A68">
        <w:rPr>
          <w:b/>
        </w:rPr>
        <w:t>CF_LE_ID</w:t>
      </w:r>
      <w:r>
        <w:t xml:space="preserve"> and right following formula to derive legal entity register name and address.</w:t>
      </w:r>
    </w:p>
    <w:p w14:paraId="26BE905A" w14:textId="77777777" w:rsidR="00A435CB" w:rsidRDefault="00A435CB" w:rsidP="00A435CB">
      <w:pPr>
        <w:ind w:left="1440"/>
      </w:pPr>
    </w:p>
    <w:p w14:paraId="26BE905B"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FUNCTION CF_LE_IDFORMULA RETURN NUMBER IS</w:t>
      </w:r>
    </w:p>
    <w:p w14:paraId="26BE905C" w14:textId="77777777" w:rsidR="00A435CB" w:rsidRPr="000E6B6F" w:rsidRDefault="00A435CB" w:rsidP="00A435CB">
      <w:pPr>
        <w:ind w:left="1440"/>
        <w:rPr>
          <w:rFonts w:ascii="Courier New" w:hAnsi="Courier New" w:cs="Courier New"/>
          <w:sz w:val="20"/>
          <w:szCs w:val="20"/>
        </w:rPr>
      </w:pPr>
    </w:p>
    <w:p w14:paraId="26BE905D"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L_LEGAL_ENTITY_ID NUMBER;</w:t>
      </w:r>
    </w:p>
    <w:p w14:paraId="26BE905E"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L_ORG_ID NUMBER;</w:t>
      </w:r>
    </w:p>
    <w:p w14:paraId="26BE905F"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L_LE_NAME</w:t>
      </w:r>
      <w:r w:rsidRPr="000E6B6F">
        <w:rPr>
          <w:rFonts w:ascii="Courier New" w:hAnsi="Courier New" w:cs="Courier New"/>
          <w:sz w:val="20"/>
          <w:szCs w:val="20"/>
        </w:rPr>
        <w:tab/>
        <w:t xml:space="preserve">            VARCHAR2(240);</w:t>
      </w:r>
    </w:p>
    <w:p w14:paraId="26BE9060"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L_LE_REGISTERED_NAME  VARCHAR2(240);</w:t>
      </w:r>
    </w:p>
    <w:p w14:paraId="26BE9061"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L_LE_REGISTER_NUM     VARCHAR2(30);</w:t>
      </w:r>
    </w:p>
    <w:p w14:paraId="26BE9062"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L_LE_ADDRESS1         VARCHAR2(240);</w:t>
      </w:r>
    </w:p>
    <w:p w14:paraId="26BE9063"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lastRenderedPageBreak/>
        <w:t>L_LE_ADDRESS2         VARCHAR2(240);</w:t>
      </w:r>
    </w:p>
    <w:p w14:paraId="26BE9064"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L_LE_CITY             VARCHAR2(30);</w:t>
      </w:r>
    </w:p>
    <w:p w14:paraId="26BE9065"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L_LE_COUNTRY          VARCHAR2(60);</w:t>
      </w:r>
    </w:p>
    <w:p w14:paraId="26BE9066"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L_LE_ZIP              VARCHAR2(30);</w:t>
      </w:r>
    </w:p>
    <w:p w14:paraId="26BE9067"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L_LE_REGION1          VARCHAR2(120);</w:t>
      </w:r>
    </w:p>
    <w:p w14:paraId="26BE9068"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L_LE_REGION2          VARCHAR2(120);</w:t>
      </w:r>
    </w:p>
    <w:p w14:paraId="26BE9069"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L_LE_TELEPHONES       VARCHAR2(120);</w:t>
      </w:r>
    </w:p>
    <w:p w14:paraId="26BE906A"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L_SHIP_DATE_ACTUAL    DATE;</w:t>
      </w:r>
    </w:p>
    <w:p w14:paraId="26BE906B"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L_FOB_POINT           VARCHAR2(30);     </w:t>
      </w:r>
    </w:p>
    <w:p w14:paraId="26BE906C" w14:textId="77777777" w:rsidR="00A435CB" w:rsidRPr="000E6B6F" w:rsidRDefault="00A435CB" w:rsidP="00A435CB">
      <w:pPr>
        <w:ind w:left="1440"/>
        <w:rPr>
          <w:rFonts w:ascii="Courier New" w:hAnsi="Courier New" w:cs="Courier New"/>
          <w:sz w:val="20"/>
          <w:szCs w:val="20"/>
        </w:rPr>
      </w:pPr>
    </w:p>
    <w:p w14:paraId="26BE906D"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BEGIN</w:t>
      </w:r>
    </w:p>
    <w:p w14:paraId="26BE906E"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IF (:P_DEBUG_FLAG = 'Y') THEN</w:t>
      </w:r>
    </w:p>
    <w:p w14:paraId="26BE906F"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SRW.MESSAGE (5000, 'DEBUG:  BEFORE LEGAL ENTITY ID... ' || :TRX_NUMBER);</w:t>
      </w:r>
    </w:p>
    <w:p w14:paraId="26BE9070"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END IF;</w:t>
      </w:r>
      <w:r w:rsidRPr="000E6B6F">
        <w:rPr>
          <w:rFonts w:ascii="Courier New" w:hAnsi="Courier New" w:cs="Courier New"/>
          <w:sz w:val="20"/>
          <w:szCs w:val="20"/>
        </w:rPr>
        <w:tab/>
      </w:r>
    </w:p>
    <w:p w14:paraId="26BE9071"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t>
      </w:r>
    </w:p>
    <w:p w14:paraId="26BE9072"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SELECT LEGAL_ENTITY_ID</w:t>
      </w:r>
    </w:p>
    <w:p w14:paraId="26BE9073"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 ORG_ID </w:t>
      </w:r>
    </w:p>
    <w:p w14:paraId="26BE9074"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 SHIP_DATE_ACTUAL</w:t>
      </w:r>
    </w:p>
    <w:p w14:paraId="26BE9075"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 FOB_POINT</w:t>
      </w:r>
    </w:p>
    <w:p w14:paraId="26BE9076"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INTO L_LEGAL_ENTITY_ID</w:t>
      </w:r>
    </w:p>
    <w:p w14:paraId="26BE9077"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 L_ORG_ID</w:t>
      </w:r>
    </w:p>
    <w:p w14:paraId="26BE9078"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 L_SHIP_DATE_ACTUAL</w:t>
      </w:r>
    </w:p>
    <w:p w14:paraId="26BE9079"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 L_FOB_POINT </w:t>
      </w:r>
    </w:p>
    <w:p w14:paraId="26BE907A"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FROM RA_CUSTOMER_TRX</w:t>
      </w:r>
    </w:p>
    <w:p w14:paraId="26BE907B"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WHERE CUSTOMER_TRX_ID=:CUSTOMER_TRX_ID;</w:t>
      </w:r>
    </w:p>
    <w:p w14:paraId="26BE907C" w14:textId="77777777" w:rsidR="00A435CB" w:rsidRPr="000E6B6F" w:rsidRDefault="00A435CB" w:rsidP="00A435CB">
      <w:pPr>
        <w:ind w:left="1440"/>
        <w:rPr>
          <w:rFonts w:ascii="Courier New" w:hAnsi="Courier New" w:cs="Courier New"/>
          <w:sz w:val="20"/>
          <w:szCs w:val="20"/>
        </w:rPr>
      </w:pPr>
    </w:p>
    <w:p w14:paraId="26BE907D"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:CP_SHIP_DATE_ACTUAL:=L_SHIP_DATE_ACTUAL;</w:t>
      </w:r>
    </w:p>
    <w:p w14:paraId="26BE907E"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t>
      </w:r>
    </w:p>
    <w:p w14:paraId="26BE907F"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IF (:P_DEBUG_FLAG = 'Y') THEN</w:t>
      </w:r>
    </w:p>
    <w:p w14:paraId="26BE9080"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SRW.MESSAGE (5000, 'DEBUG:  BEFORE LEGAL ENTITY DERIVATION. LEGAL ENTITY ID... ' || L_LEGAL_ENTITY_ID);</w:t>
      </w:r>
    </w:p>
    <w:p w14:paraId="26BE9081"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END IF;</w:t>
      </w:r>
    </w:p>
    <w:p w14:paraId="26BE9082"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t>
      </w:r>
    </w:p>
    <w:p w14:paraId="26BE9083"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--LEGAL ENTITY INFORMATION</w:t>
      </w:r>
    </w:p>
    <w:p w14:paraId="26BE9084"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BEGIN</w:t>
      </w:r>
    </w:p>
    <w:p w14:paraId="26BE9085"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SELECT PROF.NAME C_LE_NAME, </w:t>
      </w:r>
    </w:p>
    <w:p w14:paraId="26BE9086" w14:textId="77777777" w:rsidR="00A435CB" w:rsidRPr="000E6B6F" w:rsidRDefault="00A435CB" w:rsidP="00A435CB">
      <w:pPr>
        <w:ind w:left="2340"/>
        <w:rPr>
          <w:rFonts w:ascii="Courier New" w:hAnsi="Courier New" w:cs="Courier New"/>
          <w:sz w:val="20"/>
          <w:szCs w:val="20"/>
        </w:rPr>
      </w:pPr>
      <w:r w:rsidRPr="000E6B6F">
        <w:rPr>
          <w:rFonts w:ascii="Courier New" w:hAnsi="Courier New" w:cs="Courier New"/>
          <w:sz w:val="20"/>
          <w:szCs w:val="20"/>
        </w:rPr>
        <w:t xml:space="preserve">  REG.REGISTERED_NAME,</w:t>
      </w:r>
    </w:p>
    <w:p w14:paraId="26BE9087" w14:textId="77777777" w:rsidR="00A435CB" w:rsidRPr="000E6B6F" w:rsidRDefault="00A435CB" w:rsidP="00A435CB">
      <w:pPr>
        <w:ind w:left="2340"/>
        <w:rPr>
          <w:rFonts w:ascii="Courier New" w:hAnsi="Courier New" w:cs="Courier New"/>
          <w:sz w:val="20"/>
          <w:szCs w:val="20"/>
        </w:rPr>
      </w:pPr>
      <w:r w:rsidRPr="000E6B6F">
        <w:rPr>
          <w:rFonts w:ascii="Courier New" w:hAnsi="Courier New" w:cs="Courier New"/>
          <w:sz w:val="20"/>
          <w:szCs w:val="20"/>
        </w:rPr>
        <w:t xml:space="preserve">  REG.REGISTRATION_NUMBER,</w:t>
      </w:r>
    </w:p>
    <w:p w14:paraId="26BE9088"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HR.ADDRESS_LINE_1 C_LE_ADDRESS1,</w:t>
      </w:r>
    </w:p>
    <w:p w14:paraId="26BE9089"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HR.ADDRESS_LINE_2 C_LE_ADDRESS2,</w:t>
      </w:r>
    </w:p>
    <w:p w14:paraId="26BE908A"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HR.TOWN_OR_CITY C_LE_CITY,</w:t>
      </w:r>
    </w:p>
    <w:p w14:paraId="26BE908B"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HR.COUNTRY C_LE_COUNTRY,</w:t>
      </w:r>
    </w:p>
    <w:p w14:paraId="26BE908C" w14:textId="77777777" w:rsidR="00A435CB" w:rsidRPr="006F071F" w:rsidRDefault="00A435CB" w:rsidP="00A435CB">
      <w:pPr>
        <w:ind w:left="1440"/>
        <w:rPr>
          <w:rFonts w:ascii="Courier New" w:hAnsi="Courier New" w:cs="Courier New"/>
          <w:sz w:val="20"/>
          <w:szCs w:val="20"/>
          <w:lang w:val="fr-FR"/>
        </w:rPr>
      </w:pPr>
      <w:r w:rsidRPr="000E6B6F">
        <w:rPr>
          <w:rFonts w:ascii="Courier New" w:hAnsi="Courier New" w:cs="Courier New"/>
          <w:sz w:val="20"/>
          <w:szCs w:val="20"/>
        </w:rPr>
        <w:tab/>
        <w:t xml:space="preserve">     </w:t>
      </w:r>
      <w:r w:rsidRPr="006F071F">
        <w:rPr>
          <w:rFonts w:ascii="Courier New" w:hAnsi="Courier New" w:cs="Courier New"/>
          <w:sz w:val="20"/>
          <w:szCs w:val="20"/>
          <w:lang w:val="fr-FR"/>
        </w:rPr>
        <w:t>HR.POSTAL_CODE C_LE_ZIP,</w:t>
      </w:r>
    </w:p>
    <w:p w14:paraId="26BE908D" w14:textId="77777777" w:rsidR="00A435CB" w:rsidRPr="006F071F" w:rsidRDefault="00A435CB" w:rsidP="00A435CB">
      <w:pPr>
        <w:ind w:left="1440"/>
        <w:rPr>
          <w:rFonts w:ascii="Courier New" w:hAnsi="Courier New" w:cs="Courier New"/>
          <w:sz w:val="20"/>
          <w:szCs w:val="20"/>
        </w:rPr>
      </w:pPr>
      <w:r w:rsidRPr="006F071F">
        <w:rPr>
          <w:rFonts w:ascii="Courier New" w:hAnsi="Courier New" w:cs="Courier New"/>
          <w:sz w:val="20"/>
          <w:szCs w:val="20"/>
          <w:lang w:val="fr-FR"/>
        </w:rPr>
        <w:tab/>
        <w:t xml:space="preserve">     </w:t>
      </w:r>
      <w:r w:rsidRPr="006F071F">
        <w:rPr>
          <w:rFonts w:ascii="Courier New" w:hAnsi="Courier New" w:cs="Courier New"/>
          <w:sz w:val="20"/>
          <w:szCs w:val="20"/>
        </w:rPr>
        <w:t>HR.REGION_1 C_LE_REGION1,</w:t>
      </w:r>
    </w:p>
    <w:p w14:paraId="26BE908E" w14:textId="77777777" w:rsidR="00A435CB" w:rsidRPr="006F071F" w:rsidRDefault="00A435CB" w:rsidP="00A435CB">
      <w:pPr>
        <w:ind w:left="1440"/>
        <w:rPr>
          <w:rFonts w:ascii="Courier New" w:hAnsi="Courier New" w:cs="Courier New"/>
          <w:sz w:val="20"/>
          <w:szCs w:val="20"/>
        </w:rPr>
      </w:pPr>
      <w:r w:rsidRPr="006F071F">
        <w:rPr>
          <w:rFonts w:ascii="Courier New" w:hAnsi="Courier New" w:cs="Courier New"/>
          <w:sz w:val="20"/>
          <w:szCs w:val="20"/>
        </w:rPr>
        <w:tab/>
        <w:t xml:space="preserve">     HR.REGION_2 C_LE_REGION2,</w:t>
      </w:r>
    </w:p>
    <w:p w14:paraId="26BE908F" w14:textId="77777777" w:rsidR="00A435CB" w:rsidRPr="000E6B6F" w:rsidRDefault="00A435CB" w:rsidP="00A435CB">
      <w:pPr>
        <w:ind w:left="1440"/>
        <w:rPr>
          <w:rFonts w:ascii="Courier New" w:hAnsi="Courier New" w:cs="Courier New"/>
          <w:sz w:val="20"/>
          <w:szCs w:val="20"/>
        </w:rPr>
      </w:pPr>
      <w:r w:rsidRPr="006F071F">
        <w:rPr>
          <w:rFonts w:ascii="Courier New" w:hAnsi="Courier New" w:cs="Courier New"/>
          <w:sz w:val="20"/>
          <w:szCs w:val="20"/>
        </w:rPr>
        <w:tab/>
        <w:t xml:space="preserve">     </w:t>
      </w:r>
      <w:r w:rsidRPr="000E6B6F">
        <w:rPr>
          <w:rFonts w:ascii="Courier New" w:hAnsi="Courier New" w:cs="Courier New"/>
          <w:sz w:val="20"/>
          <w:szCs w:val="20"/>
        </w:rPr>
        <w:t xml:space="preserve">NVL(TELEPHONE_NUMBER_1,TELEPHONE_NUMBER_2)  C_LE_TELEPHONE   </w:t>
      </w:r>
    </w:p>
    <w:p w14:paraId="26BE9090"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INTO    L_LE_NAME</w:t>
      </w:r>
      <w:r w:rsidRPr="000E6B6F">
        <w:rPr>
          <w:rFonts w:ascii="Courier New" w:hAnsi="Courier New" w:cs="Courier New"/>
          <w:sz w:val="20"/>
          <w:szCs w:val="20"/>
        </w:rPr>
        <w:tab/>
        <w:t xml:space="preserve">     </w:t>
      </w:r>
    </w:p>
    <w:p w14:paraId="26BE9091" w14:textId="77777777" w:rsidR="00A435CB" w:rsidRPr="000E6B6F" w:rsidRDefault="00A435CB" w:rsidP="00A435CB">
      <w:pPr>
        <w:ind w:left="1800"/>
        <w:rPr>
          <w:rFonts w:ascii="Courier New" w:hAnsi="Courier New" w:cs="Courier New"/>
          <w:sz w:val="20"/>
          <w:szCs w:val="20"/>
        </w:rPr>
      </w:pPr>
      <w:r w:rsidRPr="000E6B6F">
        <w:rPr>
          <w:rFonts w:ascii="Courier New" w:hAnsi="Courier New" w:cs="Courier New"/>
          <w:sz w:val="20"/>
          <w:szCs w:val="20"/>
        </w:rPr>
        <w:t xml:space="preserve">       , L_LE_REGISTERED_NAME</w:t>
      </w:r>
    </w:p>
    <w:p w14:paraId="26BE9092" w14:textId="77777777" w:rsidR="00A435CB" w:rsidRPr="000E6B6F" w:rsidRDefault="00A435CB" w:rsidP="00A435CB">
      <w:pPr>
        <w:ind w:left="1800"/>
        <w:rPr>
          <w:rFonts w:ascii="Courier New" w:hAnsi="Courier New" w:cs="Courier New"/>
          <w:sz w:val="20"/>
          <w:szCs w:val="20"/>
        </w:rPr>
      </w:pPr>
      <w:r w:rsidRPr="000E6B6F">
        <w:rPr>
          <w:rFonts w:ascii="Courier New" w:hAnsi="Courier New" w:cs="Courier New"/>
          <w:sz w:val="20"/>
          <w:szCs w:val="20"/>
        </w:rPr>
        <w:t xml:space="preserve">       , L_LE_REGISTER_NUM</w:t>
      </w:r>
    </w:p>
    <w:p w14:paraId="26BE9093" w14:textId="77777777" w:rsidR="00A435CB" w:rsidRPr="000E6B6F" w:rsidRDefault="00A435CB" w:rsidP="00A435CB">
      <w:pPr>
        <w:ind w:left="1800"/>
        <w:rPr>
          <w:rFonts w:ascii="Courier New" w:hAnsi="Courier New" w:cs="Courier New"/>
          <w:sz w:val="20"/>
          <w:szCs w:val="20"/>
        </w:rPr>
      </w:pPr>
      <w:r w:rsidRPr="000E6B6F">
        <w:rPr>
          <w:rFonts w:ascii="Courier New" w:hAnsi="Courier New" w:cs="Courier New"/>
          <w:sz w:val="20"/>
          <w:szCs w:val="20"/>
        </w:rPr>
        <w:t xml:space="preserve">       , L_LE_ADDRESS1</w:t>
      </w:r>
    </w:p>
    <w:p w14:paraId="26BE9094" w14:textId="77777777" w:rsidR="00A435CB" w:rsidRPr="000E6B6F" w:rsidRDefault="00A435CB" w:rsidP="00A435CB">
      <w:pPr>
        <w:ind w:left="1800"/>
        <w:rPr>
          <w:rFonts w:ascii="Courier New" w:hAnsi="Courier New" w:cs="Courier New"/>
          <w:sz w:val="20"/>
          <w:szCs w:val="20"/>
        </w:rPr>
      </w:pPr>
      <w:r w:rsidRPr="000E6B6F">
        <w:rPr>
          <w:rFonts w:ascii="Courier New" w:hAnsi="Courier New" w:cs="Courier New"/>
          <w:sz w:val="20"/>
          <w:szCs w:val="20"/>
        </w:rPr>
        <w:t xml:space="preserve">       , L_LE_ADDRESS2</w:t>
      </w:r>
    </w:p>
    <w:p w14:paraId="26BE9095" w14:textId="77777777" w:rsidR="00A435CB" w:rsidRPr="000E6B6F" w:rsidRDefault="00A435CB" w:rsidP="00A435CB">
      <w:pPr>
        <w:ind w:left="1800"/>
        <w:rPr>
          <w:rFonts w:ascii="Courier New" w:hAnsi="Courier New" w:cs="Courier New"/>
          <w:sz w:val="20"/>
          <w:szCs w:val="20"/>
        </w:rPr>
      </w:pPr>
      <w:r w:rsidRPr="000E6B6F">
        <w:rPr>
          <w:rFonts w:ascii="Courier New" w:hAnsi="Courier New" w:cs="Courier New"/>
          <w:sz w:val="20"/>
          <w:szCs w:val="20"/>
        </w:rPr>
        <w:t xml:space="preserve">       , L_LE_CITY</w:t>
      </w:r>
    </w:p>
    <w:p w14:paraId="26BE9096" w14:textId="77777777" w:rsidR="00A435CB" w:rsidRPr="000E6B6F" w:rsidRDefault="00A435CB" w:rsidP="00A435CB">
      <w:pPr>
        <w:ind w:left="1800"/>
        <w:rPr>
          <w:rFonts w:ascii="Courier New" w:hAnsi="Courier New" w:cs="Courier New"/>
          <w:sz w:val="20"/>
          <w:szCs w:val="20"/>
        </w:rPr>
      </w:pPr>
      <w:r w:rsidRPr="000E6B6F">
        <w:rPr>
          <w:rFonts w:ascii="Courier New" w:hAnsi="Courier New" w:cs="Courier New"/>
          <w:sz w:val="20"/>
          <w:szCs w:val="20"/>
        </w:rPr>
        <w:t xml:space="preserve">       , L_LE_COUNTRY</w:t>
      </w:r>
    </w:p>
    <w:p w14:paraId="26BE9097" w14:textId="77777777" w:rsidR="00A435CB" w:rsidRPr="006F071F" w:rsidRDefault="00A435CB" w:rsidP="00A435CB">
      <w:pPr>
        <w:ind w:left="1800"/>
        <w:rPr>
          <w:rFonts w:ascii="Courier New" w:hAnsi="Courier New" w:cs="Courier New"/>
          <w:sz w:val="20"/>
          <w:szCs w:val="20"/>
          <w:lang w:val="fr-FR"/>
        </w:rPr>
      </w:pPr>
      <w:r w:rsidRPr="000E6B6F">
        <w:rPr>
          <w:rFonts w:ascii="Courier New" w:hAnsi="Courier New" w:cs="Courier New"/>
          <w:sz w:val="20"/>
          <w:szCs w:val="20"/>
        </w:rPr>
        <w:t xml:space="preserve">       </w:t>
      </w:r>
      <w:r w:rsidRPr="006F071F">
        <w:rPr>
          <w:rFonts w:ascii="Courier New" w:hAnsi="Courier New" w:cs="Courier New"/>
          <w:sz w:val="20"/>
          <w:szCs w:val="20"/>
          <w:lang w:val="fr-FR"/>
        </w:rPr>
        <w:t>, L_LE_ZIP</w:t>
      </w:r>
    </w:p>
    <w:p w14:paraId="26BE9098" w14:textId="77777777" w:rsidR="00A435CB" w:rsidRPr="006F071F" w:rsidRDefault="00A435CB" w:rsidP="00A435CB">
      <w:pPr>
        <w:ind w:left="1800"/>
        <w:rPr>
          <w:rFonts w:ascii="Courier New" w:hAnsi="Courier New" w:cs="Courier New"/>
          <w:sz w:val="20"/>
          <w:szCs w:val="20"/>
          <w:lang w:val="fr-FR"/>
        </w:rPr>
      </w:pPr>
      <w:r w:rsidRPr="006F071F">
        <w:rPr>
          <w:rFonts w:ascii="Courier New" w:hAnsi="Courier New" w:cs="Courier New"/>
          <w:sz w:val="20"/>
          <w:szCs w:val="20"/>
          <w:lang w:val="fr-FR"/>
        </w:rPr>
        <w:lastRenderedPageBreak/>
        <w:t xml:space="preserve">       , L_LE_REGION1</w:t>
      </w:r>
    </w:p>
    <w:p w14:paraId="26BE9099" w14:textId="77777777" w:rsidR="00A435CB" w:rsidRPr="006F071F" w:rsidRDefault="00A435CB" w:rsidP="00A435CB">
      <w:pPr>
        <w:ind w:left="1800"/>
        <w:rPr>
          <w:rFonts w:ascii="Courier New" w:hAnsi="Courier New" w:cs="Courier New"/>
          <w:sz w:val="20"/>
          <w:szCs w:val="20"/>
          <w:lang w:val="fr-FR"/>
        </w:rPr>
      </w:pPr>
      <w:r w:rsidRPr="006F071F">
        <w:rPr>
          <w:rFonts w:ascii="Courier New" w:hAnsi="Courier New" w:cs="Courier New"/>
          <w:sz w:val="20"/>
          <w:szCs w:val="20"/>
          <w:lang w:val="fr-FR"/>
        </w:rPr>
        <w:t xml:space="preserve">       , L_LE_REGION2</w:t>
      </w:r>
    </w:p>
    <w:p w14:paraId="26BE909A"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 xml:space="preserve">             , L_LE_TELEPHONES        </w:t>
      </w:r>
    </w:p>
    <w:p w14:paraId="26BE909B" w14:textId="77777777" w:rsidR="00A435CB" w:rsidRPr="000E6B6F" w:rsidRDefault="00A435CB" w:rsidP="00A435CB">
      <w:pPr>
        <w:ind w:left="1440"/>
        <w:rPr>
          <w:rFonts w:ascii="Courier New" w:hAnsi="Courier New" w:cs="Courier New"/>
          <w:sz w:val="20"/>
          <w:szCs w:val="20"/>
        </w:rPr>
      </w:pPr>
      <w:r w:rsidRPr="006F071F">
        <w:rPr>
          <w:rFonts w:ascii="Courier New" w:hAnsi="Courier New" w:cs="Courier New"/>
          <w:sz w:val="20"/>
          <w:szCs w:val="20"/>
          <w:lang w:val="fr-FR"/>
        </w:rPr>
        <w:t xml:space="preserve"> </w:t>
      </w:r>
      <w:r w:rsidRPr="000E6B6F">
        <w:rPr>
          <w:rFonts w:ascii="Courier New" w:hAnsi="Courier New" w:cs="Courier New"/>
          <w:sz w:val="20"/>
          <w:szCs w:val="20"/>
        </w:rPr>
        <w:t>FROM  XLE_REGISTRATIONS REG,</w:t>
      </w:r>
    </w:p>
    <w:p w14:paraId="26BE909C"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XLE_ENTITY_PROFILES PROF,</w:t>
      </w:r>
    </w:p>
    <w:p w14:paraId="26BE909D"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HR_OPERATING_UNITS HOU,</w:t>
      </w:r>
    </w:p>
    <w:p w14:paraId="26BE909E"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HR_LOCATIONS_ALL HR</w:t>
      </w:r>
    </w:p>
    <w:p w14:paraId="26BE909F"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WHERE REG.SOURCE_TABLE='XLE_ENTITY_PROFILES'</w:t>
      </w:r>
    </w:p>
    <w:p w14:paraId="26BE90A0"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AND REG.SOURCE_ID   = PROF.LEGAL_ENTITY_ID</w:t>
      </w:r>
    </w:p>
    <w:p w14:paraId="26BE90A1"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AND REG.LOCATION_ID = HR.LOCATION_ID</w:t>
      </w:r>
    </w:p>
    <w:p w14:paraId="26BE90A2"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AND PROF.LEGAL_ENTITY_ID=L_LEGAL_ENTITY_ID;</w:t>
      </w:r>
    </w:p>
    <w:p w14:paraId="26BE90A3"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EXCEPTION</w:t>
      </w:r>
    </w:p>
    <w:p w14:paraId="26BE90A4"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WHEN NO_DATA_FOUND THEN</w:t>
      </w:r>
    </w:p>
    <w:p w14:paraId="26BE90A5"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NULL;</w:t>
      </w:r>
    </w:p>
    <w:p w14:paraId="26BE90A6"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ab/>
        <w:t xml:space="preserve">   END;</w:t>
      </w:r>
    </w:p>
    <w:p w14:paraId="26BE90A7"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t>
      </w:r>
    </w:p>
    <w:p w14:paraId="26BE90A8"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--:CP_LEGAL_ENTITY_ID:=L_LEGAL_ENTITY_ID;</w:t>
      </w:r>
    </w:p>
    <w:p w14:paraId="26BE90A9"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:CP_ORG_ID:=L_ORG_ID;        </w:t>
      </w:r>
    </w:p>
    <w:p w14:paraId="26BE90AA" w14:textId="77777777" w:rsidR="00A435CB" w:rsidRPr="006F071F" w:rsidRDefault="00A435CB" w:rsidP="00A435CB">
      <w:pPr>
        <w:ind w:left="1440"/>
        <w:rPr>
          <w:rFonts w:ascii="Courier New" w:hAnsi="Courier New" w:cs="Courier New"/>
          <w:sz w:val="20"/>
          <w:szCs w:val="20"/>
          <w:lang w:val="fr-FR"/>
        </w:rPr>
      </w:pPr>
      <w:r w:rsidRPr="000E6B6F">
        <w:rPr>
          <w:rFonts w:ascii="Courier New" w:hAnsi="Courier New" w:cs="Courier New"/>
          <w:sz w:val="20"/>
          <w:szCs w:val="20"/>
        </w:rPr>
        <w:t xml:space="preserve">        </w:t>
      </w:r>
      <w:r w:rsidRPr="006F071F">
        <w:rPr>
          <w:rFonts w:ascii="Courier New" w:hAnsi="Courier New" w:cs="Courier New"/>
          <w:sz w:val="20"/>
          <w:szCs w:val="20"/>
          <w:lang w:val="fr-FR"/>
        </w:rPr>
        <w:t>:CP_LE_NAME</w:t>
      </w:r>
      <w:r w:rsidRPr="006F071F">
        <w:rPr>
          <w:rFonts w:ascii="Courier New" w:hAnsi="Courier New" w:cs="Courier New"/>
          <w:sz w:val="20"/>
          <w:szCs w:val="20"/>
          <w:lang w:val="fr-FR"/>
        </w:rPr>
        <w:tab/>
        <w:t xml:space="preserve">   := L_LE_NAME;  </w:t>
      </w:r>
    </w:p>
    <w:p w14:paraId="26BE90AB" w14:textId="77777777" w:rsidR="00A435CB" w:rsidRPr="000E6B6F" w:rsidRDefault="00A435CB" w:rsidP="00A435CB">
      <w:pPr>
        <w:ind w:left="1440"/>
        <w:rPr>
          <w:rFonts w:ascii="Courier New" w:hAnsi="Courier New" w:cs="Courier New"/>
          <w:sz w:val="20"/>
          <w:szCs w:val="20"/>
        </w:rPr>
      </w:pPr>
      <w:r w:rsidRPr="006F071F">
        <w:rPr>
          <w:rFonts w:ascii="Courier New" w:hAnsi="Courier New" w:cs="Courier New"/>
          <w:sz w:val="20"/>
          <w:szCs w:val="20"/>
          <w:lang w:val="fr-FR"/>
        </w:rPr>
        <w:t xml:space="preserve">        </w:t>
      </w:r>
      <w:r w:rsidRPr="000E6B6F">
        <w:rPr>
          <w:rFonts w:ascii="Courier New" w:hAnsi="Courier New" w:cs="Courier New"/>
          <w:sz w:val="20"/>
          <w:szCs w:val="20"/>
        </w:rPr>
        <w:t>:CP_LE_REGISTERED_NAME:= L_LE_REGISTERED_NAME;</w:t>
      </w:r>
    </w:p>
    <w:p w14:paraId="26BE90AC" w14:textId="77777777" w:rsidR="00A435CB" w:rsidRPr="006F071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t>
      </w:r>
      <w:r w:rsidRPr="006F071F">
        <w:rPr>
          <w:rFonts w:ascii="Courier New" w:hAnsi="Courier New" w:cs="Courier New"/>
          <w:sz w:val="20"/>
          <w:szCs w:val="20"/>
        </w:rPr>
        <w:t>:CP_LE_REGISTER_NUM     :=L_LE_REGISTER_NUM;</w:t>
      </w:r>
    </w:p>
    <w:p w14:paraId="26BE90AD" w14:textId="77777777" w:rsidR="00A435CB" w:rsidRPr="000E6B6F" w:rsidRDefault="00A435CB" w:rsidP="00A435CB">
      <w:pPr>
        <w:ind w:left="1440"/>
        <w:rPr>
          <w:rFonts w:ascii="Courier New" w:hAnsi="Courier New" w:cs="Courier New"/>
          <w:sz w:val="20"/>
          <w:szCs w:val="20"/>
        </w:rPr>
      </w:pPr>
      <w:r w:rsidRPr="006F071F">
        <w:rPr>
          <w:rFonts w:ascii="Courier New" w:hAnsi="Courier New" w:cs="Courier New"/>
          <w:sz w:val="20"/>
          <w:szCs w:val="20"/>
        </w:rPr>
        <w:t xml:space="preserve">        </w:t>
      </w:r>
      <w:r w:rsidRPr="000E6B6F">
        <w:rPr>
          <w:rFonts w:ascii="Courier New" w:hAnsi="Courier New" w:cs="Courier New"/>
          <w:sz w:val="20"/>
          <w:szCs w:val="20"/>
        </w:rPr>
        <w:t>:CP_LE_ADDRESS1:= L_LE_ADDRESS1;</w:t>
      </w:r>
    </w:p>
    <w:p w14:paraId="26BE90AE"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:CP_LE_ADDRESS2:=L_LE_ADDRESS2;</w:t>
      </w:r>
    </w:p>
    <w:p w14:paraId="26BE90AF"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:CP_LE_CITY:= L_LE_CITY;</w:t>
      </w:r>
    </w:p>
    <w:p w14:paraId="26BE90B0"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:CP_LE_COUNTRY:= L_LE_COUNTRY;</w:t>
      </w:r>
    </w:p>
    <w:p w14:paraId="26BE90B1" w14:textId="77777777" w:rsidR="00A435CB" w:rsidRPr="006F071F" w:rsidRDefault="00A435CB" w:rsidP="00A435CB">
      <w:pPr>
        <w:ind w:left="1440"/>
        <w:rPr>
          <w:rFonts w:ascii="Courier New" w:hAnsi="Courier New" w:cs="Courier New"/>
          <w:sz w:val="20"/>
          <w:szCs w:val="20"/>
          <w:lang w:val="fr-FR"/>
        </w:rPr>
      </w:pPr>
      <w:r w:rsidRPr="000E6B6F">
        <w:rPr>
          <w:rFonts w:ascii="Courier New" w:hAnsi="Courier New" w:cs="Courier New"/>
          <w:sz w:val="20"/>
          <w:szCs w:val="20"/>
        </w:rPr>
        <w:t xml:space="preserve">        </w:t>
      </w:r>
      <w:r w:rsidRPr="006F071F">
        <w:rPr>
          <w:rFonts w:ascii="Courier New" w:hAnsi="Courier New" w:cs="Courier New"/>
          <w:sz w:val="20"/>
          <w:szCs w:val="20"/>
          <w:lang w:val="fr-FR"/>
        </w:rPr>
        <w:t>:CP_LE_ZIP:= L_LE_ZIP;</w:t>
      </w:r>
    </w:p>
    <w:p w14:paraId="26BE90B2"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 xml:space="preserve">        :CP_LE_REGION1:= L_LE_REGION1;</w:t>
      </w:r>
    </w:p>
    <w:p w14:paraId="26BE90B3"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 xml:space="preserve">        :CP_LE_REGION2:= L_LE_REGION2;</w:t>
      </w:r>
    </w:p>
    <w:p w14:paraId="26BE90B4" w14:textId="77777777" w:rsidR="00A435CB" w:rsidRPr="006F071F" w:rsidRDefault="00A435CB" w:rsidP="00A435CB">
      <w:pPr>
        <w:ind w:left="1440"/>
        <w:rPr>
          <w:rFonts w:ascii="Courier New" w:hAnsi="Courier New" w:cs="Courier New"/>
          <w:sz w:val="20"/>
          <w:szCs w:val="20"/>
          <w:lang w:val="fr-FR"/>
        </w:rPr>
      </w:pPr>
      <w:r w:rsidRPr="006F071F">
        <w:rPr>
          <w:rFonts w:ascii="Courier New" w:hAnsi="Courier New" w:cs="Courier New"/>
          <w:sz w:val="20"/>
          <w:szCs w:val="20"/>
          <w:lang w:val="fr-FR"/>
        </w:rPr>
        <w:t xml:space="preserve">        :CP_LE_TELEPHONES:= L_LE_TELEPHONES;  </w:t>
      </w:r>
    </w:p>
    <w:p w14:paraId="26BE90B5"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SRW.MESSAGE (5000, 'DEBUG:  AFTER LE ID END OF ASSIGNMENT: ' || L_LE_REGISTERED_NAME);</w:t>
      </w:r>
    </w:p>
    <w:p w14:paraId="26BE90B6"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RETURN (L_LEGAL_ENTITY_ID);              </w:t>
      </w:r>
    </w:p>
    <w:p w14:paraId="26BE90B7" w14:textId="77777777" w:rsidR="00A435CB" w:rsidRPr="000E6B6F" w:rsidRDefault="00A435CB" w:rsidP="00A435CB">
      <w:pPr>
        <w:ind w:left="1440"/>
        <w:rPr>
          <w:rFonts w:ascii="Courier New" w:hAnsi="Courier New" w:cs="Courier New"/>
          <w:sz w:val="20"/>
          <w:szCs w:val="20"/>
        </w:rPr>
      </w:pPr>
      <w:r w:rsidRPr="000E6B6F">
        <w:rPr>
          <w:rFonts w:ascii="Courier New" w:hAnsi="Courier New" w:cs="Courier New"/>
          <w:sz w:val="20"/>
          <w:szCs w:val="20"/>
        </w:rPr>
        <w:t xml:space="preserve">  </w:t>
      </w:r>
    </w:p>
    <w:p w14:paraId="26BE90B8" w14:textId="77777777" w:rsidR="00A435CB" w:rsidRPr="000E6B6F" w:rsidRDefault="00A435CB" w:rsidP="00A435CB">
      <w:pPr>
        <w:ind w:left="720" w:firstLine="360"/>
        <w:rPr>
          <w:rFonts w:ascii="Courier New" w:hAnsi="Courier New" w:cs="Courier New"/>
          <w:sz w:val="20"/>
          <w:szCs w:val="20"/>
        </w:rPr>
      </w:pPr>
      <w:r w:rsidRPr="000E6B6F">
        <w:rPr>
          <w:rFonts w:ascii="Courier New" w:hAnsi="Courier New" w:cs="Courier New"/>
          <w:sz w:val="20"/>
          <w:szCs w:val="20"/>
        </w:rPr>
        <w:t>END;</w:t>
      </w:r>
    </w:p>
    <w:p w14:paraId="26BE90B9" w14:textId="77777777" w:rsidR="00A435CB" w:rsidRPr="00F842EB" w:rsidRDefault="00A435CB" w:rsidP="00A435CB">
      <w:pPr>
        <w:rPr>
          <w:rFonts w:ascii="Courier New" w:hAnsi="Courier New" w:cs="Courier New"/>
          <w:b/>
          <w:sz w:val="20"/>
          <w:szCs w:val="20"/>
          <w:u w:val="single"/>
        </w:rPr>
      </w:pPr>
      <w:r w:rsidRPr="0039407E">
        <w:rPr>
          <w:rFonts w:ascii="Courier New" w:hAnsi="Courier New" w:cs="Courier New"/>
          <w:b/>
          <w:sz w:val="20"/>
          <w:szCs w:val="20"/>
        </w:rPr>
        <w:t>b)</w:t>
      </w:r>
      <w:r w:rsidRPr="004A397F">
        <w:rPr>
          <w:rFonts w:ascii="Courier New" w:hAnsi="Courier New" w:cs="Courier New"/>
          <w:sz w:val="20"/>
          <w:szCs w:val="20"/>
        </w:rPr>
        <w:t xml:space="preserve"> </w:t>
      </w:r>
      <w:r w:rsidRPr="002654A2">
        <w:rPr>
          <w:rFonts w:ascii="Courier New" w:hAnsi="Courier New" w:cs="Courier New"/>
          <w:b/>
          <w:sz w:val="20"/>
          <w:szCs w:val="20"/>
          <w:u w:val="single"/>
        </w:rPr>
        <w:t>Header Sales Information:</w:t>
      </w:r>
      <w:r>
        <w:rPr>
          <w:rFonts w:ascii="Courier New" w:hAnsi="Courier New" w:cs="Courier New"/>
          <w:b/>
          <w:sz w:val="20"/>
          <w:szCs w:val="20"/>
          <w:u w:val="single"/>
        </w:rPr>
        <w:t xml:space="preserve"> </w:t>
      </w:r>
      <w:r w:rsidRPr="00FE396C">
        <w:rPr>
          <w:rFonts w:ascii="Courier New" w:hAnsi="Courier New" w:cs="Courier New"/>
          <w:sz w:val="20"/>
          <w:szCs w:val="20"/>
        </w:rPr>
        <w:t>Create</w:t>
      </w:r>
      <w:r w:rsidRPr="00F842EB">
        <w:rPr>
          <w:rFonts w:ascii="Courier New" w:hAnsi="Courier New" w:cs="Courier New"/>
          <w:sz w:val="20"/>
          <w:szCs w:val="20"/>
        </w:rPr>
        <w:t xml:space="preserve"> </w:t>
      </w:r>
      <w:r w:rsidRPr="00A07A68">
        <w:rPr>
          <w:rFonts w:ascii="Courier New" w:hAnsi="Courier New" w:cs="Courier New"/>
          <w:b/>
          <w:sz w:val="20"/>
          <w:szCs w:val="20"/>
        </w:rPr>
        <w:t>CF_head_sales_order</w:t>
      </w:r>
      <w:r>
        <w:rPr>
          <w:rFonts w:ascii="Courier New" w:hAnsi="Courier New" w:cs="Courier New"/>
          <w:sz w:val="20"/>
          <w:szCs w:val="20"/>
        </w:rPr>
        <w:t xml:space="preserve"> formula column and write following code in pl/sql formula column to derive Order details.</w:t>
      </w:r>
    </w:p>
    <w:p w14:paraId="26BE90BA"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FUNCTION CF_HEAD_SALES_ORDERFORMULA RETURN CHAR IS</w:t>
      </w:r>
    </w:p>
    <w:p w14:paraId="26BE90BB"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L_SALES_ORDER           VARCHAR2(50);</w:t>
      </w:r>
    </w:p>
    <w:p w14:paraId="26BE90BC"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L_SO_TYPE               VARCHAR2(150);</w:t>
      </w:r>
    </w:p>
    <w:p w14:paraId="26BE90BD"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L_SALES_ORDER_DATE      DATE;</w:t>
      </w:r>
    </w:p>
    <w:p w14:paraId="26BE90BE"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L_DELIVERY_NAME         VARCHAR2(30);</w:t>
      </w:r>
    </w:p>
    <w:p w14:paraId="26BE90BF"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L_FOB_CODE              VARCHAR2(30);</w:t>
      </w:r>
    </w:p>
    <w:p w14:paraId="26BE90C0"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L_DELIVERED_DATE        DATE;</w:t>
      </w:r>
    </w:p>
    <w:p w14:paraId="26BE90C1"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L_ULTIMATE_DROPOFF_DATE DATE;</w:t>
      </w:r>
    </w:p>
    <w:p w14:paraId="26BE90C2"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L_DELIVERY_TYPE         VARCHAR2(30);</w:t>
      </w:r>
    </w:p>
    <w:p w14:paraId="26BE90C3"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L_SHIP_METHOD           VARCHAR2(30);</w:t>
      </w:r>
    </w:p>
    <w:p w14:paraId="26BE90C4"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L_DELIVERY_ID           NUMBER;</w:t>
      </w:r>
    </w:p>
    <w:p w14:paraId="26BE90C5" w14:textId="77777777" w:rsidR="00A435CB" w:rsidRPr="008E09C8" w:rsidRDefault="00A435CB" w:rsidP="00A435CB">
      <w:pPr>
        <w:ind w:left="720"/>
        <w:rPr>
          <w:rFonts w:ascii="Courier New" w:hAnsi="Courier New" w:cs="Courier New"/>
          <w:sz w:val="20"/>
          <w:szCs w:val="20"/>
        </w:rPr>
      </w:pPr>
    </w:p>
    <w:p w14:paraId="26BE90C6"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BEGIN</w:t>
      </w:r>
    </w:p>
    <w:p w14:paraId="26BE90C7"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ab/>
      </w:r>
    </w:p>
    <w:p w14:paraId="26BE90C8"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ab/>
        <w:t>IF (:P_DEBUG_FLAG = 'Y') THEN</w:t>
      </w:r>
    </w:p>
    <w:p w14:paraId="26BE90C9"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ab/>
      </w:r>
      <w:r w:rsidRPr="008E09C8">
        <w:rPr>
          <w:rFonts w:ascii="Courier New" w:hAnsi="Courier New" w:cs="Courier New"/>
          <w:sz w:val="20"/>
          <w:szCs w:val="20"/>
        </w:rPr>
        <w:tab/>
      </w:r>
      <w:r w:rsidRPr="008E09C8">
        <w:rPr>
          <w:rFonts w:ascii="Courier New" w:hAnsi="Courier New" w:cs="Courier New"/>
          <w:sz w:val="20"/>
          <w:szCs w:val="20"/>
        </w:rPr>
        <w:tab/>
        <w:t>SRW.MESSAGE (5000, 'DEBUG:  BEFORE SALES ORDER HEADER INFO ' || :TRX_NUMBER);</w:t>
      </w:r>
    </w:p>
    <w:p w14:paraId="26BE90CA"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ab/>
        <w:t>END IF;</w:t>
      </w:r>
      <w:r w:rsidRPr="008E09C8">
        <w:rPr>
          <w:rFonts w:ascii="Courier New" w:hAnsi="Courier New" w:cs="Courier New"/>
          <w:sz w:val="20"/>
          <w:szCs w:val="20"/>
        </w:rPr>
        <w:tab/>
      </w:r>
    </w:p>
    <w:p w14:paraId="26BE90CB"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p>
    <w:p w14:paraId="26BE90CC"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BEGIN</w:t>
      </w:r>
    </w:p>
    <w:p w14:paraId="26BE90CD"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lastRenderedPageBreak/>
        <w:t xml:space="preserve">  SELECT DISTINCT TRX_LINES.SALES_ORDER,</w:t>
      </w:r>
    </w:p>
    <w:p w14:paraId="26BE90CE"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TRX_LINES.INTERFACE_LINE_ATTRIBUTE2 C_SO_TYPE,</w:t>
      </w:r>
    </w:p>
    <w:p w14:paraId="26BE90CF"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TRX_LINES.SALES_ORDER_DATE,</w:t>
      </w:r>
    </w:p>
    <w:p w14:paraId="26BE90D0"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WND.NAME DELIVERY_NAME,</w:t>
      </w:r>
    </w:p>
    <w:p w14:paraId="26BE90D1"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WND.FOB_CODE,</w:t>
      </w:r>
    </w:p>
    <w:p w14:paraId="26BE90D2"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WND.DELIVERY_TYPE,</w:t>
      </w:r>
    </w:p>
    <w:p w14:paraId="26BE90D3"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WND.SHIP_METHOD_CODE,</w:t>
      </w:r>
    </w:p>
    <w:p w14:paraId="26BE90D4"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WND.DELIVERY_ID</w:t>
      </w:r>
    </w:p>
    <w:p w14:paraId="26BE90D5" w14:textId="77777777" w:rsidR="00A435CB" w:rsidRPr="008E09C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8E09C8">
        <w:rPr>
          <w:rFonts w:ascii="Courier New" w:hAnsi="Courier New" w:cs="Courier New"/>
          <w:sz w:val="20"/>
          <w:szCs w:val="20"/>
        </w:rPr>
        <w:t xml:space="preserve">  INTO L_SALES_ORDER,</w:t>
      </w:r>
    </w:p>
    <w:p w14:paraId="26BE90D6"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 xml:space="preserve">     L_SO_TYPE,</w:t>
      </w:r>
    </w:p>
    <w:p w14:paraId="26BE90D7"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 xml:space="preserve">   L_SALES_ORDER_DATE,</w:t>
      </w:r>
    </w:p>
    <w:p w14:paraId="26BE90D8"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 xml:space="preserve"> L_DELIVERY_NAME,</w:t>
      </w:r>
    </w:p>
    <w:p w14:paraId="26BE90D9"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L_FOB_CODE,</w:t>
      </w:r>
    </w:p>
    <w:p w14:paraId="26BE90DA"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 xml:space="preserve">      L_DELIVERY_TYPE,</w:t>
      </w:r>
    </w:p>
    <w:p w14:paraId="26BE90DB"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 xml:space="preserve">      L_SHIP_METHOD,</w:t>
      </w:r>
    </w:p>
    <w:p w14:paraId="26BE90DC"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 xml:space="preserve">      L_DELIVERY_ID            </w:t>
      </w:r>
    </w:p>
    <w:p w14:paraId="26BE90DD" w14:textId="77777777" w:rsidR="00A435CB" w:rsidRPr="008E09C8" w:rsidRDefault="00A435CB" w:rsidP="00A435CB">
      <w:pPr>
        <w:ind w:left="900" w:firstLine="180"/>
        <w:rPr>
          <w:rFonts w:ascii="Courier New" w:hAnsi="Courier New" w:cs="Courier New"/>
          <w:sz w:val="20"/>
          <w:szCs w:val="20"/>
        </w:rPr>
      </w:pPr>
      <w:r>
        <w:rPr>
          <w:rFonts w:ascii="Courier New" w:hAnsi="Courier New" w:cs="Courier New"/>
          <w:sz w:val="20"/>
          <w:szCs w:val="20"/>
        </w:rPr>
        <w:t xml:space="preserve"> </w:t>
      </w:r>
      <w:r w:rsidRPr="008E09C8">
        <w:rPr>
          <w:rFonts w:ascii="Courier New" w:hAnsi="Courier New" w:cs="Courier New"/>
          <w:sz w:val="20"/>
          <w:szCs w:val="20"/>
        </w:rPr>
        <w:t>FROM RA_CUSTOMER_TRX_LINES_ALL TRX_LINES,</w:t>
      </w:r>
    </w:p>
    <w:p w14:paraId="26BE90DE"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 xml:space="preserve">      WSH_NEW_DELIVERIES WND           </w:t>
      </w:r>
    </w:p>
    <w:p w14:paraId="26BE90DF"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WHERE /*TRX_LINES.INTERFACE_LINE_CONTEXT='ORDER ENTRY'</w:t>
      </w:r>
    </w:p>
    <w:p w14:paraId="26BE90E0"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 xml:space="preserve">  AND */TRX_LINES.CUSTOMER_TRX_ID = :CUSTOMER_TRX_ID</w:t>
      </w:r>
    </w:p>
    <w:p w14:paraId="26BE90E1" w14:textId="77777777" w:rsidR="00A435CB" w:rsidRPr="008E09C8" w:rsidRDefault="00A435CB" w:rsidP="00A435CB">
      <w:pPr>
        <w:ind w:left="900" w:firstLine="180"/>
        <w:rPr>
          <w:rFonts w:ascii="Courier New" w:hAnsi="Courier New" w:cs="Courier New"/>
          <w:sz w:val="20"/>
          <w:szCs w:val="20"/>
        </w:rPr>
      </w:pPr>
      <w:r w:rsidRPr="008E09C8">
        <w:rPr>
          <w:rFonts w:ascii="Courier New" w:hAnsi="Courier New" w:cs="Courier New"/>
          <w:sz w:val="20"/>
          <w:szCs w:val="20"/>
        </w:rPr>
        <w:t xml:space="preserve">  AND TRX_LINES.INTERFACE_LINE_ATTRIBUTE3 = WND.NAME;</w:t>
      </w:r>
    </w:p>
    <w:p w14:paraId="26BE90E2"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p>
    <w:p w14:paraId="26BE90E3"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 xml:space="preserve"> </w:t>
      </w:r>
      <w:r>
        <w:rPr>
          <w:rFonts w:ascii="Courier New" w:hAnsi="Courier New" w:cs="Courier New"/>
          <w:sz w:val="20"/>
          <w:szCs w:val="20"/>
        </w:rPr>
        <w:t>EX</w:t>
      </w:r>
      <w:r w:rsidRPr="008E09C8">
        <w:rPr>
          <w:rFonts w:ascii="Courier New" w:hAnsi="Courier New" w:cs="Courier New"/>
          <w:sz w:val="20"/>
          <w:szCs w:val="20"/>
        </w:rPr>
        <w:t>CEPTION</w:t>
      </w:r>
    </w:p>
    <w:p w14:paraId="26BE90E4" w14:textId="77777777" w:rsidR="00A435CB" w:rsidRPr="008E09C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t xml:space="preserve"> WHEN</w:t>
      </w:r>
      <w:r w:rsidRPr="008E09C8">
        <w:rPr>
          <w:rFonts w:ascii="Courier New" w:hAnsi="Courier New" w:cs="Courier New"/>
          <w:sz w:val="20"/>
          <w:szCs w:val="20"/>
        </w:rPr>
        <w:t xml:space="preserve"> NO_DATA_FOUND THEN</w:t>
      </w:r>
    </w:p>
    <w:p w14:paraId="26BE90E5"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NULL;</w:t>
      </w:r>
    </w:p>
    <w:p w14:paraId="26BE90E6"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WHEN TOO_MANY_ROWS THEN</w:t>
      </w:r>
    </w:p>
    <w:p w14:paraId="26BE90E7"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NULL;</w:t>
      </w:r>
    </w:p>
    <w:p w14:paraId="26BE90E8"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w:t>
      </w:r>
      <w:r>
        <w:rPr>
          <w:rFonts w:ascii="Courier New" w:hAnsi="Courier New" w:cs="Courier New"/>
          <w:sz w:val="20"/>
          <w:szCs w:val="20"/>
        </w:rPr>
        <w:t>E</w:t>
      </w:r>
      <w:r w:rsidRPr="008E09C8">
        <w:rPr>
          <w:rFonts w:ascii="Courier New" w:hAnsi="Courier New" w:cs="Courier New"/>
          <w:sz w:val="20"/>
          <w:szCs w:val="20"/>
        </w:rPr>
        <w:t>ND;</w:t>
      </w:r>
    </w:p>
    <w:p w14:paraId="26BE90E9" w14:textId="77777777" w:rsidR="00A435CB" w:rsidRPr="008E09C8" w:rsidRDefault="00A435CB" w:rsidP="00A435CB">
      <w:pPr>
        <w:ind w:left="720"/>
        <w:rPr>
          <w:rFonts w:ascii="Courier New" w:hAnsi="Courier New" w:cs="Courier New"/>
          <w:sz w:val="20"/>
          <w:szCs w:val="20"/>
        </w:rPr>
      </w:pPr>
    </w:p>
    <w:p w14:paraId="26BE90EA" w14:textId="77777777" w:rsidR="00A435CB" w:rsidRPr="008E09C8" w:rsidRDefault="00A435CB" w:rsidP="00A435CB">
      <w:pPr>
        <w:ind w:left="1080"/>
        <w:rPr>
          <w:rFonts w:ascii="Courier New" w:hAnsi="Courier New" w:cs="Courier New"/>
          <w:sz w:val="20"/>
          <w:szCs w:val="20"/>
        </w:rPr>
      </w:pPr>
      <w:r w:rsidRPr="008E09C8">
        <w:rPr>
          <w:rFonts w:ascii="Courier New" w:hAnsi="Courier New" w:cs="Courier New"/>
          <w:sz w:val="20"/>
          <w:szCs w:val="20"/>
        </w:rPr>
        <w:t xml:space="preserve">  :CP_HEAD_SO_TYPE:= L_SO_TYPE;</w:t>
      </w:r>
    </w:p>
    <w:p w14:paraId="26BE90EB" w14:textId="77777777" w:rsidR="00A435CB" w:rsidRPr="008E09C8" w:rsidRDefault="00A435CB" w:rsidP="00A435CB">
      <w:pPr>
        <w:ind w:left="1080"/>
        <w:rPr>
          <w:rFonts w:ascii="Courier New" w:hAnsi="Courier New" w:cs="Courier New"/>
          <w:sz w:val="20"/>
          <w:szCs w:val="20"/>
        </w:rPr>
      </w:pPr>
      <w:r w:rsidRPr="008E09C8">
        <w:rPr>
          <w:rFonts w:ascii="Courier New" w:hAnsi="Courier New" w:cs="Courier New"/>
          <w:sz w:val="20"/>
          <w:szCs w:val="20"/>
        </w:rPr>
        <w:t xml:space="preserve">  :CP_HEAD_SO_DATE:=L_SALES_ORDER_DATE;</w:t>
      </w:r>
    </w:p>
    <w:p w14:paraId="26BE90EC" w14:textId="77777777" w:rsidR="00A435CB" w:rsidRPr="008E09C8" w:rsidRDefault="00A435CB" w:rsidP="00A435CB">
      <w:pPr>
        <w:ind w:left="1080"/>
        <w:rPr>
          <w:rFonts w:ascii="Courier New" w:hAnsi="Courier New" w:cs="Courier New"/>
          <w:sz w:val="20"/>
          <w:szCs w:val="20"/>
        </w:rPr>
      </w:pPr>
      <w:r w:rsidRPr="008E09C8">
        <w:rPr>
          <w:rFonts w:ascii="Courier New" w:hAnsi="Courier New" w:cs="Courier New"/>
          <w:sz w:val="20"/>
          <w:szCs w:val="20"/>
        </w:rPr>
        <w:t xml:space="preserve">  :CP_HEAD_DELIVERY_NAME:=L_DELIVERY_NAME;</w:t>
      </w:r>
    </w:p>
    <w:p w14:paraId="26BE90ED" w14:textId="77777777" w:rsidR="00A435CB" w:rsidRPr="008E09C8" w:rsidRDefault="00A435CB" w:rsidP="00A435CB">
      <w:pPr>
        <w:ind w:left="1080"/>
        <w:rPr>
          <w:rFonts w:ascii="Courier New" w:hAnsi="Courier New" w:cs="Courier New"/>
          <w:sz w:val="20"/>
          <w:szCs w:val="20"/>
        </w:rPr>
      </w:pPr>
      <w:r w:rsidRPr="008E09C8">
        <w:rPr>
          <w:rFonts w:ascii="Courier New" w:hAnsi="Courier New" w:cs="Courier New"/>
          <w:sz w:val="20"/>
          <w:szCs w:val="20"/>
        </w:rPr>
        <w:t xml:space="preserve">  :CP_HEAD_FOB_CODE:=L_FOB_CODE;</w:t>
      </w:r>
    </w:p>
    <w:p w14:paraId="26BE90EE" w14:textId="77777777" w:rsidR="00A435CB" w:rsidRPr="008E09C8" w:rsidRDefault="00A435CB" w:rsidP="00A435CB">
      <w:pPr>
        <w:ind w:left="1080"/>
        <w:rPr>
          <w:rFonts w:ascii="Courier New" w:hAnsi="Courier New" w:cs="Courier New"/>
          <w:sz w:val="20"/>
          <w:szCs w:val="20"/>
        </w:rPr>
      </w:pPr>
      <w:r w:rsidRPr="008E09C8">
        <w:rPr>
          <w:rFonts w:ascii="Courier New" w:hAnsi="Courier New" w:cs="Courier New"/>
          <w:sz w:val="20"/>
          <w:szCs w:val="20"/>
        </w:rPr>
        <w:t xml:space="preserve">  :CP_HEAD_DELIVERY_TYPE:=L_DELIVERY_TYPE;</w:t>
      </w:r>
    </w:p>
    <w:p w14:paraId="26BE90EF" w14:textId="77777777" w:rsidR="00A435CB" w:rsidRPr="008E09C8" w:rsidRDefault="00A435CB" w:rsidP="00A435CB">
      <w:pPr>
        <w:ind w:left="1080"/>
        <w:rPr>
          <w:rFonts w:ascii="Courier New" w:hAnsi="Courier New" w:cs="Courier New"/>
          <w:sz w:val="20"/>
          <w:szCs w:val="20"/>
        </w:rPr>
      </w:pPr>
      <w:r w:rsidRPr="008E09C8">
        <w:rPr>
          <w:rFonts w:ascii="Courier New" w:hAnsi="Courier New" w:cs="Courier New"/>
          <w:sz w:val="20"/>
          <w:szCs w:val="20"/>
        </w:rPr>
        <w:t xml:space="preserve">  :CP_HEAD_SHIP_METHOD:=L_SHIP_METHOD;</w:t>
      </w:r>
    </w:p>
    <w:p w14:paraId="26BE90F0"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p>
    <w:p w14:paraId="26BE90F1" w14:textId="77777777" w:rsidR="00A435CB" w:rsidRPr="008E09C8" w:rsidRDefault="00A435CB" w:rsidP="00A435CB">
      <w:pPr>
        <w:ind w:left="1260"/>
        <w:rPr>
          <w:rFonts w:ascii="Courier New" w:hAnsi="Courier New" w:cs="Courier New"/>
          <w:sz w:val="20"/>
          <w:szCs w:val="20"/>
        </w:rPr>
      </w:pPr>
      <w:r w:rsidRPr="008E09C8">
        <w:rPr>
          <w:rFonts w:ascii="Courier New" w:hAnsi="Courier New" w:cs="Courier New"/>
          <w:sz w:val="20"/>
          <w:szCs w:val="20"/>
        </w:rPr>
        <w:t xml:space="preserve">  IF (:P_DEBUG_FLAG = 'Y') THEN</w:t>
      </w:r>
    </w:p>
    <w:p w14:paraId="26BE90F2" w14:textId="77777777" w:rsidR="00A435CB" w:rsidRPr="008E09C8" w:rsidRDefault="00A435CB" w:rsidP="00A435CB">
      <w:pPr>
        <w:ind w:left="1260"/>
        <w:rPr>
          <w:rFonts w:ascii="Courier New" w:hAnsi="Courier New" w:cs="Courier New"/>
          <w:sz w:val="20"/>
          <w:szCs w:val="20"/>
        </w:rPr>
      </w:pPr>
      <w:r>
        <w:rPr>
          <w:rFonts w:ascii="Courier New" w:hAnsi="Courier New" w:cs="Courier New"/>
          <w:sz w:val="20"/>
          <w:szCs w:val="20"/>
        </w:rPr>
        <w:t xml:space="preserve">     </w:t>
      </w:r>
      <w:r w:rsidRPr="008E09C8">
        <w:rPr>
          <w:rFonts w:ascii="Courier New" w:hAnsi="Courier New" w:cs="Courier New"/>
          <w:sz w:val="20"/>
          <w:szCs w:val="20"/>
        </w:rPr>
        <w:t>SRW.MESSAGE (5000, 'DEBUG:  AFTER SALES ORDER HEADER INFO... ' || L_SALES_ORDER);</w:t>
      </w:r>
    </w:p>
    <w:p w14:paraId="26BE90F3" w14:textId="77777777" w:rsidR="00A435CB" w:rsidRPr="008E09C8" w:rsidRDefault="00A435CB" w:rsidP="00A435CB">
      <w:pPr>
        <w:ind w:left="1260"/>
        <w:rPr>
          <w:rFonts w:ascii="Courier New" w:hAnsi="Courier New" w:cs="Courier New"/>
          <w:sz w:val="20"/>
          <w:szCs w:val="20"/>
        </w:rPr>
      </w:pPr>
      <w:r w:rsidRPr="008E09C8">
        <w:rPr>
          <w:rFonts w:ascii="Courier New" w:hAnsi="Courier New" w:cs="Courier New"/>
          <w:sz w:val="20"/>
          <w:szCs w:val="20"/>
        </w:rPr>
        <w:t xml:space="preserve">  END IF;</w:t>
      </w:r>
      <w:r w:rsidRPr="008E09C8">
        <w:rPr>
          <w:rFonts w:ascii="Courier New" w:hAnsi="Courier New" w:cs="Courier New"/>
          <w:sz w:val="20"/>
          <w:szCs w:val="20"/>
        </w:rPr>
        <w:tab/>
      </w:r>
    </w:p>
    <w:p w14:paraId="26BE90F4"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p>
    <w:p w14:paraId="26BE90F5"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 xml:space="preserve"> BEGIN</w:t>
      </w:r>
    </w:p>
    <w:p w14:paraId="26BE90F6" w14:textId="77777777" w:rsidR="00A435CB" w:rsidRPr="008E09C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8E09C8">
        <w:rPr>
          <w:rFonts w:ascii="Courier New" w:hAnsi="Courier New" w:cs="Courier New"/>
          <w:sz w:val="20"/>
          <w:szCs w:val="20"/>
        </w:rPr>
        <w:t xml:space="preserve">  SELECT MAX(CREATION_DATE)</w:t>
      </w:r>
    </w:p>
    <w:p w14:paraId="26BE90F7"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 xml:space="preserve"> INTO L_DELIVERED_DATE</w:t>
      </w:r>
    </w:p>
    <w:p w14:paraId="26BE90F8"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FROM WSHBV_DOCUMENT_PACKSLIP</w:t>
      </w:r>
    </w:p>
    <w:p w14:paraId="26BE90F9"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WHERE ENTITY_NAME = 'WSH_NEW_DELIVERIES'</w:t>
      </w:r>
    </w:p>
    <w:p w14:paraId="26BE90FA"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AND ENTITY_ID = L_DELIVERY_ID;</w:t>
      </w:r>
    </w:p>
    <w:p w14:paraId="26BE90FB"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EXCEPTION</w:t>
      </w:r>
    </w:p>
    <w:p w14:paraId="26BE90FC"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WHEN NO_DATA_FOUND THEN</w:t>
      </w:r>
    </w:p>
    <w:p w14:paraId="26BE90FD"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NULL;</w:t>
      </w:r>
    </w:p>
    <w:p w14:paraId="26BE90FE"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sidRPr="008E09C8">
        <w:rPr>
          <w:rFonts w:ascii="Courier New" w:hAnsi="Courier New" w:cs="Courier New"/>
          <w:sz w:val="20"/>
          <w:szCs w:val="20"/>
        </w:rPr>
        <w:tab/>
        <w:t xml:space="preserve"> END;</w:t>
      </w:r>
    </w:p>
    <w:p w14:paraId="26BE90FF"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:CP_HEAD_DELIVERED_DATE:=L_DELIVERED_DATE;</w:t>
      </w:r>
    </w:p>
    <w:p w14:paraId="26BE9100"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IF (:P_DEBUG_FLAG = 'Y') THEN</w:t>
      </w:r>
    </w:p>
    <w:p w14:paraId="26BE9101" w14:textId="77777777" w:rsidR="00A435CB" w:rsidRPr="008E09C8" w:rsidRDefault="00A435CB" w:rsidP="00A435CB">
      <w:pPr>
        <w:ind w:left="1980"/>
        <w:rPr>
          <w:rFonts w:ascii="Courier New" w:hAnsi="Courier New" w:cs="Courier New"/>
          <w:sz w:val="20"/>
          <w:szCs w:val="20"/>
        </w:rPr>
      </w:pPr>
      <w:r w:rsidRPr="008E09C8">
        <w:rPr>
          <w:rFonts w:ascii="Courier New" w:hAnsi="Courier New" w:cs="Courier New"/>
          <w:sz w:val="20"/>
          <w:szCs w:val="20"/>
        </w:rPr>
        <w:tab/>
        <w:t>SRW.MESSAGE (5000, 'DEBUG:  AFTER DELIVERED DATE... ' || L_DELIVERED_DATE);</w:t>
      </w:r>
    </w:p>
    <w:p w14:paraId="26BE9102"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t xml:space="preserve">  </w:t>
      </w:r>
      <w:r>
        <w:rPr>
          <w:rFonts w:ascii="Courier New" w:hAnsi="Courier New" w:cs="Courier New"/>
          <w:sz w:val="20"/>
          <w:szCs w:val="20"/>
        </w:rPr>
        <w:t xml:space="preserve">     </w:t>
      </w:r>
      <w:r w:rsidRPr="008E09C8">
        <w:rPr>
          <w:rFonts w:ascii="Courier New" w:hAnsi="Courier New" w:cs="Courier New"/>
          <w:sz w:val="20"/>
          <w:szCs w:val="20"/>
        </w:rPr>
        <w:t>END IF;</w:t>
      </w:r>
    </w:p>
    <w:p w14:paraId="26BE9103" w14:textId="77777777" w:rsidR="00A435CB" w:rsidRPr="008E09C8" w:rsidRDefault="00A435CB" w:rsidP="00A435CB">
      <w:pPr>
        <w:ind w:left="720"/>
        <w:rPr>
          <w:rFonts w:ascii="Courier New" w:hAnsi="Courier New" w:cs="Courier New"/>
          <w:sz w:val="20"/>
          <w:szCs w:val="20"/>
        </w:rPr>
      </w:pPr>
      <w:r w:rsidRPr="008E09C8">
        <w:rPr>
          <w:rFonts w:ascii="Courier New" w:hAnsi="Courier New" w:cs="Courier New"/>
          <w:sz w:val="20"/>
          <w:szCs w:val="20"/>
        </w:rPr>
        <w:lastRenderedPageBreak/>
        <w:t xml:space="preserve">  </w:t>
      </w:r>
      <w:r>
        <w:rPr>
          <w:rFonts w:ascii="Courier New" w:hAnsi="Courier New" w:cs="Courier New"/>
          <w:sz w:val="20"/>
          <w:szCs w:val="20"/>
        </w:rPr>
        <w:t xml:space="preserve">   </w:t>
      </w:r>
      <w:r w:rsidRPr="008E09C8">
        <w:rPr>
          <w:rFonts w:ascii="Courier New" w:hAnsi="Courier New" w:cs="Courier New"/>
          <w:sz w:val="20"/>
          <w:szCs w:val="20"/>
        </w:rPr>
        <w:t>RETURN(L_SALES_ORDER);</w:t>
      </w:r>
    </w:p>
    <w:p w14:paraId="26BE9104" w14:textId="77777777" w:rsidR="00A435CB"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8E09C8">
        <w:rPr>
          <w:rFonts w:ascii="Courier New" w:hAnsi="Courier New" w:cs="Courier New"/>
          <w:sz w:val="20"/>
          <w:szCs w:val="20"/>
        </w:rPr>
        <w:t>END;</w:t>
      </w:r>
    </w:p>
    <w:p w14:paraId="26BE9105" w14:textId="77777777" w:rsidR="00A435CB" w:rsidRDefault="00A435CB" w:rsidP="00A435CB">
      <w:pPr>
        <w:ind w:left="720"/>
        <w:rPr>
          <w:rFonts w:ascii="Courier New" w:hAnsi="Courier New" w:cs="Courier New"/>
          <w:sz w:val="20"/>
          <w:szCs w:val="20"/>
        </w:rPr>
      </w:pPr>
    </w:p>
    <w:p w14:paraId="26BE9106" w14:textId="77777777" w:rsidR="00A435CB" w:rsidRPr="008E09C8" w:rsidRDefault="00A435CB" w:rsidP="00A435CB">
      <w:pPr>
        <w:ind w:left="720"/>
        <w:rPr>
          <w:rFonts w:ascii="Courier New" w:hAnsi="Courier New" w:cs="Courier New"/>
          <w:sz w:val="20"/>
          <w:szCs w:val="20"/>
        </w:rPr>
      </w:pPr>
    </w:p>
    <w:p w14:paraId="26BE9107" w14:textId="77777777" w:rsidR="00A435CB" w:rsidRDefault="00A435CB" w:rsidP="00F07927">
      <w:pPr>
        <w:numPr>
          <w:ilvl w:val="0"/>
          <w:numId w:val="15"/>
        </w:numPr>
        <w:tabs>
          <w:tab w:val="clear" w:pos="1800"/>
          <w:tab w:val="num" w:pos="360"/>
        </w:tabs>
        <w:ind w:left="0" w:firstLine="0"/>
        <w:rPr>
          <w:rFonts w:ascii="Courier New" w:hAnsi="Courier New" w:cs="Courier New"/>
          <w:sz w:val="20"/>
          <w:szCs w:val="20"/>
        </w:rPr>
      </w:pPr>
      <w:r w:rsidRPr="008E09C8">
        <w:rPr>
          <w:rFonts w:ascii="Courier New" w:hAnsi="Courier New" w:cs="Courier New"/>
          <w:b/>
          <w:sz w:val="20"/>
          <w:szCs w:val="20"/>
          <w:u w:val="single"/>
        </w:rPr>
        <w:t>Contract Num</w:t>
      </w:r>
      <w:r>
        <w:rPr>
          <w:rFonts w:ascii="Courier New" w:hAnsi="Courier New" w:cs="Courier New"/>
          <w:b/>
          <w:sz w:val="20"/>
          <w:szCs w:val="20"/>
          <w:u w:val="single"/>
        </w:rPr>
        <w:t>:</w:t>
      </w:r>
      <w:r>
        <w:rPr>
          <w:rFonts w:ascii="Courier New" w:hAnsi="Courier New" w:cs="Courier New"/>
          <w:sz w:val="20"/>
          <w:szCs w:val="20"/>
        </w:rPr>
        <w:t>Derive contract number for sales order.</w:t>
      </w:r>
    </w:p>
    <w:p w14:paraId="26BE9108"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FUNCTION CF_CONTRACT_NUMFORMULA RETURN CHAR IS</w:t>
      </w:r>
    </w:p>
    <w:p w14:paraId="26BE9109"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 xml:space="preserve">   </w:t>
      </w:r>
      <w:r w:rsidRPr="00CA1455">
        <w:rPr>
          <w:rFonts w:ascii="Courier New" w:hAnsi="Courier New" w:cs="Courier New"/>
          <w:sz w:val="20"/>
          <w:szCs w:val="20"/>
        </w:rPr>
        <w:t>L_AGREEMENT_NAME VARCHAR2 (30);</w:t>
      </w:r>
    </w:p>
    <w:p w14:paraId="26BE910A"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BEGIN</w:t>
      </w:r>
    </w:p>
    <w:p w14:paraId="26BE910B"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 xml:space="preserve">   </w:t>
      </w:r>
      <w:r w:rsidRPr="00CA1455">
        <w:rPr>
          <w:rFonts w:ascii="Courier New" w:hAnsi="Courier New" w:cs="Courier New"/>
          <w:sz w:val="20"/>
          <w:szCs w:val="20"/>
        </w:rPr>
        <w:t>IF (:P_DEBUG_FLAG = 'Y') THEN</w:t>
      </w:r>
    </w:p>
    <w:p w14:paraId="26BE910C"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ab/>
      </w:r>
      <w:r w:rsidRPr="00CA1455">
        <w:rPr>
          <w:rFonts w:ascii="Courier New" w:hAnsi="Courier New" w:cs="Courier New"/>
          <w:sz w:val="20"/>
          <w:szCs w:val="20"/>
        </w:rPr>
        <w:t>SRW.MESSAGE (5000, 'DEBUG:  BEFORE GETTING CONTRACT NUMBER: ' ||:CUSTOMER_TRX_ID);</w:t>
      </w:r>
    </w:p>
    <w:p w14:paraId="26BE910D"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 xml:space="preserve">    </w:t>
      </w:r>
      <w:r w:rsidRPr="00CA1455">
        <w:rPr>
          <w:rFonts w:ascii="Courier New" w:hAnsi="Courier New" w:cs="Courier New"/>
          <w:sz w:val="20"/>
          <w:szCs w:val="20"/>
        </w:rPr>
        <w:t>END IF;</w:t>
      </w:r>
      <w:r w:rsidRPr="00CA1455">
        <w:rPr>
          <w:rFonts w:ascii="Courier New" w:hAnsi="Courier New" w:cs="Courier New"/>
          <w:sz w:val="20"/>
          <w:szCs w:val="20"/>
        </w:rPr>
        <w:tab/>
      </w:r>
    </w:p>
    <w:p w14:paraId="26BE910E"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BEGIN </w:t>
      </w:r>
      <w:r w:rsidRPr="00CA1455">
        <w:rPr>
          <w:rFonts w:ascii="Courier New" w:hAnsi="Courier New" w:cs="Courier New"/>
          <w:sz w:val="20"/>
          <w:szCs w:val="20"/>
        </w:rPr>
        <w:tab/>
      </w:r>
    </w:p>
    <w:p w14:paraId="26BE910F"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SELECT NAME</w:t>
      </w:r>
    </w:p>
    <w:p w14:paraId="26BE9110"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INTO L_AGREEMENT_NAME</w:t>
      </w:r>
    </w:p>
    <w:p w14:paraId="26BE9111" w14:textId="77777777" w:rsidR="00A435CB"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FROM SO_AGREEMENTS SOA,</w:t>
      </w:r>
    </w:p>
    <w:p w14:paraId="26BE9112"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 xml:space="preserve">            </w:t>
      </w:r>
      <w:r w:rsidRPr="00CA1455">
        <w:rPr>
          <w:rFonts w:ascii="Courier New" w:hAnsi="Courier New" w:cs="Courier New"/>
          <w:sz w:val="20"/>
          <w:szCs w:val="20"/>
        </w:rPr>
        <w:t>RA_CUSTOMER_TRX RCT</w:t>
      </w:r>
    </w:p>
    <w:p w14:paraId="26BE9113"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WHERE RCT.CUSTOMER_TRX_ID =:CUSTOMER_TRX_ID</w:t>
      </w:r>
    </w:p>
    <w:p w14:paraId="26BE9114"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AND SOA.AGREEMENT_ID = RCT.AGREEMENT_ID;        </w:t>
      </w:r>
    </w:p>
    <w:p w14:paraId="26BE9115"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EXCEPTION</w:t>
      </w:r>
    </w:p>
    <w:p w14:paraId="26BE9116"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w:t>
      </w:r>
      <w:r w:rsidRPr="00CA1455">
        <w:rPr>
          <w:rFonts w:ascii="Courier New" w:hAnsi="Courier New" w:cs="Courier New"/>
          <w:sz w:val="20"/>
          <w:szCs w:val="20"/>
        </w:rPr>
        <w:tab/>
        <w:t xml:space="preserve">     WHEN NO_DATA_FOUND THEN</w:t>
      </w:r>
    </w:p>
    <w:p w14:paraId="26BE9117"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w:t>
      </w:r>
      <w:r w:rsidRPr="00CA1455">
        <w:rPr>
          <w:rFonts w:ascii="Courier New" w:hAnsi="Courier New" w:cs="Courier New"/>
          <w:sz w:val="20"/>
          <w:szCs w:val="20"/>
        </w:rPr>
        <w:tab/>
        <w:t xml:space="preserve">       NULL;</w:t>
      </w:r>
    </w:p>
    <w:p w14:paraId="26BE9118"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END;</w:t>
      </w:r>
    </w:p>
    <w:p w14:paraId="26BE9119" w14:textId="77777777" w:rsidR="00A435CB" w:rsidRPr="00CA1455" w:rsidRDefault="00A435CB" w:rsidP="00A435CB">
      <w:pPr>
        <w:ind w:left="1440"/>
        <w:rPr>
          <w:rFonts w:ascii="Courier New" w:hAnsi="Courier New" w:cs="Courier New"/>
          <w:sz w:val="20"/>
          <w:szCs w:val="20"/>
        </w:rPr>
      </w:pPr>
      <w:r w:rsidRPr="00CA1455">
        <w:rPr>
          <w:rFonts w:ascii="Courier New" w:hAnsi="Courier New" w:cs="Courier New"/>
          <w:sz w:val="20"/>
          <w:szCs w:val="20"/>
        </w:rPr>
        <w:t xml:space="preserve"> </w:t>
      </w:r>
    </w:p>
    <w:p w14:paraId="26BE911A"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 xml:space="preserve">   </w:t>
      </w:r>
      <w:r w:rsidRPr="00CA1455">
        <w:rPr>
          <w:rFonts w:ascii="Courier New" w:hAnsi="Courier New" w:cs="Courier New"/>
          <w:sz w:val="20"/>
          <w:szCs w:val="20"/>
        </w:rPr>
        <w:t>RETURN (L_AGREEMENT_NAME);</w:t>
      </w:r>
    </w:p>
    <w:p w14:paraId="26BE911B" w14:textId="77777777" w:rsidR="00A435CB" w:rsidRPr="00CA1455" w:rsidRDefault="00A435CB" w:rsidP="00A435CB">
      <w:pPr>
        <w:ind w:left="1440"/>
        <w:rPr>
          <w:rFonts w:ascii="Courier New" w:hAnsi="Courier New" w:cs="Courier New"/>
          <w:sz w:val="20"/>
          <w:szCs w:val="20"/>
        </w:rPr>
      </w:pPr>
      <w:r>
        <w:rPr>
          <w:rFonts w:ascii="Courier New" w:hAnsi="Courier New" w:cs="Courier New"/>
          <w:sz w:val="20"/>
          <w:szCs w:val="20"/>
        </w:rPr>
        <w:t xml:space="preserve">  </w:t>
      </w:r>
      <w:r w:rsidRPr="00CA1455">
        <w:rPr>
          <w:rFonts w:ascii="Courier New" w:hAnsi="Courier New" w:cs="Courier New"/>
          <w:sz w:val="20"/>
          <w:szCs w:val="20"/>
        </w:rPr>
        <w:t>END;</w:t>
      </w:r>
    </w:p>
    <w:p w14:paraId="26BE911C" w14:textId="77777777" w:rsidR="00A435CB" w:rsidRDefault="00A435CB" w:rsidP="00A435CB">
      <w:pPr>
        <w:ind w:left="720"/>
        <w:rPr>
          <w:rFonts w:ascii="Courier New" w:hAnsi="Courier New" w:cs="Courier New"/>
          <w:sz w:val="20"/>
          <w:szCs w:val="20"/>
        </w:rPr>
      </w:pPr>
    </w:p>
    <w:p w14:paraId="26BE911D" w14:textId="77777777" w:rsidR="00A435CB" w:rsidRDefault="00A435CB" w:rsidP="00A435CB">
      <w:pPr>
        <w:rPr>
          <w:rFonts w:ascii="Courier New" w:hAnsi="Courier New" w:cs="Courier New"/>
          <w:b/>
          <w:sz w:val="20"/>
          <w:szCs w:val="20"/>
          <w:u w:val="single"/>
        </w:rPr>
      </w:pPr>
      <w:r w:rsidRPr="007414EF">
        <w:rPr>
          <w:rFonts w:ascii="Courier New" w:hAnsi="Courier New" w:cs="Courier New"/>
          <w:b/>
          <w:sz w:val="20"/>
          <w:szCs w:val="20"/>
        </w:rPr>
        <w:t>d)</w:t>
      </w:r>
      <w:r>
        <w:rPr>
          <w:rFonts w:ascii="Courier New" w:hAnsi="Courier New" w:cs="Courier New"/>
          <w:sz w:val="20"/>
          <w:szCs w:val="20"/>
        </w:rPr>
        <w:t xml:space="preserve"> </w:t>
      </w:r>
      <w:r w:rsidRPr="00A07A68">
        <w:rPr>
          <w:rFonts w:ascii="Courier New" w:hAnsi="Courier New" w:cs="Courier New"/>
          <w:b/>
          <w:sz w:val="20"/>
          <w:szCs w:val="20"/>
          <w:u w:val="single"/>
        </w:rPr>
        <w:t>CF_bill_to_tax_reference</w:t>
      </w:r>
      <w:r>
        <w:rPr>
          <w:rFonts w:ascii="Courier New" w:hAnsi="Courier New" w:cs="Courier New"/>
          <w:b/>
          <w:sz w:val="20"/>
          <w:szCs w:val="20"/>
          <w:u w:val="single"/>
        </w:rPr>
        <w:t xml:space="preserve">: </w:t>
      </w:r>
      <w:r w:rsidRPr="00BA5139">
        <w:rPr>
          <w:rFonts w:ascii="Courier New" w:hAnsi="Courier New" w:cs="Courier New"/>
          <w:sz w:val="20"/>
          <w:szCs w:val="20"/>
        </w:rPr>
        <w:t>Derive to bill to customer Tax reference</w:t>
      </w:r>
    </w:p>
    <w:p w14:paraId="26BE911E" w14:textId="77777777" w:rsidR="00A435CB" w:rsidRPr="004A397F" w:rsidRDefault="00A435CB" w:rsidP="00A435CB">
      <w:pPr>
        <w:rPr>
          <w:rFonts w:ascii="Courier New" w:hAnsi="Courier New" w:cs="Courier New"/>
          <w:sz w:val="20"/>
          <w:szCs w:val="20"/>
        </w:rPr>
      </w:pPr>
    </w:p>
    <w:p w14:paraId="26BE911F"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F</w:t>
      </w:r>
      <w:r w:rsidRPr="00A07A68">
        <w:rPr>
          <w:rFonts w:ascii="Courier New" w:hAnsi="Courier New" w:cs="Courier New"/>
          <w:sz w:val="20"/>
          <w:szCs w:val="20"/>
        </w:rPr>
        <w:t>UNCTION CF_BILL_TO_TAX_REFERENCEFORMUL RETURN VARCHAR2 IS</w:t>
      </w:r>
    </w:p>
    <w:p w14:paraId="26BE9120"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 xml:space="preserve">L_BILL_TO_TAX_REFERENCE </w:t>
      </w:r>
      <w:r>
        <w:rPr>
          <w:rFonts w:ascii="Courier New" w:hAnsi="Courier New" w:cs="Courier New"/>
          <w:sz w:val="20"/>
          <w:szCs w:val="20"/>
        </w:rPr>
        <w:t xml:space="preserve">  </w:t>
      </w:r>
      <w:r w:rsidRPr="00A07A68">
        <w:rPr>
          <w:rFonts w:ascii="Courier New" w:hAnsi="Courier New" w:cs="Courier New"/>
          <w:sz w:val="20"/>
          <w:szCs w:val="20"/>
        </w:rPr>
        <w:t>VARCHAR2(50);</w:t>
      </w:r>
    </w:p>
    <w:p w14:paraId="26BE9121"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 xml:space="preserve">L_SHIP_TO_TAX_REFERENCE </w:t>
      </w:r>
      <w:r>
        <w:rPr>
          <w:rFonts w:ascii="Courier New" w:hAnsi="Courier New" w:cs="Courier New"/>
          <w:sz w:val="20"/>
          <w:szCs w:val="20"/>
        </w:rPr>
        <w:t xml:space="preserve">  </w:t>
      </w:r>
      <w:r w:rsidRPr="00A07A68">
        <w:rPr>
          <w:rFonts w:ascii="Courier New" w:hAnsi="Courier New" w:cs="Courier New"/>
          <w:sz w:val="20"/>
          <w:szCs w:val="20"/>
        </w:rPr>
        <w:t>VARCHAR2(50);</w:t>
      </w:r>
    </w:p>
    <w:p w14:paraId="26BE9122"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L_BILL_TO_CUST_CLASS_CODE VARCHAR2(30);</w:t>
      </w:r>
    </w:p>
    <w:p w14:paraId="26BE9123"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B</w:t>
      </w:r>
      <w:r w:rsidRPr="00A07A68">
        <w:rPr>
          <w:rFonts w:ascii="Courier New" w:hAnsi="Courier New" w:cs="Courier New"/>
          <w:sz w:val="20"/>
          <w:szCs w:val="20"/>
        </w:rPr>
        <w:t>EGIN</w:t>
      </w:r>
    </w:p>
    <w:p w14:paraId="26BE9124"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--BILL TO TAX REFERENCE GV 05/01/2009</w:t>
      </w:r>
    </w:p>
    <w:p w14:paraId="26BE9125"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IF (:P_DEBUG_FLAG = 'Y') THEN</w:t>
      </w:r>
    </w:p>
    <w:p w14:paraId="26BE9126"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r>
      <w:r w:rsidRPr="00A07A68">
        <w:rPr>
          <w:rFonts w:ascii="Courier New" w:hAnsi="Courier New" w:cs="Courier New"/>
          <w:sz w:val="20"/>
          <w:szCs w:val="20"/>
        </w:rPr>
        <w:tab/>
      </w:r>
      <w:r w:rsidRPr="00A07A68">
        <w:rPr>
          <w:rFonts w:ascii="Courier New" w:hAnsi="Courier New" w:cs="Courier New"/>
          <w:sz w:val="20"/>
          <w:szCs w:val="20"/>
        </w:rPr>
        <w:tab/>
        <w:t>SRW.MESSAGE (5000, 'DEBUG:  BEFORE BILL TAX REFERENCE '||:BILL_TO_CUSTOMER_ID);</w:t>
      </w:r>
    </w:p>
    <w:p w14:paraId="26BE9127"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END IF;</w:t>
      </w:r>
      <w:r w:rsidRPr="00A07A68">
        <w:rPr>
          <w:rFonts w:ascii="Courier New" w:hAnsi="Courier New" w:cs="Courier New"/>
          <w:sz w:val="20"/>
          <w:szCs w:val="20"/>
        </w:rPr>
        <w:tab/>
      </w:r>
    </w:p>
    <w:p w14:paraId="26BE9128"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r>
    </w:p>
    <w:p w14:paraId="26BE9129"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B</w:t>
      </w:r>
      <w:r w:rsidRPr="00A07A68">
        <w:rPr>
          <w:rFonts w:ascii="Courier New" w:hAnsi="Courier New" w:cs="Courier New"/>
          <w:sz w:val="20"/>
          <w:szCs w:val="20"/>
        </w:rPr>
        <w:t>EGIN</w:t>
      </w:r>
    </w:p>
    <w:p w14:paraId="26BE912A"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p>
    <w:p w14:paraId="26BE912B"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SELECT NVL(HOP.TAX_REFERENCE,HOP.JGZZ_FISCAL_CODE) ,</w:t>
      </w:r>
    </w:p>
    <w:p w14:paraId="26BE912C"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CUSTOMER_CLASS_CODE</w:t>
      </w:r>
    </w:p>
    <w:p w14:paraId="26BE912D"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w:t>
      </w:r>
      <w:r w:rsidRPr="00A07A68">
        <w:rPr>
          <w:rFonts w:ascii="Courier New" w:hAnsi="Courier New" w:cs="Courier New"/>
          <w:sz w:val="20"/>
          <w:szCs w:val="20"/>
        </w:rPr>
        <w:t xml:space="preserve">  INTO L_BILL_TO_TAX_REFERENCE,</w:t>
      </w:r>
    </w:p>
    <w:p w14:paraId="26BE912E"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w:t>
      </w:r>
      <w:r w:rsidRPr="00A07A68">
        <w:rPr>
          <w:rFonts w:ascii="Courier New" w:hAnsi="Courier New" w:cs="Courier New"/>
          <w:sz w:val="20"/>
          <w:szCs w:val="20"/>
        </w:rPr>
        <w:t xml:space="preserve">   L_BILL_TO_CUST_CLASS_CODE</w:t>
      </w:r>
    </w:p>
    <w:p w14:paraId="26BE912F"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w:t>
      </w:r>
      <w:r w:rsidRPr="00A07A68">
        <w:rPr>
          <w:rFonts w:ascii="Courier New" w:hAnsi="Courier New" w:cs="Courier New"/>
          <w:sz w:val="20"/>
          <w:szCs w:val="20"/>
        </w:rPr>
        <w:t>FROM HZ_ORGANIZATION_PROFILES HOP,HZ_CUST_ACCOUNTS HCA</w:t>
      </w:r>
    </w:p>
    <w:p w14:paraId="26BE9130"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r>
      <w:r>
        <w:rPr>
          <w:rFonts w:ascii="Courier New" w:hAnsi="Courier New" w:cs="Courier New"/>
          <w:sz w:val="20"/>
          <w:szCs w:val="20"/>
        </w:rPr>
        <w:t xml:space="preserve">   </w:t>
      </w:r>
      <w:r w:rsidRPr="00A07A68">
        <w:rPr>
          <w:rFonts w:ascii="Courier New" w:hAnsi="Courier New" w:cs="Courier New"/>
          <w:sz w:val="20"/>
          <w:szCs w:val="20"/>
        </w:rPr>
        <w:t>WHERE HOP.PARTY_ID = HCA.PARTY_ID</w:t>
      </w:r>
    </w:p>
    <w:p w14:paraId="26BE9131"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w:t>
      </w:r>
      <w:r>
        <w:rPr>
          <w:rFonts w:ascii="Courier New" w:hAnsi="Courier New" w:cs="Courier New"/>
          <w:sz w:val="20"/>
          <w:szCs w:val="20"/>
        </w:rPr>
        <w:t xml:space="preserve">   </w:t>
      </w:r>
      <w:r w:rsidRPr="00A07A68">
        <w:rPr>
          <w:rFonts w:ascii="Courier New" w:hAnsi="Courier New" w:cs="Courier New"/>
          <w:sz w:val="20"/>
          <w:szCs w:val="20"/>
        </w:rPr>
        <w:t xml:space="preserve">AND SYSDATE BETWEEN TRUNC(HOP.EFFECTIVE_START_DATE) AND </w:t>
      </w:r>
      <w:r>
        <w:rPr>
          <w:rFonts w:ascii="Courier New" w:hAnsi="Courier New" w:cs="Courier New"/>
          <w:sz w:val="20"/>
          <w:szCs w:val="20"/>
        </w:rPr>
        <w:t xml:space="preserve"> </w:t>
      </w:r>
      <w:r w:rsidRPr="00A07A68">
        <w:rPr>
          <w:rFonts w:ascii="Courier New" w:hAnsi="Courier New" w:cs="Courier New"/>
          <w:sz w:val="20"/>
          <w:szCs w:val="20"/>
        </w:rPr>
        <w:t>TRUNC(NVL(HOP.EFFECTIVE_END_DATE,SYSDATE+1))</w:t>
      </w:r>
    </w:p>
    <w:p w14:paraId="26BE9132"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ab/>
        <w:t xml:space="preserve">  </w:t>
      </w:r>
      <w:r>
        <w:rPr>
          <w:rFonts w:ascii="Courier New" w:hAnsi="Courier New" w:cs="Courier New"/>
          <w:sz w:val="20"/>
          <w:szCs w:val="20"/>
        </w:rPr>
        <w:t xml:space="preserve">   </w:t>
      </w:r>
      <w:r w:rsidRPr="00A07A68">
        <w:rPr>
          <w:rFonts w:ascii="Courier New" w:hAnsi="Courier New" w:cs="Courier New"/>
          <w:sz w:val="20"/>
          <w:szCs w:val="20"/>
        </w:rPr>
        <w:t>AND HCA.CUST_ACCOUNT_ID = :BILL_TO_CUSTOMER_ID;</w:t>
      </w:r>
    </w:p>
    <w:p w14:paraId="26BE9133"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w:t>
      </w:r>
    </w:p>
    <w:p w14:paraId="26BE9134"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E</w:t>
      </w:r>
      <w:r w:rsidRPr="00A07A68">
        <w:rPr>
          <w:rFonts w:ascii="Courier New" w:hAnsi="Courier New" w:cs="Courier New"/>
          <w:sz w:val="20"/>
          <w:szCs w:val="20"/>
        </w:rPr>
        <w:t>XCEPTION</w:t>
      </w:r>
    </w:p>
    <w:p w14:paraId="26BE9135"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t>
      </w:r>
      <w:r>
        <w:rPr>
          <w:rFonts w:ascii="Courier New" w:hAnsi="Courier New" w:cs="Courier New"/>
          <w:sz w:val="20"/>
          <w:szCs w:val="20"/>
        </w:rPr>
        <w:t>W</w:t>
      </w:r>
      <w:r w:rsidRPr="00A07A68">
        <w:rPr>
          <w:rFonts w:ascii="Courier New" w:hAnsi="Courier New" w:cs="Courier New"/>
          <w:sz w:val="20"/>
          <w:szCs w:val="20"/>
        </w:rPr>
        <w:t>HEN NO_DATA_FOUND THEN</w:t>
      </w:r>
    </w:p>
    <w:p w14:paraId="26BE9136"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--GET THE TRX DATE VALUE</w:t>
      </w:r>
    </w:p>
    <w:p w14:paraId="26BE9137"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B</w:t>
      </w:r>
      <w:r w:rsidRPr="00A07A68">
        <w:rPr>
          <w:rFonts w:ascii="Courier New" w:hAnsi="Courier New" w:cs="Courier New"/>
          <w:sz w:val="20"/>
          <w:szCs w:val="20"/>
        </w:rPr>
        <w:t>EGIN</w:t>
      </w:r>
    </w:p>
    <w:p w14:paraId="26BE9138"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lastRenderedPageBreak/>
        <w:t xml:space="preserve">  </w:t>
      </w:r>
      <w:r w:rsidRPr="00A07A68">
        <w:rPr>
          <w:rFonts w:ascii="Courier New" w:hAnsi="Courier New" w:cs="Courier New"/>
          <w:sz w:val="20"/>
          <w:szCs w:val="20"/>
        </w:rPr>
        <w:tab/>
        <w:t xml:space="preserve">        SELECT NVL(HOP.TAX_REFERENCE,HOP.JGZZ_FISCAL_CODE) </w:t>
      </w:r>
    </w:p>
    <w:p w14:paraId="26BE9139"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w:t>
      </w:r>
      <w:r w:rsidRPr="00A07A68">
        <w:rPr>
          <w:rFonts w:ascii="Courier New" w:hAnsi="Courier New" w:cs="Courier New"/>
          <w:sz w:val="20"/>
          <w:szCs w:val="20"/>
        </w:rPr>
        <w:t xml:space="preserve">   </w:t>
      </w:r>
      <w:r>
        <w:rPr>
          <w:rFonts w:ascii="Courier New" w:hAnsi="Courier New" w:cs="Courier New"/>
          <w:sz w:val="20"/>
          <w:szCs w:val="20"/>
        </w:rPr>
        <w:t>INTO</w:t>
      </w:r>
      <w:r w:rsidRPr="00A07A68">
        <w:rPr>
          <w:rFonts w:ascii="Courier New" w:hAnsi="Courier New" w:cs="Courier New"/>
          <w:sz w:val="20"/>
          <w:szCs w:val="20"/>
        </w:rPr>
        <w:t xml:space="preserve"> L_BILL_TO_TAX_REFERENCE</w:t>
      </w:r>
    </w:p>
    <w:p w14:paraId="26BE913A"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w:t>
      </w:r>
      <w:r w:rsidRPr="00A07A68">
        <w:rPr>
          <w:rFonts w:ascii="Courier New" w:hAnsi="Courier New" w:cs="Courier New"/>
          <w:sz w:val="20"/>
          <w:szCs w:val="20"/>
        </w:rPr>
        <w:t xml:space="preserve">     FROM HZ_ORGANIZATION_PROFILES HOP,HZ_CUST_ACCOUNTS HCA</w:t>
      </w:r>
    </w:p>
    <w:p w14:paraId="26BE913B"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WHERE HOP.PARTY_ID = HCA.PARTY_ID</w:t>
      </w:r>
    </w:p>
    <w:p w14:paraId="26BE913C" w14:textId="77777777" w:rsidR="00A435CB"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w:t>
      </w:r>
      <w:r w:rsidRPr="00A07A68">
        <w:rPr>
          <w:rFonts w:ascii="Courier New" w:hAnsi="Courier New" w:cs="Courier New"/>
          <w:sz w:val="20"/>
          <w:szCs w:val="20"/>
        </w:rPr>
        <w:t xml:space="preserve">AND :TRX_DATE BETWEEN </w:t>
      </w:r>
      <w:r>
        <w:rPr>
          <w:rFonts w:ascii="Courier New" w:hAnsi="Courier New" w:cs="Courier New"/>
          <w:sz w:val="20"/>
          <w:szCs w:val="20"/>
        </w:rPr>
        <w:t>t</w:t>
      </w:r>
      <w:r w:rsidRPr="00A07A68">
        <w:rPr>
          <w:rFonts w:ascii="Courier New" w:hAnsi="Courier New" w:cs="Courier New"/>
          <w:sz w:val="20"/>
          <w:szCs w:val="20"/>
        </w:rPr>
        <w:t xml:space="preserve">RUNC(HOP.EFFECTIVE_START_DATE) </w:t>
      </w:r>
      <w:r>
        <w:rPr>
          <w:rFonts w:ascii="Courier New" w:hAnsi="Courier New" w:cs="Courier New"/>
          <w:sz w:val="20"/>
          <w:szCs w:val="20"/>
        </w:rPr>
        <w:t xml:space="preserve">   </w:t>
      </w:r>
    </w:p>
    <w:p w14:paraId="26BE913D"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AND TRUNC(NVL(HOP.EFFECTIVE_END_DATE,SYSDATE+1))</w:t>
      </w:r>
    </w:p>
    <w:p w14:paraId="26BE913E"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HCA.CUST_ACCOUNT_ID = :BILL_TO_CUSTOMER_ID</w:t>
      </w:r>
    </w:p>
    <w:p w14:paraId="26BE913F"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ROWNUM=1;</w:t>
      </w:r>
    </w:p>
    <w:p w14:paraId="26BE9140"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 xml:space="preserve">  E</w:t>
      </w:r>
      <w:r w:rsidRPr="00A07A68">
        <w:rPr>
          <w:rFonts w:ascii="Courier New" w:hAnsi="Courier New" w:cs="Courier New"/>
          <w:sz w:val="20"/>
          <w:szCs w:val="20"/>
        </w:rPr>
        <w:t>XCEPTION</w:t>
      </w:r>
    </w:p>
    <w:p w14:paraId="26BE9141"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t>
      </w:r>
      <w:r>
        <w:rPr>
          <w:rFonts w:ascii="Courier New" w:hAnsi="Courier New" w:cs="Courier New"/>
          <w:sz w:val="20"/>
          <w:szCs w:val="20"/>
        </w:rPr>
        <w:t>W</w:t>
      </w:r>
      <w:r w:rsidRPr="00A07A68">
        <w:rPr>
          <w:rFonts w:ascii="Courier New" w:hAnsi="Courier New" w:cs="Courier New"/>
          <w:sz w:val="20"/>
          <w:szCs w:val="20"/>
        </w:rPr>
        <w:t>HEN NO_DATA_FOUND THEN</w:t>
      </w:r>
    </w:p>
    <w:p w14:paraId="26BE9142"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NULL;</w:t>
      </w:r>
    </w:p>
    <w:p w14:paraId="26BE9143"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t>
      </w:r>
      <w:r>
        <w:rPr>
          <w:rFonts w:ascii="Courier New" w:hAnsi="Courier New" w:cs="Courier New"/>
          <w:sz w:val="20"/>
          <w:szCs w:val="20"/>
        </w:rPr>
        <w:t>E</w:t>
      </w:r>
      <w:r w:rsidRPr="00A07A68">
        <w:rPr>
          <w:rFonts w:ascii="Courier New" w:hAnsi="Courier New" w:cs="Courier New"/>
          <w:sz w:val="20"/>
          <w:szCs w:val="20"/>
        </w:rPr>
        <w:t>ND;</w:t>
      </w:r>
    </w:p>
    <w:p w14:paraId="26BE9144"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t>
      </w:r>
    </w:p>
    <w:p w14:paraId="26BE9145"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Pr>
          <w:rFonts w:ascii="Courier New" w:hAnsi="Courier New" w:cs="Courier New"/>
          <w:sz w:val="20"/>
          <w:szCs w:val="20"/>
        </w:rPr>
        <w:t>E</w:t>
      </w:r>
      <w:r w:rsidRPr="00A07A68">
        <w:rPr>
          <w:rFonts w:ascii="Courier New" w:hAnsi="Courier New" w:cs="Courier New"/>
          <w:sz w:val="20"/>
          <w:szCs w:val="20"/>
        </w:rPr>
        <w:t>nd;</w:t>
      </w:r>
    </w:p>
    <w:p w14:paraId="26BE9146"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p>
    <w:p w14:paraId="26BE9147"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IF (:P_DEBUG_FLAG = 'Y') THEN</w:t>
      </w:r>
    </w:p>
    <w:p w14:paraId="26BE9148"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SRW.MESSAGE (5000, 'DEBUG:  BEFORE SHIP TAX REFERENCE '||:SHIP_TO_CUSTOMER_ID);</w:t>
      </w:r>
    </w:p>
    <w:p w14:paraId="26BE9149"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END IF;</w:t>
      </w:r>
      <w:r w:rsidRPr="00A07A68">
        <w:rPr>
          <w:rFonts w:ascii="Courier New" w:hAnsi="Courier New" w:cs="Courier New"/>
          <w:sz w:val="20"/>
          <w:szCs w:val="20"/>
        </w:rPr>
        <w:tab/>
      </w:r>
    </w:p>
    <w:p w14:paraId="26BE914A"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p>
    <w:p w14:paraId="26BE914B"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--SHIP TO TAX REFERENCE</w:t>
      </w:r>
    </w:p>
    <w:p w14:paraId="26BE914C"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BEGIN</w:t>
      </w:r>
    </w:p>
    <w:p w14:paraId="26BE914D"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SELECT NVL(HOP.TAX_REFERENCE,HOP.JGZZ_FISCAL_CODE) </w:t>
      </w:r>
    </w:p>
    <w:p w14:paraId="26BE914E"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INTO L_SHIP_TO_TAX_REFERENCE</w:t>
      </w:r>
    </w:p>
    <w:p w14:paraId="26BE914F"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FROM HZ_ORGANIZATION_PROFILES HOP,HZ_CUST_ACCOUNTS HCA</w:t>
      </w:r>
    </w:p>
    <w:p w14:paraId="26BE9150"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WHERE HOP.PARTY_ID = HCA.PARTY_ID</w:t>
      </w:r>
    </w:p>
    <w:p w14:paraId="26BE9151"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SYSDATE BETWEEN TRUNC(HOP.EFFECTIVE_START_DATE) AND TRUNC(NVL(HOP.EFFECTIVE_END_DATE,SYSDATE+1))</w:t>
      </w:r>
    </w:p>
    <w:p w14:paraId="26BE9152"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HCA.CUST_ACCOUNT_ID = :SHIP_TO_CUSTOMER_ID; </w:t>
      </w:r>
      <w:r w:rsidRPr="00A07A68">
        <w:rPr>
          <w:rFonts w:ascii="Courier New" w:hAnsi="Courier New" w:cs="Courier New"/>
          <w:sz w:val="20"/>
          <w:szCs w:val="20"/>
        </w:rPr>
        <w:tab/>
        <w:t xml:space="preserve">  </w:t>
      </w:r>
    </w:p>
    <w:p w14:paraId="26BE9153"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EXCEPTION</w:t>
      </w:r>
    </w:p>
    <w:p w14:paraId="26BE9154"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WHEN NO_DATA_FOUND THEN</w:t>
      </w:r>
    </w:p>
    <w:p w14:paraId="26BE9155"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BEGIN</w:t>
      </w:r>
    </w:p>
    <w:p w14:paraId="26BE9156"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SELECT NVL(HOP.TAX_REFERENCE,HOP.JGZZ_FISCAL_CODE) </w:t>
      </w:r>
    </w:p>
    <w:p w14:paraId="26BE9157"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INTO L_SHIP_TO_TAX_REFERENCE</w:t>
      </w:r>
    </w:p>
    <w:p w14:paraId="26BE9158"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FROM HZ_ORGANIZATION_PROFILES HOP,HZ_CUST_ACCOUNTS HCA</w:t>
      </w:r>
    </w:p>
    <w:p w14:paraId="26BE9159"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WHERE HOP.PARTY_ID = HCA.PARTY_ID</w:t>
      </w:r>
    </w:p>
    <w:p w14:paraId="26BE915A"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:TRX_DATE BETWEEN TRUNC(HOP.EFFECTIVE_START_DATE) AND TRUNC(NVL(HOP.EFFECTIVE_END_DATE,SYSDATE+1))</w:t>
      </w:r>
    </w:p>
    <w:p w14:paraId="26BE915B"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HCA.CUST_ACCOUNT_ID = :SHIP_TO_CUSTOMER_ID</w:t>
      </w:r>
    </w:p>
    <w:p w14:paraId="26BE915C"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ab/>
        <w:t xml:space="preserve">             AND ROWNUM=1; </w:t>
      </w:r>
      <w:r w:rsidRPr="00A07A68">
        <w:rPr>
          <w:rFonts w:ascii="Courier New" w:hAnsi="Courier New" w:cs="Courier New"/>
          <w:sz w:val="20"/>
          <w:szCs w:val="20"/>
        </w:rPr>
        <w:tab/>
        <w:t xml:space="preserve">  </w:t>
      </w:r>
    </w:p>
    <w:p w14:paraId="26BE915D"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t>
      </w:r>
    </w:p>
    <w:p w14:paraId="26BE915E"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EXCEPTION</w:t>
      </w:r>
    </w:p>
    <w:p w14:paraId="26BE915F"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WHEN NO_DATA_FOUND THEN</w:t>
      </w:r>
    </w:p>
    <w:p w14:paraId="26BE9160"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NULL;</w:t>
      </w:r>
    </w:p>
    <w:p w14:paraId="26BE9161"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r w:rsidRPr="00A07A68">
        <w:rPr>
          <w:rFonts w:ascii="Courier New" w:hAnsi="Courier New" w:cs="Courier New"/>
          <w:sz w:val="20"/>
          <w:szCs w:val="20"/>
        </w:rPr>
        <w:tab/>
        <w:t xml:space="preserve"> END;</w:t>
      </w:r>
    </w:p>
    <w:p w14:paraId="26BE9162"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END;</w:t>
      </w:r>
    </w:p>
    <w:p w14:paraId="26BE9163"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p>
    <w:p w14:paraId="26BE9164"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IF (:P_DEBUG_FLAG = 'Y') THEN</w:t>
      </w:r>
    </w:p>
    <w:p w14:paraId="26BE9165"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ab/>
      </w:r>
      <w:r w:rsidRPr="00A07A68">
        <w:rPr>
          <w:rFonts w:ascii="Courier New" w:hAnsi="Courier New" w:cs="Courier New"/>
          <w:sz w:val="20"/>
          <w:szCs w:val="20"/>
        </w:rPr>
        <w:t>SRW.MESSAGE (5000, 'DEBUG:  AFTER SHIP TAX REFERENCE '||L_SHIP_TO_TAX_REFERENCE);</w:t>
      </w:r>
    </w:p>
    <w:p w14:paraId="26BE9166" w14:textId="77777777" w:rsidR="00A435CB" w:rsidRPr="00A07A68"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A07A68">
        <w:rPr>
          <w:rFonts w:ascii="Courier New" w:hAnsi="Courier New" w:cs="Courier New"/>
          <w:sz w:val="20"/>
          <w:szCs w:val="20"/>
        </w:rPr>
        <w:t>END IF;</w:t>
      </w:r>
      <w:r w:rsidRPr="00A07A68">
        <w:rPr>
          <w:rFonts w:ascii="Courier New" w:hAnsi="Courier New" w:cs="Courier New"/>
          <w:sz w:val="20"/>
          <w:szCs w:val="20"/>
        </w:rPr>
        <w:tab/>
        <w:t xml:space="preserve">    </w:t>
      </w:r>
    </w:p>
    <w:p w14:paraId="26BE9167"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p>
    <w:p w14:paraId="26BE9168"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:CP_SHIP_TO_TAX_REFERENCE :=L_SHIP_TO_TAX_REFERENCE;</w:t>
      </w:r>
    </w:p>
    <w:p w14:paraId="26BE9169"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:BILL_TO_CUST_CLASS_CODE:=L_BILL_TO_CUST_CLASS_CODE;</w:t>
      </w:r>
    </w:p>
    <w:p w14:paraId="26BE916A"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t xml:space="preserve">  </w:t>
      </w:r>
    </w:p>
    <w:p w14:paraId="26BE916B" w14:textId="77777777" w:rsidR="00A435CB" w:rsidRPr="00A07A68" w:rsidRDefault="00A435CB" w:rsidP="00A435CB">
      <w:pPr>
        <w:ind w:left="720"/>
        <w:rPr>
          <w:rFonts w:ascii="Courier New" w:hAnsi="Courier New" w:cs="Courier New"/>
          <w:sz w:val="20"/>
          <w:szCs w:val="20"/>
        </w:rPr>
      </w:pPr>
      <w:r w:rsidRPr="00A07A68">
        <w:rPr>
          <w:rFonts w:ascii="Courier New" w:hAnsi="Courier New" w:cs="Courier New"/>
          <w:sz w:val="20"/>
          <w:szCs w:val="20"/>
        </w:rPr>
        <w:lastRenderedPageBreak/>
        <w:t xml:space="preserve"> RETURN L_BILL_TO_TAX_REFERENCE; </w:t>
      </w:r>
    </w:p>
    <w:p w14:paraId="26BE916C" w14:textId="77777777" w:rsidR="00A435CB" w:rsidRDefault="00A435CB" w:rsidP="00A435CB">
      <w:pPr>
        <w:ind w:left="720"/>
        <w:rPr>
          <w:rFonts w:ascii="Courier New" w:hAnsi="Courier New" w:cs="Courier New"/>
          <w:sz w:val="20"/>
          <w:szCs w:val="20"/>
        </w:rPr>
      </w:pPr>
      <w:r w:rsidRPr="00A07A68">
        <w:rPr>
          <w:rFonts w:ascii="Courier New" w:hAnsi="Courier New" w:cs="Courier New"/>
          <w:sz w:val="20"/>
          <w:szCs w:val="20"/>
        </w:rPr>
        <w:t>END;</w:t>
      </w:r>
    </w:p>
    <w:p w14:paraId="26BE916D" w14:textId="77777777" w:rsidR="00A435CB" w:rsidRPr="00A07A68" w:rsidRDefault="00A435CB" w:rsidP="00A435CB">
      <w:pPr>
        <w:ind w:left="720"/>
        <w:rPr>
          <w:rFonts w:ascii="Courier New" w:hAnsi="Courier New" w:cs="Courier New"/>
          <w:sz w:val="20"/>
          <w:szCs w:val="20"/>
        </w:rPr>
      </w:pPr>
    </w:p>
    <w:p w14:paraId="26BE916E" w14:textId="77777777" w:rsidR="00A435CB" w:rsidRPr="004A397F" w:rsidRDefault="00A435CB" w:rsidP="00A435CB">
      <w:pPr>
        <w:ind w:left="720" w:hanging="720"/>
        <w:rPr>
          <w:rFonts w:ascii="Courier New" w:hAnsi="Courier New" w:cs="Courier New"/>
          <w:sz w:val="20"/>
          <w:szCs w:val="20"/>
        </w:rPr>
      </w:pPr>
      <w:r>
        <w:rPr>
          <w:rFonts w:ascii="Courier New" w:hAnsi="Courier New" w:cs="Courier New"/>
          <w:b/>
          <w:sz w:val="20"/>
          <w:szCs w:val="20"/>
        </w:rPr>
        <w:t>E</w:t>
      </w:r>
      <w:r w:rsidRPr="007414EF">
        <w:rPr>
          <w:rFonts w:ascii="Courier New" w:hAnsi="Courier New" w:cs="Courier New"/>
          <w:b/>
          <w:sz w:val="20"/>
          <w:szCs w:val="20"/>
        </w:rPr>
        <w:t>)</w:t>
      </w:r>
      <w:r>
        <w:rPr>
          <w:rFonts w:ascii="Courier New" w:hAnsi="Courier New" w:cs="Courier New"/>
          <w:sz w:val="20"/>
          <w:szCs w:val="20"/>
        </w:rPr>
        <w:t xml:space="preserve"> </w:t>
      </w:r>
      <w:r w:rsidRPr="00A07A68">
        <w:rPr>
          <w:rFonts w:ascii="Courier New" w:hAnsi="Courier New" w:cs="Courier New"/>
          <w:b/>
          <w:sz w:val="20"/>
          <w:szCs w:val="20"/>
          <w:u w:val="single"/>
        </w:rPr>
        <w:t>CF_</w:t>
      </w:r>
      <w:r>
        <w:rPr>
          <w:rFonts w:ascii="Courier New" w:hAnsi="Courier New" w:cs="Courier New"/>
          <w:b/>
          <w:sz w:val="20"/>
          <w:szCs w:val="20"/>
          <w:u w:val="single"/>
        </w:rPr>
        <w:t xml:space="preserve">BANK_DETAILS: </w:t>
      </w:r>
      <w:r w:rsidRPr="00377A09">
        <w:rPr>
          <w:rFonts w:ascii="Courier New" w:hAnsi="Courier New" w:cs="Courier New"/>
          <w:sz w:val="20"/>
          <w:szCs w:val="20"/>
        </w:rPr>
        <w:t>T</w:t>
      </w:r>
      <w:r>
        <w:rPr>
          <w:rFonts w:ascii="Courier New" w:hAnsi="Courier New" w:cs="Courier New"/>
          <w:sz w:val="20"/>
          <w:szCs w:val="20"/>
        </w:rPr>
        <w:t>o derive Remit to Bank Details</w:t>
      </w:r>
    </w:p>
    <w:p w14:paraId="26BE916F" w14:textId="77777777" w:rsidR="00A435CB" w:rsidRDefault="00A435CB" w:rsidP="00A435CB">
      <w:pPr>
        <w:ind w:left="720"/>
        <w:rPr>
          <w:rFonts w:ascii="Courier New" w:hAnsi="Courier New" w:cs="Courier New"/>
          <w:sz w:val="20"/>
          <w:szCs w:val="20"/>
          <w:lang w:eastAsia="ja-JP"/>
        </w:rPr>
      </w:pPr>
    </w:p>
    <w:p w14:paraId="26BE9170"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F</w:t>
      </w:r>
      <w:r w:rsidRPr="00377A09">
        <w:rPr>
          <w:rFonts w:ascii="Courier New" w:hAnsi="Courier New" w:cs="Courier New"/>
          <w:sz w:val="20"/>
          <w:szCs w:val="20"/>
          <w:lang w:eastAsia="ja-JP"/>
        </w:rPr>
        <w:t>UNCTION CF_BANK_DETAILSFORMULA RETURN CHAR IS</w:t>
      </w:r>
    </w:p>
    <w:p w14:paraId="26BE9171" w14:textId="77777777" w:rsidR="00A435CB" w:rsidRPr="003B36C1" w:rsidRDefault="00A435CB" w:rsidP="00A435CB">
      <w:pPr>
        <w:rPr>
          <w:rFonts w:ascii="Courier New" w:hAnsi="Courier New" w:cs="Courier New"/>
          <w:sz w:val="20"/>
          <w:szCs w:val="20"/>
          <w:lang w:val="de-DE" w:eastAsia="ja-JP"/>
        </w:rPr>
      </w:pPr>
      <w:r>
        <w:rPr>
          <w:rFonts w:ascii="Courier New" w:hAnsi="Courier New" w:cs="Courier New"/>
          <w:sz w:val="20"/>
          <w:szCs w:val="20"/>
          <w:lang w:eastAsia="ja-JP"/>
        </w:rPr>
        <w:t xml:space="preserve">  </w:t>
      </w:r>
      <w:r w:rsidRPr="003B36C1">
        <w:rPr>
          <w:rFonts w:ascii="Courier New" w:hAnsi="Courier New" w:cs="Courier New"/>
          <w:sz w:val="20"/>
          <w:szCs w:val="20"/>
          <w:lang w:val="de-DE" w:eastAsia="ja-JP"/>
        </w:rPr>
        <w:t>L_PROFIE_REMITBANK_DFF VARCHAR2(150);</w:t>
      </w:r>
    </w:p>
    <w:p w14:paraId="26BE9172" w14:textId="77777777" w:rsidR="00A435CB" w:rsidRPr="00377A09" w:rsidRDefault="00A435CB" w:rsidP="00A435CB">
      <w:pPr>
        <w:rPr>
          <w:rFonts w:ascii="Courier New" w:hAnsi="Courier New" w:cs="Courier New"/>
          <w:sz w:val="20"/>
          <w:szCs w:val="20"/>
          <w:lang w:eastAsia="ja-JP"/>
        </w:rPr>
      </w:pPr>
      <w:r w:rsidRPr="003B36C1">
        <w:rPr>
          <w:rFonts w:ascii="Courier New" w:hAnsi="Courier New" w:cs="Courier New"/>
          <w:sz w:val="20"/>
          <w:szCs w:val="20"/>
          <w:lang w:val="de-DE" w:eastAsia="ja-JP"/>
        </w:rPr>
        <w:t xml:space="preserve">  </w:t>
      </w:r>
      <w:r w:rsidRPr="00377A09">
        <w:rPr>
          <w:rFonts w:ascii="Courier New" w:hAnsi="Courier New" w:cs="Courier New"/>
          <w:sz w:val="20"/>
          <w:szCs w:val="20"/>
          <w:lang w:eastAsia="ja-JP"/>
        </w:rPr>
        <w:t>L_BANK_NAME            VARCHAR2(100);</w:t>
      </w:r>
    </w:p>
    <w:p w14:paraId="26BE9173"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377A09">
        <w:rPr>
          <w:rFonts w:ascii="Courier New" w:hAnsi="Courier New" w:cs="Courier New"/>
          <w:sz w:val="20"/>
          <w:szCs w:val="20"/>
          <w:lang w:eastAsia="ja-JP"/>
        </w:rPr>
        <w:t>L_BANK_NUMBER          VARCHAR2(30);</w:t>
      </w:r>
    </w:p>
    <w:p w14:paraId="26BE9174"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377A09">
        <w:rPr>
          <w:rFonts w:ascii="Courier New" w:hAnsi="Courier New" w:cs="Courier New"/>
          <w:sz w:val="20"/>
          <w:szCs w:val="20"/>
          <w:lang w:eastAsia="ja-JP"/>
        </w:rPr>
        <w:t>L_BANK_BRANCH_NUM      VARCHAR2(30);</w:t>
      </w:r>
    </w:p>
    <w:p w14:paraId="26BE9175"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377A09">
        <w:rPr>
          <w:rFonts w:ascii="Courier New" w:hAnsi="Courier New" w:cs="Courier New"/>
          <w:sz w:val="20"/>
          <w:szCs w:val="20"/>
          <w:lang w:eastAsia="ja-JP"/>
        </w:rPr>
        <w:t>L_BANK_SWIFT_CODE      VARCHAR2(30 BYTE);</w:t>
      </w:r>
    </w:p>
    <w:p w14:paraId="26BE9176" w14:textId="77777777" w:rsidR="00A435CB"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377A09">
        <w:rPr>
          <w:rFonts w:ascii="Courier New" w:hAnsi="Courier New" w:cs="Courier New"/>
          <w:sz w:val="20"/>
          <w:szCs w:val="20"/>
          <w:lang w:eastAsia="ja-JP"/>
        </w:rPr>
        <w:t>L_BANK_IBAN_NUM        VARCHAR2(50);</w:t>
      </w:r>
    </w:p>
    <w:p w14:paraId="26BE9177" w14:textId="77777777" w:rsidR="00A435CB" w:rsidRPr="00377A09" w:rsidRDefault="00A435CB" w:rsidP="00A435CB">
      <w:pPr>
        <w:rPr>
          <w:rFonts w:ascii="Courier New" w:hAnsi="Courier New" w:cs="Courier New"/>
          <w:sz w:val="20"/>
          <w:szCs w:val="20"/>
          <w:lang w:eastAsia="ja-JP"/>
        </w:rPr>
      </w:pPr>
    </w:p>
    <w:p w14:paraId="26BE9178"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B</w:t>
      </w:r>
      <w:r w:rsidRPr="00377A09">
        <w:rPr>
          <w:rFonts w:ascii="Courier New" w:hAnsi="Courier New" w:cs="Courier New"/>
          <w:sz w:val="20"/>
          <w:szCs w:val="20"/>
          <w:lang w:eastAsia="ja-JP"/>
        </w:rPr>
        <w:t>egin</w:t>
      </w:r>
    </w:p>
    <w:p w14:paraId="26BE9179"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r>
    </w:p>
    <w:p w14:paraId="26BE917A"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377A09">
        <w:rPr>
          <w:rFonts w:ascii="Courier New" w:hAnsi="Courier New" w:cs="Courier New"/>
          <w:sz w:val="20"/>
          <w:szCs w:val="20"/>
          <w:lang w:eastAsia="ja-JP"/>
        </w:rPr>
        <w:t>BEGIN</w:t>
      </w:r>
    </w:p>
    <w:p w14:paraId="26BE917B" w14:textId="77777777" w:rsidR="00A435CB"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SELECT SUBSTR(ATTRIBUTE5,1,INSTR(ATTRIBUTE5,'|')-1) BANK_NAME,          </w:t>
      </w:r>
      <w:r>
        <w:rPr>
          <w:rFonts w:ascii="Courier New" w:hAnsi="Courier New" w:cs="Courier New"/>
          <w:sz w:val="20"/>
          <w:szCs w:val="20"/>
          <w:lang w:eastAsia="ja-JP"/>
        </w:rPr>
        <w:t xml:space="preserve">   </w:t>
      </w:r>
    </w:p>
    <w:p w14:paraId="26BE917C" w14:textId="77777777" w:rsidR="00A435CB" w:rsidRPr="006F071F" w:rsidRDefault="00A435CB" w:rsidP="00A435CB">
      <w:pPr>
        <w:rPr>
          <w:rFonts w:ascii="Courier New" w:hAnsi="Courier New" w:cs="Courier New"/>
          <w:sz w:val="20"/>
          <w:szCs w:val="20"/>
          <w:lang w:val="fr-FR" w:eastAsia="ja-JP"/>
        </w:rPr>
      </w:pPr>
      <w:r>
        <w:rPr>
          <w:rFonts w:ascii="Courier New" w:hAnsi="Courier New" w:cs="Courier New"/>
          <w:sz w:val="20"/>
          <w:szCs w:val="20"/>
          <w:lang w:eastAsia="ja-JP"/>
        </w:rPr>
        <w:t xml:space="preserve">           </w:t>
      </w:r>
      <w:r w:rsidRPr="006F071F">
        <w:rPr>
          <w:rFonts w:ascii="Courier New" w:hAnsi="Courier New" w:cs="Courier New"/>
          <w:sz w:val="20"/>
          <w:szCs w:val="20"/>
          <w:lang w:val="fr-FR" w:eastAsia="ja-JP"/>
        </w:rPr>
        <w:t>SUBSTR(ATTRIBUTE5,INSTR(ATTRIBUTE5,'|')+1,</w:t>
      </w:r>
    </w:p>
    <w:p w14:paraId="26BE917D" w14:textId="77777777" w:rsidR="00A435CB" w:rsidRPr="006F071F" w:rsidRDefault="00A435CB" w:rsidP="00A435CB">
      <w:pPr>
        <w:rPr>
          <w:rFonts w:ascii="Courier New" w:hAnsi="Courier New" w:cs="Courier New"/>
          <w:sz w:val="20"/>
          <w:szCs w:val="20"/>
          <w:lang w:val="fr-FR" w:eastAsia="ja-JP"/>
        </w:rPr>
      </w:pPr>
      <w:r w:rsidRPr="006F071F">
        <w:rPr>
          <w:rFonts w:ascii="Courier New" w:hAnsi="Courier New" w:cs="Courier New"/>
          <w:sz w:val="20"/>
          <w:szCs w:val="20"/>
          <w:lang w:val="fr-FR" w:eastAsia="ja-JP"/>
        </w:rPr>
        <w:t xml:space="preserve">                (INSTR(ATTRIBUTE5,'|',1,2)-1)- INSTR(ATTRIBUTE5,'|',1,1)) </w:t>
      </w:r>
    </w:p>
    <w:p w14:paraId="26BE917E" w14:textId="77777777" w:rsidR="00A435CB" w:rsidRPr="00377A09" w:rsidRDefault="00A435CB" w:rsidP="00A435CB">
      <w:pPr>
        <w:rPr>
          <w:rFonts w:ascii="Courier New" w:hAnsi="Courier New" w:cs="Courier New"/>
          <w:sz w:val="20"/>
          <w:szCs w:val="20"/>
          <w:lang w:eastAsia="ja-JP"/>
        </w:rPr>
      </w:pPr>
      <w:r w:rsidRPr="006F071F">
        <w:rPr>
          <w:rFonts w:ascii="Courier New" w:hAnsi="Courier New" w:cs="Courier New"/>
          <w:sz w:val="20"/>
          <w:szCs w:val="20"/>
          <w:lang w:val="fr-FR" w:eastAsia="ja-JP"/>
        </w:rPr>
        <w:t xml:space="preserve">              </w:t>
      </w:r>
      <w:r w:rsidRPr="00377A09">
        <w:rPr>
          <w:rFonts w:ascii="Courier New" w:hAnsi="Courier New" w:cs="Courier New"/>
          <w:sz w:val="20"/>
          <w:szCs w:val="20"/>
          <w:lang w:eastAsia="ja-JP"/>
        </w:rPr>
        <w:t>BANK_NUMBER,</w:t>
      </w:r>
    </w:p>
    <w:p w14:paraId="26BE917F" w14:textId="77777777" w:rsidR="00A435CB"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SUBSTR(ATTRIBUTE5,(INSTR(ATTRIBUTE5,'|',1,2)+1)) </w:t>
      </w:r>
      <w:r>
        <w:rPr>
          <w:rFonts w:ascii="Courier New" w:hAnsi="Courier New" w:cs="Courier New"/>
          <w:sz w:val="20"/>
          <w:szCs w:val="20"/>
          <w:lang w:eastAsia="ja-JP"/>
        </w:rPr>
        <w:t xml:space="preserve"> </w:t>
      </w:r>
    </w:p>
    <w:p w14:paraId="26BE9180"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377A09">
        <w:rPr>
          <w:rFonts w:ascii="Courier New" w:hAnsi="Courier New" w:cs="Courier New"/>
          <w:sz w:val="20"/>
          <w:szCs w:val="20"/>
          <w:lang w:eastAsia="ja-JP"/>
        </w:rPr>
        <w:t>BANK_BRANCH_NUMBER,</w:t>
      </w:r>
    </w:p>
    <w:p w14:paraId="26BE9181"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ATTRIBUTE5</w:t>
      </w:r>
    </w:p>
    <w:p w14:paraId="26BE9182"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INTO   l_bank_name ,</w:t>
      </w:r>
    </w:p>
    <w:p w14:paraId="26BE9183" w14:textId="77777777" w:rsidR="00A435CB" w:rsidRPr="006F071F" w:rsidRDefault="00A435CB" w:rsidP="00A435CB">
      <w:pPr>
        <w:rPr>
          <w:rFonts w:ascii="Courier New" w:hAnsi="Courier New" w:cs="Courier New"/>
          <w:sz w:val="20"/>
          <w:szCs w:val="20"/>
          <w:lang w:val="de-DE" w:eastAsia="ja-JP"/>
        </w:rPr>
      </w:pPr>
      <w:r w:rsidRPr="00377A09">
        <w:rPr>
          <w:rFonts w:ascii="Courier New" w:hAnsi="Courier New" w:cs="Courier New"/>
          <w:sz w:val="20"/>
          <w:szCs w:val="20"/>
          <w:lang w:eastAsia="ja-JP"/>
        </w:rPr>
        <w:t xml:space="preserve">           </w:t>
      </w:r>
      <w:r w:rsidRPr="006F071F">
        <w:rPr>
          <w:rFonts w:ascii="Courier New" w:hAnsi="Courier New" w:cs="Courier New"/>
          <w:sz w:val="20"/>
          <w:szCs w:val="20"/>
          <w:lang w:val="de-DE" w:eastAsia="ja-JP"/>
        </w:rPr>
        <w:t>l_bank_number,</w:t>
      </w:r>
    </w:p>
    <w:p w14:paraId="26BE9184" w14:textId="77777777" w:rsidR="00A435CB" w:rsidRPr="00771FC1" w:rsidRDefault="00A435CB" w:rsidP="00A435CB">
      <w:pPr>
        <w:rPr>
          <w:rFonts w:ascii="Courier New" w:hAnsi="Courier New" w:cs="Courier New"/>
          <w:sz w:val="20"/>
          <w:szCs w:val="20"/>
          <w:lang w:val="de-DE" w:eastAsia="ja-JP"/>
        </w:rPr>
      </w:pPr>
      <w:r w:rsidRPr="006F071F">
        <w:rPr>
          <w:rFonts w:ascii="Courier New" w:hAnsi="Courier New" w:cs="Courier New"/>
          <w:sz w:val="20"/>
          <w:szCs w:val="20"/>
          <w:lang w:val="de-DE" w:eastAsia="ja-JP"/>
        </w:rPr>
        <w:t xml:space="preserve">           </w:t>
      </w:r>
      <w:r w:rsidRPr="00771FC1">
        <w:rPr>
          <w:rFonts w:ascii="Courier New" w:hAnsi="Courier New" w:cs="Courier New"/>
          <w:sz w:val="20"/>
          <w:szCs w:val="20"/>
          <w:lang w:val="de-DE" w:eastAsia="ja-JP"/>
        </w:rPr>
        <w:t>l_bank_branch_num,</w:t>
      </w:r>
    </w:p>
    <w:p w14:paraId="26BE9185" w14:textId="77777777" w:rsidR="00A435CB" w:rsidRPr="00771FC1" w:rsidRDefault="00A435CB" w:rsidP="00A435CB">
      <w:pPr>
        <w:rPr>
          <w:rFonts w:ascii="Courier New" w:hAnsi="Courier New" w:cs="Courier New"/>
          <w:sz w:val="20"/>
          <w:szCs w:val="20"/>
          <w:lang w:val="de-DE" w:eastAsia="ja-JP"/>
        </w:rPr>
      </w:pPr>
      <w:r w:rsidRPr="00771FC1">
        <w:rPr>
          <w:rFonts w:ascii="Courier New" w:hAnsi="Courier New" w:cs="Courier New"/>
          <w:sz w:val="20"/>
          <w:szCs w:val="20"/>
          <w:lang w:val="de-DE" w:eastAsia="ja-JP"/>
        </w:rPr>
        <w:t xml:space="preserve">           l_profie_remitbank_dff</w:t>
      </w:r>
    </w:p>
    <w:p w14:paraId="26BE9186" w14:textId="77777777" w:rsidR="00A435CB" w:rsidRPr="00377A09" w:rsidRDefault="00A435CB" w:rsidP="00A435CB">
      <w:pPr>
        <w:rPr>
          <w:rFonts w:ascii="Courier New" w:hAnsi="Courier New" w:cs="Courier New"/>
          <w:sz w:val="20"/>
          <w:szCs w:val="20"/>
          <w:lang w:eastAsia="ja-JP"/>
        </w:rPr>
      </w:pPr>
      <w:r w:rsidRPr="00771FC1">
        <w:rPr>
          <w:rFonts w:ascii="Courier New" w:hAnsi="Courier New" w:cs="Courier New"/>
          <w:sz w:val="20"/>
          <w:szCs w:val="20"/>
          <w:lang w:val="de-DE" w:eastAsia="ja-JP"/>
        </w:rPr>
        <w:t xml:space="preserve">    </w:t>
      </w:r>
      <w:r w:rsidRPr="00377A09">
        <w:rPr>
          <w:rFonts w:ascii="Courier New" w:hAnsi="Courier New" w:cs="Courier New"/>
          <w:sz w:val="20"/>
          <w:szCs w:val="20"/>
          <w:lang w:eastAsia="ja-JP"/>
        </w:rPr>
        <w:t xml:space="preserve">FROM HZ_CUSTOMER_PROFILES </w:t>
      </w:r>
    </w:p>
    <w:p w14:paraId="26BE9187"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WHERE CUST_ACCOUNT_ID=:BILL_TO_CUSTOMER_ID</w:t>
      </w:r>
    </w:p>
    <w:p w14:paraId="26BE9188"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AND STATUS ='A'</w:t>
      </w:r>
    </w:p>
    <w:p w14:paraId="26BE9189"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AND SITE_USE_ID IS NULL;</w:t>
      </w:r>
    </w:p>
    <w:p w14:paraId="26BE918A"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t xml:space="preserve">EXCEPTION </w:t>
      </w:r>
    </w:p>
    <w:p w14:paraId="26BE918B"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r>
      <w:r w:rsidRPr="00377A09">
        <w:rPr>
          <w:rFonts w:ascii="Courier New" w:hAnsi="Courier New" w:cs="Courier New"/>
          <w:sz w:val="20"/>
          <w:szCs w:val="20"/>
          <w:lang w:eastAsia="ja-JP"/>
        </w:rPr>
        <w:tab/>
        <w:t xml:space="preserve"> WHEN NO_DATA_FOUND THEN</w:t>
      </w:r>
    </w:p>
    <w:p w14:paraId="26BE918C"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r>
      <w:r w:rsidRPr="00377A09">
        <w:rPr>
          <w:rFonts w:ascii="Courier New" w:hAnsi="Courier New" w:cs="Courier New"/>
          <w:sz w:val="20"/>
          <w:szCs w:val="20"/>
          <w:lang w:eastAsia="ja-JP"/>
        </w:rPr>
        <w:tab/>
        <w:t xml:space="preserve">    srw.message (5000, 'DEBUG: Remit To Bank data NOT found');</w:t>
      </w:r>
    </w:p>
    <w:p w14:paraId="26BE918D"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t>END;</w:t>
      </w:r>
    </w:p>
    <w:p w14:paraId="26BE918E"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r>
    </w:p>
    <w:p w14:paraId="26BE918F"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t>:bill_to_bankacct_num:=l_bank_number;</w:t>
      </w:r>
    </w:p>
    <w:p w14:paraId="26BE9190"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t>:bill_to_bankacct_name:=l_bank_name;</w:t>
      </w:r>
    </w:p>
    <w:p w14:paraId="26BE9191"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t>:bill_to_bank_branch_num:=l_bank_branch_num;</w:t>
      </w:r>
    </w:p>
    <w:p w14:paraId="26BE9192"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ab/>
      </w:r>
    </w:p>
    <w:p w14:paraId="26BE9193" w14:textId="77777777" w:rsidR="00A435CB" w:rsidRPr="00377A09"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IF</w:t>
      </w: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l_profie_remitbank_dff is NOT NULL</w:t>
      </w:r>
    </w:p>
    <w:p w14:paraId="26BE9194"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Then</w:t>
      </w:r>
    </w:p>
    <w:p w14:paraId="26BE9195"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BEGIN</w:t>
      </w:r>
    </w:p>
    <w:p w14:paraId="26BE9196"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SELECT b.eft_swift_code,</w:t>
      </w:r>
    </w:p>
    <w:p w14:paraId="26BE9197"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a.iban_number</w:t>
      </w:r>
    </w:p>
    <w:p w14:paraId="26BE9198"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INTO l_bank_swift_code,</w:t>
      </w:r>
    </w:p>
    <w:p w14:paraId="26BE9199"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l_bank_IBAN_num   </w:t>
      </w:r>
    </w:p>
    <w:p w14:paraId="26BE919A"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FROM CE_BANK_ACCOUNTS a,CE_BANK_BRANCHES_V B</w:t>
      </w:r>
    </w:p>
    <w:p w14:paraId="26BE919B"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WHERE A.BANK_BRANCH_ID = B.BRANCH_PARTY_ID</w:t>
      </w:r>
    </w:p>
    <w:p w14:paraId="26BE919C"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AND a.BANK_ACCOUNT_NAME =l_bank_name;</w:t>
      </w:r>
    </w:p>
    <w:p w14:paraId="26BE919D"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EXCEPTION</w:t>
      </w:r>
    </w:p>
    <w:p w14:paraId="26BE919E"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WHEN NO_DATA_FOUND THEN</w:t>
      </w:r>
    </w:p>
    <w:p w14:paraId="26BE919F"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 xml:space="preserve"> NULL;</w:t>
      </w:r>
    </w:p>
    <w:p w14:paraId="26BE91A0"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w:t>
      </w:r>
      <w:r>
        <w:rPr>
          <w:rFonts w:ascii="Courier New" w:hAnsi="Courier New" w:cs="Courier New"/>
          <w:sz w:val="20"/>
          <w:szCs w:val="20"/>
          <w:lang w:eastAsia="ja-JP"/>
        </w:rPr>
        <w:t xml:space="preserve">      </w:t>
      </w:r>
      <w:r w:rsidRPr="00377A09">
        <w:rPr>
          <w:rFonts w:ascii="Courier New" w:hAnsi="Courier New" w:cs="Courier New"/>
          <w:sz w:val="20"/>
          <w:szCs w:val="20"/>
          <w:lang w:eastAsia="ja-JP"/>
        </w:rPr>
        <w:t>END;</w:t>
      </w:r>
    </w:p>
    <w:p w14:paraId="26BE91A1"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w:t>
      </w:r>
      <w:r w:rsidRPr="00377A09">
        <w:rPr>
          <w:rFonts w:ascii="Courier New" w:hAnsi="Courier New" w:cs="Courier New"/>
          <w:sz w:val="20"/>
          <w:szCs w:val="20"/>
          <w:lang w:eastAsia="ja-JP"/>
        </w:rPr>
        <w:tab/>
        <w:t>:bill_to_bank_SWIFT:=l_bank_swift_code;</w:t>
      </w:r>
    </w:p>
    <w:p w14:paraId="26BE91A2"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 xml:space="preserve">  </w:t>
      </w:r>
      <w:r w:rsidRPr="00377A09">
        <w:rPr>
          <w:rFonts w:ascii="Courier New" w:hAnsi="Courier New" w:cs="Courier New"/>
          <w:sz w:val="20"/>
          <w:szCs w:val="20"/>
          <w:lang w:eastAsia="ja-JP"/>
        </w:rPr>
        <w:tab/>
        <w:t xml:space="preserve"> </w:t>
      </w:r>
      <w:r w:rsidRPr="00377A09">
        <w:rPr>
          <w:rFonts w:ascii="Courier New" w:hAnsi="Courier New" w:cs="Courier New"/>
          <w:sz w:val="20"/>
          <w:szCs w:val="20"/>
          <w:lang w:eastAsia="ja-JP"/>
        </w:rPr>
        <w:tab/>
        <w:t>:bill_to_bank_iban:=l_bank_IBAN_num ;</w:t>
      </w:r>
    </w:p>
    <w:p w14:paraId="26BE91A3"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lastRenderedPageBreak/>
        <w:t xml:space="preserve">          </w:t>
      </w:r>
    </w:p>
    <w:p w14:paraId="26BE91A4"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End If;</w:t>
      </w:r>
    </w:p>
    <w:p w14:paraId="26BE91A5" w14:textId="77777777" w:rsidR="00A435CB" w:rsidRPr="00377A09" w:rsidRDefault="00A435CB" w:rsidP="00A435CB">
      <w:pPr>
        <w:rPr>
          <w:rFonts w:ascii="Courier New" w:hAnsi="Courier New" w:cs="Courier New"/>
          <w:sz w:val="20"/>
          <w:szCs w:val="20"/>
          <w:lang w:eastAsia="ja-JP"/>
        </w:rPr>
      </w:pPr>
      <w:r w:rsidRPr="00377A09">
        <w:rPr>
          <w:rFonts w:ascii="Courier New" w:hAnsi="Courier New" w:cs="Courier New"/>
          <w:sz w:val="20"/>
          <w:szCs w:val="20"/>
          <w:lang w:eastAsia="ja-JP"/>
        </w:rPr>
        <w:t>RETURN(l_profie_remitbank_dff);</w:t>
      </w:r>
    </w:p>
    <w:p w14:paraId="26BE91A6" w14:textId="77777777" w:rsidR="00A435CB" w:rsidRDefault="00A435CB" w:rsidP="00A435CB">
      <w:pPr>
        <w:rPr>
          <w:rFonts w:ascii="Courier New" w:hAnsi="Courier New" w:cs="Courier New"/>
          <w:sz w:val="20"/>
          <w:szCs w:val="20"/>
          <w:lang w:eastAsia="ja-JP"/>
        </w:rPr>
      </w:pPr>
      <w:r>
        <w:rPr>
          <w:rFonts w:ascii="Courier New" w:hAnsi="Courier New" w:cs="Courier New"/>
          <w:sz w:val="20"/>
          <w:szCs w:val="20"/>
          <w:lang w:eastAsia="ja-JP"/>
        </w:rPr>
        <w:t>END</w:t>
      </w:r>
      <w:r w:rsidRPr="00377A09">
        <w:rPr>
          <w:rFonts w:ascii="Courier New" w:hAnsi="Courier New" w:cs="Courier New"/>
          <w:sz w:val="20"/>
          <w:szCs w:val="20"/>
          <w:lang w:eastAsia="ja-JP"/>
        </w:rPr>
        <w:t>;</w:t>
      </w:r>
      <w:r>
        <w:rPr>
          <w:rFonts w:ascii="Courier New" w:hAnsi="Courier New" w:cs="Courier New"/>
          <w:sz w:val="20"/>
          <w:szCs w:val="20"/>
          <w:lang w:eastAsia="ja-JP"/>
        </w:rPr>
        <w:t xml:space="preserve"> </w:t>
      </w:r>
    </w:p>
    <w:p w14:paraId="26BE91A7" w14:textId="77777777" w:rsidR="00A435CB" w:rsidRDefault="00A435CB" w:rsidP="00A435CB">
      <w:pPr>
        <w:ind w:left="720"/>
        <w:rPr>
          <w:rFonts w:ascii="Courier New" w:hAnsi="Courier New" w:cs="Courier New"/>
          <w:b/>
          <w:sz w:val="20"/>
          <w:szCs w:val="20"/>
        </w:rPr>
      </w:pPr>
    </w:p>
    <w:p w14:paraId="26BE91A8" w14:textId="77777777" w:rsidR="00A435CB" w:rsidRPr="004A397F" w:rsidRDefault="00A435CB" w:rsidP="00A435CB">
      <w:pPr>
        <w:rPr>
          <w:rFonts w:ascii="Courier New" w:hAnsi="Courier New" w:cs="Courier New"/>
          <w:sz w:val="20"/>
          <w:szCs w:val="20"/>
        </w:rPr>
      </w:pPr>
      <w:r>
        <w:rPr>
          <w:rFonts w:ascii="Courier New" w:hAnsi="Courier New" w:cs="Courier New"/>
          <w:b/>
          <w:sz w:val="20"/>
          <w:szCs w:val="20"/>
        </w:rPr>
        <w:t>E</w:t>
      </w:r>
      <w:r w:rsidRPr="007414EF">
        <w:rPr>
          <w:rFonts w:ascii="Courier New" w:hAnsi="Courier New" w:cs="Courier New"/>
          <w:b/>
          <w:sz w:val="20"/>
          <w:szCs w:val="20"/>
        </w:rPr>
        <w:t>)</w:t>
      </w:r>
      <w:r>
        <w:rPr>
          <w:rFonts w:ascii="Courier New" w:hAnsi="Courier New" w:cs="Courier New"/>
          <w:sz w:val="20"/>
          <w:szCs w:val="20"/>
        </w:rPr>
        <w:t xml:space="preserve"> </w:t>
      </w:r>
      <w:r>
        <w:rPr>
          <w:rFonts w:ascii="Courier New" w:hAnsi="Courier New" w:cs="Courier New"/>
          <w:b/>
          <w:sz w:val="20"/>
          <w:szCs w:val="20"/>
          <w:u w:val="single"/>
        </w:rPr>
        <w:t>C_TRX_TYPE:</w:t>
      </w:r>
      <w:r w:rsidRPr="00377A09">
        <w:rPr>
          <w:rFonts w:ascii="Courier New" w:hAnsi="Courier New" w:cs="Courier New"/>
          <w:sz w:val="20"/>
          <w:szCs w:val="20"/>
        </w:rPr>
        <w:t>T</w:t>
      </w:r>
      <w:r>
        <w:rPr>
          <w:rFonts w:ascii="Courier New" w:hAnsi="Courier New" w:cs="Courier New"/>
          <w:sz w:val="20"/>
          <w:szCs w:val="20"/>
        </w:rPr>
        <w:t>o derive transaction type</w:t>
      </w:r>
    </w:p>
    <w:p w14:paraId="26BE91A9" w14:textId="77777777" w:rsidR="00A435CB" w:rsidRDefault="00A435CB" w:rsidP="00A435CB">
      <w:pPr>
        <w:rPr>
          <w:rFonts w:ascii="Courier New" w:hAnsi="Courier New" w:cs="Courier New"/>
          <w:sz w:val="20"/>
          <w:szCs w:val="20"/>
          <w:lang w:eastAsia="ja-JP"/>
        </w:rPr>
      </w:pPr>
    </w:p>
    <w:p w14:paraId="26BE91AA"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function C_TRX_TYPEFormula return Char is</w:t>
      </w:r>
    </w:p>
    <w:p w14:paraId="26BE91AB"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l_trx_type VARchar2(100);</w:t>
      </w:r>
    </w:p>
    <w:p w14:paraId="26BE91AC"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begin</w:t>
      </w:r>
    </w:p>
    <w:p w14:paraId="26BE91AD"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ab/>
        <w:t>srw.message (5000, 'DEBUG:  Before getting C_TRX_TYPE:    ' || :customer_trx_id);</w:t>
      </w:r>
    </w:p>
    <w:p w14:paraId="26BE91AE"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  SELECT NAME </w:t>
      </w:r>
    </w:p>
    <w:p w14:paraId="26BE91AF"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    INTO l_trx_type</w:t>
      </w:r>
    </w:p>
    <w:p w14:paraId="26BE91B0"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    FROM RA_CUST_TRX_TYPES </w:t>
      </w:r>
    </w:p>
    <w:p w14:paraId="26BE91B1"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    WHERE CUST_TRX_TYPE_ID = (SELECT CUST_TRX_TYPE_ID </w:t>
      </w:r>
    </w:p>
    <w:p w14:paraId="26BE91B2"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                                FROM ra_customer_trx</w:t>
      </w:r>
    </w:p>
    <w:p w14:paraId="26BE91B3"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                                WHERE CUSTOMER_TRX_ID = :customer_trx_id) ;</w:t>
      </w:r>
    </w:p>
    <w:p w14:paraId="26BE91B4"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 xml:space="preserve">RETURN(l_trx_type);                                </w:t>
      </w:r>
    </w:p>
    <w:p w14:paraId="26BE91B5"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EXCEPTION</w:t>
      </w:r>
    </w:p>
    <w:p w14:paraId="26BE91B6"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ab/>
        <w:t xml:space="preserve"> WHEN NO_DATA_FOUND THEN </w:t>
      </w:r>
    </w:p>
    <w:p w14:paraId="26BE91B7"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ab/>
        <w:t xml:space="preserve">      RETURN(l_trx_type);   </w:t>
      </w:r>
    </w:p>
    <w:p w14:paraId="26BE91B8" w14:textId="77777777" w:rsidR="00A435CB" w:rsidRPr="00021653" w:rsidRDefault="00A435CB" w:rsidP="00A435CB">
      <w:pPr>
        <w:rPr>
          <w:rFonts w:ascii="Courier New" w:hAnsi="Courier New" w:cs="Courier New"/>
          <w:sz w:val="20"/>
          <w:szCs w:val="20"/>
          <w:lang w:eastAsia="ja-JP"/>
        </w:rPr>
      </w:pPr>
      <w:r w:rsidRPr="00021653">
        <w:rPr>
          <w:rFonts w:ascii="Courier New" w:hAnsi="Courier New" w:cs="Courier New"/>
          <w:sz w:val="20"/>
          <w:szCs w:val="20"/>
          <w:lang w:eastAsia="ja-JP"/>
        </w:rPr>
        <w:t>end;</w:t>
      </w:r>
    </w:p>
    <w:p w14:paraId="26BE91B9" w14:textId="77777777" w:rsidR="00A435CB" w:rsidRDefault="00A435CB" w:rsidP="00A435CB">
      <w:pPr>
        <w:rPr>
          <w:rFonts w:ascii="Courier New" w:hAnsi="Courier New" w:cs="Courier New"/>
          <w:sz w:val="20"/>
          <w:szCs w:val="20"/>
          <w:lang w:eastAsia="ja-JP"/>
        </w:rPr>
      </w:pPr>
    </w:p>
    <w:p w14:paraId="26BE91BA" w14:textId="77777777" w:rsidR="00A435CB" w:rsidRDefault="00A435CB" w:rsidP="00A435CB">
      <w:pPr>
        <w:rPr>
          <w:rFonts w:ascii="Courier New" w:hAnsi="Courier New" w:cs="Courier New"/>
          <w:sz w:val="20"/>
          <w:szCs w:val="20"/>
        </w:rPr>
      </w:pPr>
      <w:r>
        <w:rPr>
          <w:rFonts w:ascii="Courier New" w:hAnsi="Courier New" w:cs="Courier New"/>
          <w:b/>
          <w:sz w:val="20"/>
          <w:szCs w:val="20"/>
        </w:rPr>
        <w:t>F</w:t>
      </w:r>
      <w:r w:rsidRPr="007414EF">
        <w:rPr>
          <w:rFonts w:ascii="Courier New" w:hAnsi="Courier New" w:cs="Courier New"/>
          <w:b/>
          <w:sz w:val="20"/>
          <w:szCs w:val="20"/>
        </w:rPr>
        <w:t>)</w:t>
      </w:r>
      <w:r>
        <w:rPr>
          <w:rFonts w:ascii="Courier New" w:hAnsi="Courier New" w:cs="Courier New"/>
          <w:sz w:val="20"/>
          <w:szCs w:val="20"/>
        </w:rPr>
        <w:t xml:space="preserve"> </w:t>
      </w:r>
      <w:r w:rsidRPr="00BB6433">
        <w:rPr>
          <w:rFonts w:ascii="Courier New" w:hAnsi="Courier New" w:cs="Courier New"/>
          <w:b/>
          <w:sz w:val="20"/>
          <w:szCs w:val="20"/>
          <w:u w:val="single"/>
        </w:rPr>
        <w:t>D_PRINT_TRX_TYPE</w:t>
      </w:r>
      <w:r>
        <w:rPr>
          <w:rFonts w:ascii="Courier New" w:hAnsi="Courier New" w:cs="Courier New"/>
          <w:b/>
          <w:sz w:val="20"/>
          <w:szCs w:val="20"/>
          <w:u w:val="single"/>
        </w:rPr>
        <w:t>:</w:t>
      </w:r>
      <w:r w:rsidRPr="00377A09">
        <w:rPr>
          <w:rFonts w:ascii="Courier New" w:hAnsi="Courier New" w:cs="Courier New"/>
          <w:sz w:val="20"/>
          <w:szCs w:val="20"/>
        </w:rPr>
        <w:t>T</w:t>
      </w:r>
      <w:r>
        <w:rPr>
          <w:rFonts w:ascii="Courier New" w:hAnsi="Courier New" w:cs="Courier New"/>
          <w:sz w:val="20"/>
          <w:szCs w:val="20"/>
        </w:rPr>
        <w:t>o display local language transaction type, create this formula column.</w:t>
      </w:r>
    </w:p>
    <w:p w14:paraId="26BE91BB" w14:textId="77777777" w:rsidR="00A435CB" w:rsidRDefault="00A435CB" w:rsidP="00A435CB">
      <w:pPr>
        <w:ind w:left="720"/>
        <w:rPr>
          <w:rFonts w:ascii="Courier New" w:hAnsi="Courier New" w:cs="Courier New"/>
          <w:sz w:val="20"/>
          <w:szCs w:val="20"/>
        </w:rPr>
      </w:pPr>
    </w:p>
    <w:p w14:paraId="26BE91BC" w14:textId="77777777" w:rsidR="00A435CB" w:rsidRPr="00BB6433" w:rsidRDefault="00A435CB" w:rsidP="00A435CB">
      <w:pPr>
        <w:ind w:left="720"/>
        <w:rPr>
          <w:rFonts w:ascii="Courier New" w:hAnsi="Courier New" w:cs="Courier New"/>
          <w:sz w:val="20"/>
          <w:szCs w:val="20"/>
        </w:rPr>
      </w:pPr>
      <w:r>
        <w:rPr>
          <w:rFonts w:ascii="Courier New" w:hAnsi="Courier New" w:cs="Courier New"/>
          <w:sz w:val="20"/>
          <w:szCs w:val="20"/>
        </w:rPr>
        <w:t>F</w:t>
      </w:r>
      <w:r w:rsidRPr="00BB6433">
        <w:rPr>
          <w:rFonts w:ascii="Courier New" w:hAnsi="Courier New" w:cs="Courier New"/>
          <w:sz w:val="20"/>
          <w:szCs w:val="20"/>
        </w:rPr>
        <w:t>unction D_PRINT_TRX_TYPEFormula return Char is</w:t>
      </w:r>
    </w:p>
    <w:p w14:paraId="26BE91BD" w14:textId="77777777" w:rsidR="00A435CB" w:rsidRPr="006F071F" w:rsidRDefault="00A435CB" w:rsidP="00A435CB">
      <w:pPr>
        <w:ind w:left="720"/>
        <w:rPr>
          <w:rFonts w:ascii="Courier New" w:hAnsi="Courier New" w:cs="Courier New"/>
          <w:sz w:val="20"/>
          <w:szCs w:val="20"/>
          <w:lang w:val="fr-FR"/>
        </w:rPr>
      </w:pPr>
      <w:r w:rsidRPr="006F071F">
        <w:rPr>
          <w:rFonts w:ascii="Courier New" w:hAnsi="Courier New" w:cs="Courier New"/>
          <w:sz w:val="20"/>
          <w:szCs w:val="20"/>
          <w:lang w:val="fr-FR"/>
        </w:rPr>
        <w:t>l_print_trx_type VARCHAR2(50);</w:t>
      </w:r>
    </w:p>
    <w:p w14:paraId="26BE91BE" w14:textId="77777777" w:rsidR="00A435CB" w:rsidRPr="00BB6433" w:rsidRDefault="00A435CB" w:rsidP="00A435CB">
      <w:pPr>
        <w:ind w:left="720"/>
        <w:rPr>
          <w:rFonts w:ascii="Courier New" w:hAnsi="Courier New" w:cs="Courier New"/>
          <w:sz w:val="20"/>
          <w:szCs w:val="20"/>
        </w:rPr>
      </w:pPr>
      <w:r>
        <w:rPr>
          <w:rFonts w:ascii="Courier New" w:hAnsi="Courier New" w:cs="Courier New"/>
          <w:sz w:val="20"/>
          <w:szCs w:val="20"/>
        </w:rPr>
        <w:t>B</w:t>
      </w:r>
      <w:r w:rsidRPr="00BB6433">
        <w:rPr>
          <w:rFonts w:ascii="Courier New" w:hAnsi="Courier New" w:cs="Courier New"/>
          <w:sz w:val="20"/>
          <w:szCs w:val="20"/>
        </w:rPr>
        <w:t>egin</w:t>
      </w:r>
    </w:p>
    <w:p w14:paraId="26BE91BF"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ab/>
        <w:t xml:space="preserve">  </w:t>
      </w:r>
    </w:p>
    <w:p w14:paraId="26BE91C0"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SRW.MESSAGE(100,'Report Org Country '||:RP_LE_COUNTRY||'-'||:REPORT_ORG_COUNTRY||'-'||:TRX_TYPE);</w:t>
      </w:r>
    </w:p>
    <w:p w14:paraId="26BE91C1"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w:t>
      </w:r>
    </w:p>
    <w:p w14:paraId="26BE91C2"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SELECT DESCRIPTION</w:t>
      </w:r>
    </w:p>
    <w:p w14:paraId="26BE91C3"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INTO l_print_trx_type</w:t>
      </w:r>
    </w:p>
    <w:p w14:paraId="26BE91C4"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FROM ar_lookups </w:t>
      </w:r>
    </w:p>
    <w:p w14:paraId="26BE91C5"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WHERE lookup_type ='XXGIL_OTC_TRX_TYPE_TRANSLATION'</w:t>
      </w:r>
    </w:p>
    <w:p w14:paraId="26BE91C6"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AND LOOKUP_CODE= :REPORT_ORG_COUNTRY||'-'||:TRX_TYPE;     </w:t>
      </w:r>
    </w:p>
    <w:p w14:paraId="26BE91C7"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RETURN( l_print_trx_type);</w:t>
      </w:r>
    </w:p>
    <w:p w14:paraId="26BE91C8"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exception</w:t>
      </w:r>
    </w:p>
    <w:p w14:paraId="26BE91C9"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WHEN NO_DATA_FOUND THEN</w:t>
      </w:r>
    </w:p>
    <w:p w14:paraId="26BE91CA" w14:textId="77777777" w:rsidR="00A435CB" w:rsidRPr="00BB6433" w:rsidRDefault="00A435CB" w:rsidP="00A435CB">
      <w:pPr>
        <w:ind w:left="720"/>
        <w:rPr>
          <w:rFonts w:ascii="Courier New" w:hAnsi="Courier New" w:cs="Courier New"/>
          <w:sz w:val="20"/>
          <w:szCs w:val="20"/>
        </w:rPr>
      </w:pPr>
      <w:r>
        <w:rPr>
          <w:rFonts w:ascii="Courier New" w:hAnsi="Courier New" w:cs="Courier New"/>
          <w:sz w:val="20"/>
          <w:szCs w:val="20"/>
        </w:rPr>
        <w:t xml:space="preserve"> </w:t>
      </w:r>
      <w:r w:rsidRPr="00BB6433">
        <w:rPr>
          <w:rFonts w:ascii="Courier New" w:hAnsi="Courier New" w:cs="Courier New"/>
          <w:sz w:val="20"/>
          <w:szCs w:val="20"/>
        </w:rPr>
        <w:t xml:space="preserve"> SRW.message(100,'Transaction type not found in </w:t>
      </w:r>
      <w:r>
        <w:rPr>
          <w:rFonts w:ascii="Courier New" w:hAnsi="Courier New" w:cs="Courier New"/>
          <w:sz w:val="20"/>
          <w:szCs w:val="20"/>
        </w:rPr>
        <w:t xml:space="preserve"> </w:t>
      </w:r>
      <w:r w:rsidRPr="00BB6433">
        <w:rPr>
          <w:rFonts w:ascii="Courier New" w:hAnsi="Courier New" w:cs="Courier New"/>
          <w:sz w:val="20"/>
          <w:szCs w:val="20"/>
        </w:rPr>
        <w:t>XXGIL_OTC_TRX_TYPE_TRANSLATION');</w:t>
      </w:r>
    </w:p>
    <w:p w14:paraId="26BE91CB"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RAISE srw.program_abort;</w:t>
      </w:r>
    </w:p>
    <w:p w14:paraId="26BE91CC" w14:textId="77777777" w:rsidR="00A435CB" w:rsidRPr="00BB6433" w:rsidRDefault="00A435CB" w:rsidP="00A435CB">
      <w:pPr>
        <w:ind w:left="720"/>
        <w:rPr>
          <w:rFonts w:ascii="Courier New" w:hAnsi="Courier New" w:cs="Courier New"/>
          <w:sz w:val="20"/>
          <w:szCs w:val="20"/>
        </w:rPr>
      </w:pPr>
      <w:r w:rsidRPr="00BB6433">
        <w:rPr>
          <w:rFonts w:ascii="Courier New" w:hAnsi="Courier New" w:cs="Courier New"/>
          <w:sz w:val="20"/>
          <w:szCs w:val="20"/>
        </w:rPr>
        <w:t xml:space="preserve">  RETURN( null);</w:t>
      </w:r>
    </w:p>
    <w:p w14:paraId="26BE91CD" w14:textId="77777777" w:rsidR="00A435CB" w:rsidRPr="00BB6433" w:rsidRDefault="00A435CB" w:rsidP="00A435CB">
      <w:pPr>
        <w:ind w:left="720"/>
        <w:rPr>
          <w:rFonts w:ascii="Courier New" w:hAnsi="Courier New" w:cs="Courier New"/>
          <w:sz w:val="20"/>
          <w:szCs w:val="20"/>
        </w:rPr>
      </w:pPr>
      <w:r>
        <w:rPr>
          <w:rFonts w:ascii="Courier New" w:hAnsi="Courier New" w:cs="Courier New"/>
          <w:sz w:val="20"/>
          <w:szCs w:val="20"/>
        </w:rPr>
        <w:t>END</w:t>
      </w:r>
      <w:r w:rsidRPr="00BB6433">
        <w:rPr>
          <w:rFonts w:ascii="Courier New" w:hAnsi="Courier New" w:cs="Courier New"/>
          <w:sz w:val="20"/>
          <w:szCs w:val="20"/>
        </w:rPr>
        <w:t>;</w:t>
      </w:r>
    </w:p>
    <w:p w14:paraId="26BE91CE" w14:textId="77777777" w:rsidR="00A435CB" w:rsidRDefault="00A435CB" w:rsidP="00A435CB">
      <w:pPr>
        <w:rPr>
          <w:rFonts w:ascii="Courier New" w:hAnsi="Courier New" w:cs="Courier New"/>
          <w:sz w:val="20"/>
          <w:szCs w:val="20"/>
          <w:lang w:eastAsia="ja-JP"/>
        </w:rPr>
      </w:pPr>
    </w:p>
    <w:p w14:paraId="26BE91CF" w14:textId="77777777" w:rsidR="00A435CB" w:rsidRPr="00E45F43" w:rsidRDefault="00A435CB" w:rsidP="00A435CB">
      <w:pPr>
        <w:ind w:left="-180" w:firstLine="180"/>
        <w:rPr>
          <w:rFonts w:ascii="Courier New" w:hAnsi="Courier New" w:cs="Courier New"/>
          <w:sz w:val="20"/>
          <w:szCs w:val="20"/>
          <w:lang w:eastAsia="ja-JP"/>
        </w:rPr>
      </w:pPr>
      <w:r>
        <w:rPr>
          <w:rFonts w:ascii="Courier New" w:hAnsi="Courier New" w:cs="Courier New"/>
          <w:sz w:val="20"/>
          <w:szCs w:val="20"/>
          <w:lang w:eastAsia="ja-JP"/>
        </w:rPr>
        <w:t>G)</w:t>
      </w:r>
      <w:r w:rsidRPr="00E45F43">
        <w:t xml:space="preserve"> </w:t>
      </w:r>
      <w:r w:rsidRPr="00E45F43">
        <w:rPr>
          <w:rFonts w:ascii="Courier New" w:hAnsi="Courier New" w:cs="Courier New"/>
          <w:b/>
          <w:sz w:val="20"/>
          <w:szCs w:val="20"/>
          <w:u w:val="single"/>
          <w:lang w:eastAsia="ja-JP"/>
        </w:rPr>
        <w:t>CF_CNTRY_OF_ORIGIN:</w:t>
      </w:r>
      <w:r>
        <w:rPr>
          <w:rFonts w:ascii="Courier New" w:hAnsi="Courier New" w:cs="Courier New"/>
          <w:sz w:val="20"/>
          <w:szCs w:val="20"/>
          <w:lang w:eastAsia="ja-JP"/>
        </w:rPr>
        <w:t>This formula column has created in G_LINES query to derive the country of origin to display on the report.</w:t>
      </w:r>
    </w:p>
    <w:p w14:paraId="26BE91D0" w14:textId="77777777" w:rsidR="00A435CB" w:rsidRDefault="00A435CB" w:rsidP="00A435CB">
      <w:pPr>
        <w:rPr>
          <w:rFonts w:ascii="Courier New" w:hAnsi="Courier New" w:cs="Courier New"/>
          <w:sz w:val="20"/>
          <w:szCs w:val="20"/>
          <w:lang w:eastAsia="ja-JP"/>
        </w:rPr>
      </w:pPr>
    </w:p>
    <w:p w14:paraId="26BE91D1" w14:textId="77777777" w:rsidR="00A435CB" w:rsidRPr="00E45F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F</w:t>
      </w:r>
      <w:r w:rsidRPr="00E45F43">
        <w:rPr>
          <w:rFonts w:ascii="Courier New" w:hAnsi="Courier New" w:cs="Courier New"/>
          <w:sz w:val="20"/>
          <w:szCs w:val="20"/>
          <w:lang w:eastAsia="ja-JP"/>
        </w:rPr>
        <w:t>unction CF_CNTRY_OF_ORIGINFormula return Char is</w:t>
      </w:r>
    </w:p>
    <w:p w14:paraId="26BE91D2"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l_country_of_origin varchar2(20);</w:t>
      </w:r>
    </w:p>
    <w:p w14:paraId="26BE91D3"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begin</w:t>
      </w:r>
    </w:p>
    <w:p w14:paraId="26BE91D4"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ab/>
      </w:r>
    </w:p>
    <w:p w14:paraId="26BE91D5"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IF (:P_Debug_Flag = 'Y') THEN</w:t>
      </w:r>
      <w:r w:rsidRPr="00E45F43">
        <w:rPr>
          <w:rFonts w:ascii="Courier New" w:hAnsi="Courier New" w:cs="Courier New"/>
          <w:sz w:val="20"/>
          <w:szCs w:val="20"/>
          <w:lang w:eastAsia="ja-JP"/>
        </w:rPr>
        <w:tab/>
      </w:r>
    </w:p>
    <w:p w14:paraId="26BE91D6"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lastRenderedPageBreak/>
        <w:tab/>
        <w:t>srw.message (5000, 'DEBUG:  Before Country of Origin. Order Line ID ' || :LINE_SO_LINE_ID);</w:t>
      </w:r>
    </w:p>
    <w:p w14:paraId="26BE91D7"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END IF;</w:t>
      </w:r>
    </w:p>
    <w:p w14:paraId="26BE91D8"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SELECT HL.country </w:t>
      </w:r>
    </w:p>
    <w:p w14:paraId="26BE91D9"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INTO l_country_of_origin </w:t>
      </w:r>
    </w:p>
    <w:p w14:paraId="26BE91DA"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FROM hr_locations hl, </w:t>
      </w:r>
    </w:p>
    <w:p w14:paraId="26BE91DB"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hr_organization_units hou,</w:t>
      </w:r>
    </w:p>
    <w:p w14:paraId="26BE91DC"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OE_ORDER_LINES OOL</w:t>
      </w:r>
    </w:p>
    <w:p w14:paraId="26BE91DD"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WHERE hl.location_id= hou.LOCATION_id</w:t>
      </w:r>
    </w:p>
    <w:p w14:paraId="26BE91DE"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AND OOL.SHIP_FROM_ORG_ID = HOU.ORGANIZATION_ID</w:t>
      </w:r>
    </w:p>
    <w:p w14:paraId="26BE91DF"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AND OOL.LINE_ID=:LINE_SO_LINE_ID;</w:t>
      </w:r>
    </w:p>
    <w:p w14:paraId="26BE91E0"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IF (:P_Debug_Flag = 'Y') THEN</w:t>
      </w:r>
      <w:r w:rsidRPr="00E45F43">
        <w:rPr>
          <w:rFonts w:ascii="Courier New" w:hAnsi="Courier New" w:cs="Courier New"/>
          <w:sz w:val="20"/>
          <w:szCs w:val="20"/>
          <w:lang w:eastAsia="ja-JP"/>
        </w:rPr>
        <w:tab/>
      </w:r>
    </w:p>
    <w:p w14:paraId="26BE91E1" w14:textId="77777777" w:rsidR="00A435CB" w:rsidRPr="00E45F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E45F43">
        <w:rPr>
          <w:rFonts w:ascii="Courier New" w:hAnsi="Courier New" w:cs="Courier New"/>
          <w:sz w:val="20"/>
          <w:szCs w:val="20"/>
          <w:lang w:eastAsia="ja-JP"/>
        </w:rPr>
        <w:t>srw.message (5000, 'DEBUG:  After Country of Origin. Order Line ID ' || l_country_of_origin );</w:t>
      </w:r>
    </w:p>
    <w:p w14:paraId="26BE91E2"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END IF;   </w:t>
      </w:r>
    </w:p>
    <w:p w14:paraId="26BE91E3"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w:t>
      </w:r>
    </w:p>
    <w:p w14:paraId="26BE91E4"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RETURN l_country_of_origin;</w:t>
      </w:r>
    </w:p>
    <w:p w14:paraId="26BE91E5"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EXCEPTION</w:t>
      </w:r>
    </w:p>
    <w:p w14:paraId="26BE91E6" w14:textId="77777777" w:rsidR="00A435CB" w:rsidRPr="00E45F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E45F43">
        <w:rPr>
          <w:rFonts w:ascii="Courier New" w:hAnsi="Courier New" w:cs="Courier New"/>
          <w:sz w:val="20"/>
          <w:szCs w:val="20"/>
          <w:lang w:eastAsia="ja-JP"/>
        </w:rPr>
        <w:t>WHEN NO_DATA_FOUND THEN</w:t>
      </w:r>
    </w:p>
    <w:p w14:paraId="26BE91E7" w14:textId="77777777" w:rsidR="00A435CB" w:rsidRPr="00E45F43"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 xml:space="preserve">     RETURN l_country_of_origin;</w:t>
      </w:r>
    </w:p>
    <w:p w14:paraId="26BE91E8" w14:textId="77777777" w:rsidR="00A435CB" w:rsidRDefault="00A435CB" w:rsidP="00A435CB">
      <w:pPr>
        <w:rPr>
          <w:rFonts w:ascii="Courier New" w:hAnsi="Courier New" w:cs="Courier New"/>
          <w:sz w:val="20"/>
          <w:szCs w:val="20"/>
          <w:lang w:eastAsia="ja-JP"/>
        </w:rPr>
      </w:pPr>
      <w:r w:rsidRPr="00E45F43">
        <w:rPr>
          <w:rFonts w:ascii="Courier New" w:hAnsi="Courier New" w:cs="Courier New"/>
          <w:sz w:val="20"/>
          <w:szCs w:val="20"/>
          <w:lang w:eastAsia="ja-JP"/>
        </w:rPr>
        <w:t>end;</w:t>
      </w:r>
    </w:p>
    <w:p w14:paraId="26BE91E9" w14:textId="77777777" w:rsidR="00A435CB" w:rsidRDefault="00A435CB" w:rsidP="00A435CB">
      <w:pPr>
        <w:rPr>
          <w:rFonts w:ascii="Courier New" w:hAnsi="Courier New" w:cs="Courier New"/>
          <w:sz w:val="20"/>
          <w:szCs w:val="20"/>
          <w:lang w:eastAsia="ja-JP"/>
        </w:rPr>
      </w:pPr>
    </w:p>
    <w:p w14:paraId="26BE91EA" w14:textId="77777777" w:rsidR="00A435CB" w:rsidRDefault="00A435CB" w:rsidP="00F07927">
      <w:pPr>
        <w:numPr>
          <w:ilvl w:val="0"/>
          <w:numId w:val="16"/>
        </w:numPr>
        <w:rPr>
          <w:rFonts w:ascii="Courier New" w:hAnsi="Courier New" w:cs="Courier New"/>
          <w:sz w:val="20"/>
          <w:szCs w:val="20"/>
          <w:lang w:eastAsia="ja-JP"/>
        </w:rPr>
      </w:pPr>
      <w:r w:rsidRPr="00E2757A">
        <w:rPr>
          <w:rFonts w:ascii="Courier New" w:hAnsi="Courier New" w:cs="Courier New"/>
          <w:b/>
          <w:sz w:val="20"/>
          <w:szCs w:val="20"/>
          <w:u w:val="single"/>
          <w:lang w:eastAsia="ja-JP"/>
        </w:rPr>
        <w:t>CF_LINE_DISC_AMOUNT</w:t>
      </w:r>
      <w:r>
        <w:rPr>
          <w:rFonts w:ascii="Courier New" w:hAnsi="Courier New" w:cs="Courier New"/>
          <w:sz w:val="20"/>
          <w:szCs w:val="20"/>
          <w:lang w:eastAsia="ja-JP"/>
        </w:rPr>
        <w:t>:- This formula column has created in G_LINES query to derive and display line discount per unit:</w:t>
      </w:r>
    </w:p>
    <w:p w14:paraId="26BE91EB" w14:textId="77777777" w:rsidR="00A435CB" w:rsidRDefault="00A435CB" w:rsidP="00A435CB">
      <w:pPr>
        <w:ind w:left="360"/>
        <w:rPr>
          <w:rFonts w:ascii="Courier New" w:hAnsi="Courier New" w:cs="Courier New"/>
          <w:sz w:val="20"/>
          <w:szCs w:val="20"/>
          <w:lang w:eastAsia="ja-JP"/>
        </w:rPr>
      </w:pPr>
    </w:p>
    <w:p w14:paraId="26BE91EC"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FUNCTION LINE_DISC_PER_UNITFORMULA RETURN NUMBER IS</w:t>
      </w:r>
    </w:p>
    <w:p w14:paraId="26BE91ED" w14:textId="77777777" w:rsidR="00A435CB" w:rsidRPr="00A92E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A92E43">
        <w:rPr>
          <w:rFonts w:ascii="Courier New" w:hAnsi="Courier New" w:cs="Courier New"/>
          <w:sz w:val="20"/>
          <w:szCs w:val="20"/>
          <w:lang w:eastAsia="ja-JP"/>
        </w:rPr>
        <w:t>L_DISC_PER_UNIT NUMBER;</w:t>
      </w:r>
    </w:p>
    <w:p w14:paraId="26BE91EE" w14:textId="77777777" w:rsidR="00A435CB" w:rsidRPr="00A92E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B</w:t>
      </w:r>
      <w:r w:rsidRPr="00A92E43">
        <w:rPr>
          <w:rFonts w:ascii="Courier New" w:hAnsi="Courier New" w:cs="Courier New"/>
          <w:sz w:val="20"/>
          <w:szCs w:val="20"/>
          <w:lang w:eastAsia="ja-JP"/>
        </w:rPr>
        <w:t>EGIN</w:t>
      </w:r>
    </w:p>
    <w:p w14:paraId="26BE91EF"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--DISCOUNT</w:t>
      </w:r>
    </w:p>
    <w:p w14:paraId="26BE91F0" w14:textId="77777777" w:rsidR="00A435CB" w:rsidRPr="00A92E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I</w:t>
      </w:r>
      <w:r w:rsidRPr="00A92E43">
        <w:rPr>
          <w:rFonts w:ascii="Courier New" w:hAnsi="Courier New" w:cs="Courier New"/>
          <w:sz w:val="20"/>
          <w:szCs w:val="20"/>
          <w:lang w:eastAsia="ja-JP"/>
        </w:rPr>
        <w:t>F :LINE_PRODUCT_NUM IS NOT NULL THEN</w:t>
      </w:r>
    </w:p>
    <w:p w14:paraId="26BE91F1"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r>
      <w:r w:rsidRPr="00A92E43">
        <w:rPr>
          <w:rFonts w:ascii="Courier New" w:hAnsi="Courier New" w:cs="Courier New"/>
          <w:sz w:val="20"/>
          <w:szCs w:val="20"/>
          <w:lang w:eastAsia="ja-JP"/>
        </w:rPr>
        <w:tab/>
        <w:t xml:space="preserve"> </w:t>
      </w:r>
    </w:p>
    <w:p w14:paraId="26BE91F2" w14:textId="77777777" w:rsidR="00A435CB" w:rsidRPr="00A92E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I</w:t>
      </w:r>
      <w:r w:rsidRPr="00A92E43">
        <w:rPr>
          <w:rFonts w:ascii="Courier New" w:hAnsi="Courier New" w:cs="Courier New"/>
          <w:sz w:val="20"/>
          <w:szCs w:val="20"/>
          <w:lang w:eastAsia="ja-JP"/>
        </w:rPr>
        <w:t>F NVL(:LINE_STANDARD_PRICE,0) &lt;&gt; 0</w:t>
      </w:r>
    </w:p>
    <w:p w14:paraId="26BE91F3"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AND NVL(:LINE_UNIT_SELLING_PRICE,0) &lt;&gt; 0 THEN</w:t>
      </w:r>
    </w:p>
    <w:p w14:paraId="26BE91F4" w14:textId="77777777" w:rsidR="00A435CB" w:rsidRPr="00A92E43"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Pr>
          <w:rFonts w:ascii="Courier New" w:hAnsi="Courier New" w:cs="Courier New"/>
          <w:sz w:val="20"/>
          <w:szCs w:val="20"/>
          <w:lang w:eastAsia="ja-JP"/>
        </w:rPr>
        <w:tab/>
        <w:t xml:space="preserve">  </w:t>
      </w:r>
      <w:r w:rsidRPr="00A92E43">
        <w:rPr>
          <w:rFonts w:ascii="Courier New" w:hAnsi="Courier New" w:cs="Courier New"/>
          <w:sz w:val="20"/>
          <w:szCs w:val="20"/>
          <w:lang w:eastAsia="ja-JP"/>
        </w:rPr>
        <w:t xml:space="preserve">IF :LINE_STANDARD_PRICE &lt;&gt; :LINE_UNIT_SELLING_PRICE </w:t>
      </w:r>
      <w:r>
        <w:rPr>
          <w:rFonts w:ascii="Courier New" w:hAnsi="Courier New" w:cs="Courier New"/>
          <w:sz w:val="20"/>
          <w:szCs w:val="20"/>
          <w:lang w:eastAsia="ja-JP"/>
        </w:rPr>
        <w:t xml:space="preserve"> THEN</w:t>
      </w:r>
      <w:r>
        <w:rPr>
          <w:rFonts w:ascii="Courier New" w:hAnsi="Courier New" w:cs="Courier New"/>
          <w:sz w:val="20"/>
          <w:szCs w:val="20"/>
          <w:lang w:eastAsia="ja-JP"/>
        </w:rPr>
        <w:tab/>
      </w:r>
      <w:r>
        <w:rPr>
          <w:rFonts w:ascii="Courier New" w:hAnsi="Courier New" w:cs="Courier New"/>
          <w:sz w:val="20"/>
          <w:szCs w:val="20"/>
          <w:lang w:eastAsia="ja-JP"/>
        </w:rPr>
        <w:tab/>
        <w:t xml:space="preserve"> </w:t>
      </w:r>
      <w:r>
        <w:rPr>
          <w:rFonts w:ascii="Courier New" w:hAnsi="Courier New" w:cs="Courier New"/>
          <w:sz w:val="20"/>
          <w:szCs w:val="20"/>
          <w:lang w:eastAsia="ja-JP"/>
        </w:rPr>
        <w:tab/>
        <w:t xml:space="preserve">   </w:t>
      </w:r>
      <w:r>
        <w:rPr>
          <w:rFonts w:ascii="Courier New" w:hAnsi="Courier New" w:cs="Courier New"/>
          <w:sz w:val="20"/>
          <w:szCs w:val="20"/>
          <w:lang w:eastAsia="ja-JP"/>
        </w:rPr>
        <w:tab/>
        <w:t xml:space="preserve"> </w:t>
      </w:r>
      <w:r w:rsidRPr="00A92E43">
        <w:rPr>
          <w:rFonts w:ascii="Courier New" w:hAnsi="Courier New" w:cs="Courier New"/>
          <w:sz w:val="20"/>
          <w:szCs w:val="20"/>
          <w:lang w:eastAsia="ja-JP"/>
        </w:rPr>
        <w:t xml:space="preserve">   L_DISC_PER_UNIT:=:LINE_STANDARD_PRICE - :LINE_UNIT_SELLING_PRICE; </w:t>
      </w:r>
    </w:p>
    <w:p w14:paraId="26BE91F5"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 xml:space="preserve"> </w:t>
      </w:r>
      <w:r>
        <w:rPr>
          <w:rFonts w:ascii="Courier New" w:hAnsi="Courier New" w:cs="Courier New"/>
          <w:sz w:val="20"/>
          <w:szCs w:val="20"/>
          <w:lang w:eastAsia="ja-JP"/>
        </w:rPr>
        <w:t xml:space="preserve"> </w:t>
      </w:r>
      <w:r w:rsidRPr="00A92E43">
        <w:rPr>
          <w:rFonts w:ascii="Courier New" w:hAnsi="Courier New" w:cs="Courier New"/>
          <w:sz w:val="20"/>
          <w:szCs w:val="20"/>
          <w:lang w:eastAsia="ja-JP"/>
        </w:rPr>
        <w:t xml:space="preserve">  :LINE_STD_EXTENDED_AMT:=:LINE_STANDARD_PRICE* :LINE_QTY_INVOICED;</w:t>
      </w:r>
    </w:p>
    <w:p w14:paraId="26BE91F6"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 xml:space="preserve">   ELSE</w:t>
      </w:r>
    </w:p>
    <w:p w14:paraId="26BE91F7"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r>
      <w:r>
        <w:rPr>
          <w:rFonts w:ascii="Courier New" w:hAnsi="Courier New" w:cs="Courier New"/>
          <w:sz w:val="20"/>
          <w:szCs w:val="20"/>
          <w:lang w:eastAsia="ja-JP"/>
        </w:rPr>
        <w:t xml:space="preserve">  </w:t>
      </w:r>
      <w:r w:rsidRPr="00A92E43">
        <w:rPr>
          <w:rFonts w:ascii="Courier New" w:hAnsi="Courier New" w:cs="Courier New"/>
          <w:sz w:val="20"/>
          <w:szCs w:val="20"/>
          <w:lang w:eastAsia="ja-JP"/>
        </w:rPr>
        <w:t xml:space="preserve">  :LINE_STD_EXTENDED_AMT:=:LINE_STANDARD_PRICE* :LINE_QTY_INVOICED;</w:t>
      </w:r>
    </w:p>
    <w:p w14:paraId="26BE91F8"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 xml:space="preserve">   END IF;</w:t>
      </w:r>
    </w:p>
    <w:p w14:paraId="26BE91F9"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 xml:space="preserve"> END IF;</w:t>
      </w:r>
    </w:p>
    <w:p w14:paraId="26BE91FA"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r>
      <w:r w:rsidRPr="00A92E43">
        <w:rPr>
          <w:rFonts w:ascii="Courier New" w:hAnsi="Courier New" w:cs="Courier New"/>
          <w:sz w:val="20"/>
          <w:szCs w:val="20"/>
          <w:lang w:eastAsia="ja-JP"/>
        </w:rPr>
        <w:tab/>
        <w:t xml:space="preserve"> </w:t>
      </w:r>
      <w:r w:rsidRPr="00A92E43">
        <w:rPr>
          <w:rFonts w:ascii="Courier New" w:hAnsi="Courier New" w:cs="Courier New"/>
          <w:sz w:val="20"/>
          <w:szCs w:val="20"/>
          <w:lang w:eastAsia="ja-JP"/>
        </w:rPr>
        <w:tab/>
      </w:r>
      <w:r w:rsidRPr="00A92E43">
        <w:rPr>
          <w:rFonts w:ascii="Courier New" w:hAnsi="Courier New" w:cs="Courier New"/>
          <w:sz w:val="20"/>
          <w:szCs w:val="20"/>
          <w:lang w:eastAsia="ja-JP"/>
        </w:rPr>
        <w:tab/>
        <w:t xml:space="preserve"> </w:t>
      </w:r>
    </w:p>
    <w:p w14:paraId="26BE91FB"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t>END IF;</w:t>
      </w:r>
    </w:p>
    <w:p w14:paraId="26BE91FC"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ab/>
      </w:r>
      <w:r w:rsidRPr="00A92E43">
        <w:rPr>
          <w:rFonts w:ascii="Courier New" w:hAnsi="Courier New" w:cs="Courier New"/>
          <w:sz w:val="20"/>
          <w:szCs w:val="20"/>
          <w:lang w:eastAsia="ja-JP"/>
        </w:rPr>
        <w:tab/>
        <w:t xml:space="preserve"> </w:t>
      </w:r>
    </w:p>
    <w:p w14:paraId="26BE91FD"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RETURN(L_DISC_PER_UNIT);</w:t>
      </w:r>
      <w:r w:rsidRPr="00A92E43">
        <w:rPr>
          <w:rFonts w:ascii="Courier New" w:hAnsi="Courier New" w:cs="Courier New"/>
          <w:sz w:val="20"/>
          <w:szCs w:val="20"/>
          <w:lang w:eastAsia="ja-JP"/>
        </w:rPr>
        <w:tab/>
      </w:r>
      <w:r w:rsidRPr="00A92E43">
        <w:rPr>
          <w:rFonts w:ascii="Courier New" w:hAnsi="Courier New" w:cs="Courier New"/>
          <w:sz w:val="20"/>
          <w:szCs w:val="20"/>
          <w:lang w:eastAsia="ja-JP"/>
        </w:rPr>
        <w:tab/>
        <w:t xml:space="preserve"> </w:t>
      </w:r>
    </w:p>
    <w:p w14:paraId="26BE91FE"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 xml:space="preserve">  </w:t>
      </w:r>
    </w:p>
    <w:p w14:paraId="26BE91FF" w14:textId="77777777" w:rsidR="00A435CB" w:rsidRPr="00A92E43" w:rsidRDefault="00A435CB" w:rsidP="00A435CB">
      <w:pPr>
        <w:rPr>
          <w:rFonts w:ascii="Courier New" w:hAnsi="Courier New" w:cs="Courier New"/>
          <w:sz w:val="20"/>
          <w:szCs w:val="20"/>
          <w:lang w:eastAsia="ja-JP"/>
        </w:rPr>
      </w:pPr>
      <w:r w:rsidRPr="00A92E43">
        <w:rPr>
          <w:rFonts w:ascii="Courier New" w:hAnsi="Courier New" w:cs="Courier New"/>
          <w:sz w:val="20"/>
          <w:szCs w:val="20"/>
          <w:lang w:eastAsia="ja-JP"/>
        </w:rPr>
        <w:t>END;</w:t>
      </w:r>
    </w:p>
    <w:p w14:paraId="26BE9200" w14:textId="77777777" w:rsidR="00A435CB" w:rsidRDefault="00A435CB" w:rsidP="00A435CB">
      <w:pPr>
        <w:rPr>
          <w:rFonts w:ascii="Courier New" w:hAnsi="Courier New" w:cs="Courier New"/>
          <w:b/>
          <w:sz w:val="20"/>
          <w:szCs w:val="20"/>
          <w:u w:val="single"/>
          <w:lang w:eastAsia="ja-JP"/>
        </w:rPr>
      </w:pPr>
    </w:p>
    <w:p w14:paraId="26BE9201" w14:textId="77777777" w:rsidR="00A435CB" w:rsidRPr="00E2757A" w:rsidRDefault="00A435CB" w:rsidP="00A435CB">
      <w:pPr>
        <w:rPr>
          <w:rFonts w:ascii="Courier New" w:hAnsi="Courier New" w:cs="Courier New"/>
          <w:b/>
          <w:sz w:val="20"/>
          <w:szCs w:val="20"/>
          <w:u w:val="single"/>
          <w:lang w:eastAsia="ja-JP"/>
        </w:rPr>
      </w:pPr>
    </w:p>
    <w:p w14:paraId="26BE9202" w14:textId="77777777" w:rsidR="00A435CB" w:rsidRDefault="00A435CB" w:rsidP="00A435CB">
      <w:pPr>
        <w:rPr>
          <w:rFonts w:ascii="Courier New" w:hAnsi="Courier New" w:cs="Courier New"/>
          <w:sz w:val="20"/>
          <w:szCs w:val="20"/>
          <w:lang w:eastAsia="ja-JP"/>
        </w:rPr>
      </w:pPr>
      <w:r>
        <w:rPr>
          <w:rFonts w:ascii="Courier New" w:hAnsi="Courier New" w:cs="Courier New"/>
          <w:b/>
          <w:sz w:val="20"/>
          <w:szCs w:val="20"/>
          <w:u w:val="single"/>
          <w:lang w:eastAsia="ja-JP"/>
        </w:rPr>
        <w:t>I</w:t>
      </w:r>
      <w:r w:rsidRPr="00E2757A">
        <w:rPr>
          <w:rFonts w:ascii="Courier New" w:hAnsi="Courier New" w:cs="Courier New"/>
          <w:b/>
          <w:sz w:val="20"/>
          <w:szCs w:val="20"/>
          <w:u w:val="single"/>
          <w:lang w:eastAsia="ja-JP"/>
        </w:rPr>
        <w:t>) CF_LINE_DISC_AMOUNT</w:t>
      </w:r>
      <w:r>
        <w:rPr>
          <w:rFonts w:ascii="Courier New" w:hAnsi="Courier New" w:cs="Courier New"/>
          <w:sz w:val="20"/>
          <w:szCs w:val="20"/>
          <w:lang w:eastAsia="ja-JP"/>
        </w:rPr>
        <w:t>:- This formula column has created in G_LINES query to derive and display line discount amount.</w:t>
      </w:r>
    </w:p>
    <w:p w14:paraId="26BE9203" w14:textId="77777777" w:rsidR="00A435CB" w:rsidRDefault="00A435CB" w:rsidP="00A435CB">
      <w:pPr>
        <w:rPr>
          <w:rFonts w:ascii="Courier New" w:hAnsi="Courier New" w:cs="Courier New"/>
          <w:sz w:val="20"/>
          <w:szCs w:val="20"/>
          <w:lang w:eastAsia="ja-JP"/>
        </w:rPr>
      </w:pPr>
    </w:p>
    <w:p w14:paraId="26BE9204"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F</w:t>
      </w:r>
      <w:r w:rsidRPr="00E2757A">
        <w:rPr>
          <w:rFonts w:ascii="Courier New" w:hAnsi="Courier New" w:cs="Courier New"/>
          <w:sz w:val="20"/>
          <w:szCs w:val="20"/>
          <w:lang w:eastAsia="ja-JP"/>
        </w:rPr>
        <w:t>UNCTION CF_LINE_DISC_AMOUNTFORMULA RETURN NUMBER IS</w:t>
      </w:r>
    </w:p>
    <w:p w14:paraId="26BE9205"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E2757A">
        <w:rPr>
          <w:rFonts w:ascii="Courier New" w:hAnsi="Courier New" w:cs="Courier New"/>
          <w:sz w:val="20"/>
          <w:szCs w:val="20"/>
          <w:lang w:eastAsia="ja-JP"/>
        </w:rPr>
        <w:t>L_LINE_DISC_AMOUNT NUMBER;</w:t>
      </w:r>
    </w:p>
    <w:p w14:paraId="26BE9206"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E2757A">
        <w:rPr>
          <w:rFonts w:ascii="Courier New" w:hAnsi="Courier New" w:cs="Courier New"/>
          <w:sz w:val="20"/>
          <w:szCs w:val="20"/>
          <w:lang w:eastAsia="ja-JP"/>
        </w:rPr>
        <w:t>L_LINE_DISC_PERCENT NUMBER;</w:t>
      </w:r>
    </w:p>
    <w:p w14:paraId="26BE9207"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BEGIN</w:t>
      </w:r>
    </w:p>
    <w:p w14:paraId="26BE9208"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ab/>
      </w:r>
    </w:p>
    <w:p w14:paraId="26BE9209"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lastRenderedPageBreak/>
        <w:t xml:space="preserve">  </w:t>
      </w:r>
      <w:r w:rsidRPr="00E2757A">
        <w:rPr>
          <w:rFonts w:ascii="Courier New" w:hAnsi="Courier New" w:cs="Courier New"/>
          <w:sz w:val="20"/>
          <w:szCs w:val="20"/>
          <w:lang w:eastAsia="ja-JP"/>
        </w:rPr>
        <w:t>IF (:P_Debug_Flag = 'Y') THEN</w:t>
      </w:r>
      <w:r w:rsidRPr="00E2757A">
        <w:rPr>
          <w:rFonts w:ascii="Courier New" w:hAnsi="Courier New" w:cs="Courier New"/>
          <w:sz w:val="20"/>
          <w:szCs w:val="20"/>
          <w:lang w:eastAsia="ja-JP"/>
        </w:rPr>
        <w:tab/>
      </w:r>
    </w:p>
    <w:p w14:paraId="26BE920A"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ab/>
        <w:t>srw.message (5000, 'DEBUG:  Before discount amount. ' );</w:t>
      </w:r>
    </w:p>
    <w:p w14:paraId="26BE920B"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END IF; </w:t>
      </w:r>
    </w:p>
    <w:p w14:paraId="26BE920C"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w:t>
      </w:r>
    </w:p>
    <w:p w14:paraId="26BE920D"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I</w:t>
      </w:r>
      <w:r>
        <w:rPr>
          <w:rFonts w:ascii="Courier New" w:hAnsi="Courier New" w:cs="Courier New"/>
          <w:sz w:val="20"/>
          <w:szCs w:val="20"/>
          <w:lang w:eastAsia="ja-JP"/>
        </w:rPr>
        <w:t>F</w:t>
      </w:r>
      <w:r w:rsidRPr="00E2757A">
        <w:rPr>
          <w:rFonts w:ascii="Courier New" w:hAnsi="Courier New" w:cs="Courier New"/>
          <w:sz w:val="20"/>
          <w:szCs w:val="20"/>
          <w:lang w:eastAsia="ja-JP"/>
        </w:rPr>
        <w:t xml:space="preserve"> nvl(:line_disc_per_unit,0) &lt;&gt; 0 then</w:t>
      </w:r>
      <w:r>
        <w:rPr>
          <w:rFonts w:ascii="Courier New" w:hAnsi="Courier New" w:cs="Courier New"/>
          <w:sz w:val="20"/>
          <w:szCs w:val="20"/>
          <w:lang w:eastAsia="ja-JP"/>
        </w:rPr>
        <w:t xml:space="preserve"> </w:t>
      </w:r>
      <w:r w:rsidRPr="00E2757A">
        <w:rPr>
          <w:rFonts w:ascii="Courier New" w:hAnsi="Courier New" w:cs="Courier New"/>
          <w:sz w:val="20"/>
          <w:szCs w:val="20"/>
          <w:lang w:eastAsia="ja-JP"/>
        </w:rPr>
        <w:t xml:space="preserve">  </w:t>
      </w:r>
      <w:r w:rsidRPr="00E2757A">
        <w:rPr>
          <w:rFonts w:ascii="Courier New" w:hAnsi="Courier New" w:cs="Courier New"/>
          <w:sz w:val="20"/>
          <w:szCs w:val="20"/>
          <w:lang w:eastAsia="ja-JP"/>
        </w:rPr>
        <w:tab/>
        <w:t xml:space="preserve"> </w:t>
      </w:r>
      <w:r>
        <w:rPr>
          <w:rFonts w:ascii="Courier New" w:hAnsi="Courier New" w:cs="Courier New"/>
          <w:sz w:val="20"/>
          <w:szCs w:val="20"/>
          <w:lang w:eastAsia="ja-JP"/>
        </w:rPr>
        <w:t xml:space="preserve">     </w:t>
      </w:r>
      <w:r w:rsidRPr="00E2757A">
        <w:rPr>
          <w:rFonts w:ascii="Courier New" w:hAnsi="Courier New" w:cs="Courier New"/>
          <w:sz w:val="20"/>
          <w:szCs w:val="20"/>
          <w:lang w:eastAsia="ja-JP"/>
        </w:rPr>
        <w:t>l_line_disc_amount:=nvl(:line_qty_invoiced,0)*nvl(:line_disc_per_unit,0);</w:t>
      </w:r>
    </w:p>
    <w:p w14:paraId="26BE920E"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w:t>
      </w:r>
      <w:r w:rsidRPr="00E2757A">
        <w:rPr>
          <w:rFonts w:ascii="Courier New" w:hAnsi="Courier New" w:cs="Courier New"/>
          <w:sz w:val="20"/>
          <w:szCs w:val="20"/>
          <w:lang w:eastAsia="ja-JP"/>
        </w:rPr>
        <w:tab/>
        <w:t xml:space="preserve"> </w:t>
      </w:r>
    </w:p>
    <w:p w14:paraId="26BE920F"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ab/>
      </w:r>
      <w:r w:rsidRPr="00E2757A">
        <w:rPr>
          <w:rFonts w:ascii="Courier New" w:hAnsi="Courier New" w:cs="Courier New"/>
          <w:sz w:val="20"/>
          <w:szCs w:val="20"/>
          <w:lang w:eastAsia="ja-JP"/>
        </w:rPr>
        <w:t>if l_line_disc_amount &lt;&gt; 0 then</w:t>
      </w:r>
      <w:r w:rsidRPr="00E2757A">
        <w:rPr>
          <w:rFonts w:ascii="Courier New" w:hAnsi="Courier New" w:cs="Courier New"/>
          <w:sz w:val="20"/>
          <w:szCs w:val="20"/>
          <w:lang w:eastAsia="ja-JP"/>
        </w:rPr>
        <w:tab/>
        <w:t xml:space="preserve">  </w:t>
      </w:r>
      <w:r w:rsidRPr="00E2757A">
        <w:rPr>
          <w:rFonts w:ascii="Courier New" w:hAnsi="Courier New" w:cs="Courier New"/>
          <w:sz w:val="20"/>
          <w:szCs w:val="20"/>
          <w:lang w:eastAsia="ja-JP"/>
        </w:rPr>
        <w:tab/>
        <w:t xml:space="preserve">   l_line_disc_percent:=round((nvl(l_line_disc_amount,0)/nvl(:line_extended_amount,0)) *100,2);</w:t>
      </w:r>
    </w:p>
    <w:p w14:paraId="26BE9210"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ab/>
        <w:t xml:space="preserve">   </w:t>
      </w:r>
      <w:r w:rsidRPr="00E2757A">
        <w:rPr>
          <w:rFonts w:ascii="Courier New" w:hAnsi="Courier New" w:cs="Courier New"/>
          <w:sz w:val="20"/>
          <w:szCs w:val="20"/>
          <w:lang w:eastAsia="ja-JP"/>
        </w:rPr>
        <w:tab/>
        <w:t xml:space="preserve">  :CP_line_disc_percent:=l_line_disc_percent||'%';</w:t>
      </w:r>
    </w:p>
    <w:p w14:paraId="26BE9211"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ab/>
        <w:t xml:space="preserve">   end if;</w:t>
      </w:r>
      <w:r w:rsidRPr="00E2757A">
        <w:rPr>
          <w:rFonts w:ascii="Courier New" w:hAnsi="Courier New" w:cs="Courier New"/>
          <w:sz w:val="20"/>
          <w:szCs w:val="20"/>
          <w:lang w:eastAsia="ja-JP"/>
        </w:rPr>
        <w:tab/>
      </w:r>
      <w:r w:rsidRPr="00E2757A">
        <w:rPr>
          <w:rFonts w:ascii="Courier New" w:hAnsi="Courier New" w:cs="Courier New"/>
          <w:sz w:val="20"/>
          <w:szCs w:val="20"/>
          <w:lang w:eastAsia="ja-JP"/>
        </w:rPr>
        <w:tab/>
        <w:t xml:space="preserve"> </w:t>
      </w:r>
    </w:p>
    <w:p w14:paraId="26BE9212"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End If;</w:t>
      </w:r>
    </w:p>
    <w:p w14:paraId="26BE9213"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w:t>
      </w:r>
    </w:p>
    <w:p w14:paraId="26BE9214"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E2757A">
        <w:rPr>
          <w:rFonts w:ascii="Courier New" w:hAnsi="Courier New" w:cs="Courier New"/>
          <w:sz w:val="20"/>
          <w:szCs w:val="20"/>
          <w:lang w:eastAsia="ja-JP"/>
        </w:rPr>
        <w:t>IF (:P_Debug_Flag = 'Y') THEN</w:t>
      </w:r>
      <w:r w:rsidRPr="00E2757A">
        <w:rPr>
          <w:rFonts w:ascii="Courier New" w:hAnsi="Courier New" w:cs="Courier New"/>
          <w:sz w:val="20"/>
          <w:szCs w:val="20"/>
          <w:lang w:eastAsia="ja-JP"/>
        </w:rPr>
        <w:tab/>
      </w:r>
    </w:p>
    <w:p w14:paraId="26BE9215"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E2757A">
        <w:rPr>
          <w:rFonts w:ascii="Courier New" w:hAnsi="Courier New" w:cs="Courier New"/>
          <w:sz w:val="20"/>
          <w:szCs w:val="20"/>
          <w:lang w:eastAsia="ja-JP"/>
        </w:rPr>
        <w:t>srw.message (5000, 'DEBUG:  After discount amount. '||l_line_disc_amount );</w:t>
      </w:r>
    </w:p>
    <w:p w14:paraId="26BE9216"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END IF; </w:t>
      </w:r>
    </w:p>
    <w:p w14:paraId="26BE9217" w14:textId="77777777" w:rsidR="00A435CB" w:rsidRPr="00E2757A" w:rsidRDefault="00A435CB" w:rsidP="00A435CB">
      <w:pPr>
        <w:rPr>
          <w:rFonts w:ascii="Courier New" w:hAnsi="Courier New" w:cs="Courier New"/>
          <w:sz w:val="20"/>
          <w:szCs w:val="20"/>
          <w:lang w:eastAsia="ja-JP"/>
        </w:rPr>
      </w:pPr>
      <w:r w:rsidRPr="00E2757A">
        <w:rPr>
          <w:rFonts w:ascii="Courier New" w:hAnsi="Courier New" w:cs="Courier New"/>
          <w:sz w:val="20"/>
          <w:szCs w:val="20"/>
          <w:lang w:eastAsia="ja-JP"/>
        </w:rPr>
        <w:t xml:space="preserve"> </w:t>
      </w:r>
    </w:p>
    <w:p w14:paraId="26BE9218" w14:textId="77777777" w:rsidR="00A435CB" w:rsidRPr="00E2757A" w:rsidRDefault="00A435CB" w:rsidP="00A435CB">
      <w:pPr>
        <w:rPr>
          <w:rFonts w:ascii="Courier New" w:hAnsi="Courier New" w:cs="Courier New"/>
          <w:sz w:val="20"/>
          <w:szCs w:val="20"/>
          <w:lang w:eastAsia="ja-JP"/>
        </w:rPr>
      </w:pPr>
      <w:r>
        <w:rPr>
          <w:rFonts w:ascii="Courier New" w:hAnsi="Courier New" w:cs="Courier New"/>
          <w:sz w:val="20"/>
          <w:szCs w:val="20"/>
          <w:lang w:eastAsia="ja-JP"/>
        </w:rPr>
        <w:t>RETURN</w:t>
      </w:r>
      <w:r w:rsidRPr="00E2757A">
        <w:rPr>
          <w:rFonts w:ascii="Courier New" w:hAnsi="Courier New" w:cs="Courier New"/>
          <w:sz w:val="20"/>
          <w:szCs w:val="20"/>
          <w:lang w:eastAsia="ja-JP"/>
        </w:rPr>
        <w:t xml:space="preserve">(l_line_disc_amount); </w:t>
      </w:r>
    </w:p>
    <w:p w14:paraId="26BE9219" w14:textId="77777777" w:rsidR="00A435CB" w:rsidRDefault="00A435CB" w:rsidP="00A435CB">
      <w:pPr>
        <w:rPr>
          <w:rFonts w:ascii="Courier New" w:hAnsi="Courier New" w:cs="Courier New"/>
          <w:sz w:val="20"/>
          <w:szCs w:val="20"/>
          <w:lang w:eastAsia="ja-JP"/>
        </w:rPr>
      </w:pPr>
      <w:r>
        <w:rPr>
          <w:rFonts w:ascii="Courier New" w:hAnsi="Courier New" w:cs="Courier New"/>
          <w:sz w:val="20"/>
          <w:szCs w:val="20"/>
          <w:lang w:eastAsia="ja-JP"/>
        </w:rPr>
        <w:t>END</w:t>
      </w:r>
      <w:r w:rsidRPr="00E2757A">
        <w:rPr>
          <w:rFonts w:ascii="Courier New" w:hAnsi="Courier New" w:cs="Courier New"/>
          <w:sz w:val="20"/>
          <w:szCs w:val="20"/>
          <w:lang w:eastAsia="ja-JP"/>
        </w:rPr>
        <w:t>;</w:t>
      </w:r>
    </w:p>
    <w:p w14:paraId="26BE921A" w14:textId="77777777" w:rsidR="00A435CB" w:rsidRDefault="00A435CB" w:rsidP="00A435CB">
      <w:pPr>
        <w:rPr>
          <w:rFonts w:ascii="Courier New" w:hAnsi="Courier New" w:cs="Courier New"/>
          <w:sz w:val="20"/>
          <w:szCs w:val="20"/>
          <w:lang w:eastAsia="ja-JP"/>
        </w:rPr>
      </w:pPr>
    </w:p>
    <w:p w14:paraId="26BE921B" w14:textId="77777777" w:rsidR="00A435CB" w:rsidRDefault="00A435CB" w:rsidP="00A435CB">
      <w:pPr>
        <w:rPr>
          <w:rFonts w:ascii="Courier New" w:hAnsi="Courier New" w:cs="Courier New"/>
          <w:sz w:val="20"/>
          <w:szCs w:val="20"/>
          <w:lang w:eastAsia="ja-JP"/>
        </w:rPr>
      </w:pPr>
      <w:r>
        <w:rPr>
          <w:rFonts w:ascii="Courier New" w:hAnsi="Courier New" w:cs="Courier New"/>
          <w:sz w:val="20"/>
          <w:szCs w:val="20"/>
          <w:lang w:eastAsia="ja-JP"/>
        </w:rPr>
        <w:t>J)</w:t>
      </w:r>
      <w:r w:rsidRPr="002228E5">
        <w:rPr>
          <w:rFonts w:ascii="Courier New" w:hAnsi="Courier New" w:cs="Courier New"/>
          <w:sz w:val="20"/>
          <w:szCs w:val="20"/>
          <w:lang w:eastAsia="ja-JP"/>
        </w:rPr>
        <w:t xml:space="preserve"> </w:t>
      </w:r>
      <w:r w:rsidRPr="002228E5">
        <w:rPr>
          <w:rFonts w:ascii="Courier New" w:hAnsi="Courier New" w:cs="Courier New"/>
          <w:b/>
          <w:sz w:val="20"/>
          <w:szCs w:val="20"/>
          <w:u w:val="single"/>
          <w:lang w:eastAsia="ja-JP"/>
        </w:rPr>
        <w:t>LINE_NET_PRICE</w:t>
      </w:r>
      <w:r>
        <w:rPr>
          <w:rFonts w:ascii="Courier New" w:hAnsi="Courier New" w:cs="Courier New"/>
          <w:sz w:val="20"/>
          <w:szCs w:val="20"/>
          <w:lang w:eastAsia="ja-JP"/>
        </w:rPr>
        <w:t>: This formula column has created in G_LINES query to derive and display line net price.</w:t>
      </w:r>
    </w:p>
    <w:p w14:paraId="26BE921C" w14:textId="77777777" w:rsidR="00A435CB" w:rsidRDefault="00A435CB" w:rsidP="00A435CB">
      <w:pPr>
        <w:rPr>
          <w:rFonts w:ascii="Courier New" w:hAnsi="Courier New" w:cs="Courier New"/>
          <w:sz w:val="20"/>
          <w:szCs w:val="20"/>
          <w:lang w:eastAsia="ja-JP"/>
        </w:rPr>
      </w:pPr>
    </w:p>
    <w:p w14:paraId="26BE921D" w14:textId="77777777" w:rsidR="00A435CB" w:rsidRPr="002228E5" w:rsidRDefault="00A435CB" w:rsidP="00A435CB">
      <w:pPr>
        <w:rPr>
          <w:rFonts w:ascii="Courier New" w:hAnsi="Courier New" w:cs="Courier New"/>
          <w:sz w:val="20"/>
          <w:szCs w:val="20"/>
          <w:lang w:eastAsia="ja-JP"/>
        </w:rPr>
      </w:pPr>
      <w:r w:rsidRPr="002228E5">
        <w:rPr>
          <w:rFonts w:ascii="Courier New" w:hAnsi="Courier New" w:cs="Courier New"/>
          <w:sz w:val="20"/>
          <w:szCs w:val="20"/>
          <w:lang w:eastAsia="ja-JP"/>
        </w:rPr>
        <w:t>function LINE_NET_PRICEFormula return Number is</w:t>
      </w:r>
    </w:p>
    <w:p w14:paraId="26BE921E" w14:textId="77777777" w:rsidR="00A435CB" w:rsidRPr="002228E5" w:rsidRDefault="00A435CB" w:rsidP="00A435CB">
      <w:pPr>
        <w:rPr>
          <w:rFonts w:ascii="Courier New" w:hAnsi="Courier New" w:cs="Courier New"/>
          <w:sz w:val="20"/>
          <w:szCs w:val="20"/>
          <w:lang w:eastAsia="ja-JP"/>
        </w:rPr>
      </w:pPr>
      <w:r w:rsidRPr="002228E5">
        <w:rPr>
          <w:rFonts w:ascii="Courier New" w:hAnsi="Courier New" w:cs="Courier New"/>
          <w:sz w:val="20"/>
          <w:szCs w:val="20"/>
          <w:lang w:eastAsia="ja-JP"/>
        </w:rPr>
        <w:t>begin</w:t>
      </w:r>
    </w:p>
    <w:p w14:paraId="26BE921F" w14:textId="77777777" w:rsidR="00A435CB" w:rsidRPr="002228E5" w:rsidRDefault="00A435CB" w:rsidP="00A435CB">
      <w:pPr>
        <w:rPr>
          <w:rFonts w:ascii="Courier New" w:hAnsi="Courier New" w:cs="Courier New"/>
          <w:sz w:val="20"/>
          <w:szCs w:val="20"/>
          <w:lang w:eastAsia="ja-JP"/>
        </w:rPr>
      </w:pPr>
      <w:r w:rsidRPr="002228E5">
        <w:rPr>
          <w:rFonts w:ascii="Courier New" w:hAnsi="Courier New" w:cs="Courier New"/>
          <w:sz w:val="20"/>
          <w:szCs w:val="20"/>
          <w:lang w:eastAsia="ja-JP"/>
        </w:rPr>
        <w:t xml:space="preserve">  return(nvl(:line_standard_price,0) - nvl(:line_disc_per_unit,0));</w:t>
      </w:r>
    </w:p>
    <w:p w14:paraId="26BE9220" w14:textId="77777777" w:rsidR="00A435CB" w:rsidRDefault="00A435CB" w:rsidP="00A435CB">
      <w:pPr>
        <w:rPr>
          <w:rFonts w:ascii="Courier New" w:hAnsi="Courier New" w:cs="Courier New"/>
          <w:sz w:val="20"/>
          <w:szCs w:val="20"/>
          <w:lang w:eastAsia="ja-JP"/>
        </w:rPr>
      </w:pPr>
      <w:r>
        <w:rPr>
          <w:rFonts w:ascii="Courier New" w:hAnsi="Courier New" w:cs="Courier New"/>
          <w:sz w:val="20"/>
          <w:szCs w:val="20"/>
          <w:lang w:eastAsia="ja-JP"/>
        </w:rPr>
        <w:t>END;</w:t>
      </w:r>
    </w:p>
    <w:p w14:paraId="26BE9221" w14:textId="77777777" w:rsidR="00A435CB" w:rsidRDefault="00A435CB" w:rsidP="00A435CB">
      <w:pPr>
        <w:rPr>
          <w:rFonts w:ascii="Courier New" w:hAnsi="Courier New" w:cs="Courier New"/>
          <w:sz w:val="20"/>
          <w:szCs w:val="20"/>
          <w:lang w:eastAsia="ja-JP"/>
        </w:rPr>
      </w:pPr>
    </w:p>
    <w:p w14:paraId="26BE9222" w14:textId="77777777" w:rsidR="00A435CB" w:rsidRDefault="00A435CB" w:rsidP="00A435CB">
      <w:pPr>
        <w:rPr>
          <w:rFonts w:ascii="Courier New" w:hAnsi="Courier New" w:cs="Courier New"/>
          <w:sz w:val="20"/>
          <w:szCs w:val="20"/>
          <w:lang w:eastAsia="ja-JP"/>
        </w:rPr>
      </w:pPr>
      <w:r>
        <w:rPr>
          <w:rFonts w:ascii="Courier New" w:hAnsi="Courier New" w:cs="Courier New"/>
          <w:sz w:val="20"/>
          <w:szCs w:val="20"/>
          <w:lang w:eastAsia="ja-JP"/>
        </w:rPr>
        <w:t>K)</w:t>
      </w:r>
      <w:r w:rsidRPr="00FB62C2">
        <w:t xml:space="preserve"> </w:t>
      </w:r>
      <w:r w:rsidRPr="00FB62C2">
        <w:rPr>
          <w:rFonts w:ascii="Courier New" w:hAnsi="Courier New" w:cs="Courier New"/>
          <w:b/>
          <w:sz w:val="20"/>
          <w:szCs w:val="20"/>
          <w:lang w:eastAsia="ja-JP"/>
        </w:rPr>
        <w:t>C_IT_CONDITION_TXT2</w:t>
      </w:r>
      <w:r>
        <w:rPr>
          <w:rFonts w:ascii="Courier New" w:hAnsi="Courier New" w:cs="Courier New"/>
          <w:sz w:val="20"/>
          <w:szCs w:val="20"/>
          <w:lang w:eastAsia="ja-JP"/>
        </w:rPr>
        <w:t>: This formula column has created in Q_SUMMARY_INVOICE to derive and display conditional text specific to Italy.</w:t>
      </w:r>
    </w:p>
    <w:p w14:paraId="26BE9223" w14:textId="77777777" w:rsidR="00A435CB" w:rsidRPr="00FB62C2" w:rsidRDefault="00A435CB" w:rsidP="00A435CB">
      <w:pPr>
        <w:rPr>
          <w:rFonts w:ascii="Courier New" w:hAnsi="Courier New" w:cs="Courier New"/>
          <w:sz w:val="20"/>
          <w:szCs w:val="20"/>
          <w:lang w:eastAsia="ja-JP"/>
        </w:rPr>
      </w:pPr>
    </w:p>
    <w:p w14:paraId="26BE9224" w14:textId="77777777" w:rsidR="00A435CB" w:rsidRPr="00FB62C2" w:rsidRDefault="00A435CB" w:rsidP="00A435CB">
      <w:pPr>
        <w:rPr>
          <w:rFonts w:ascii="Courier New" w:hAnsi="Courier New" w:cs="Courier New"/>
          <w:sz w:val="20"/>
          <w:szCs w:val="20"/>
          <w:lang w:eastAsia="ja-JP"/>
        </w:rPr>
      </w:pPr>
      <w:r>
        <w:rPr>
          <w:rFonts w:ascii="Courier New" w:hAnsi="Courier New" w:cs="Courier New"/>
          <w:sz w:val="20"/>
          <w:szCs w:val="20"/>
          <w:lang w:eastAsia="ja-JP"/>
        </w:rPr>
        <w:t>F</w:t>
      </w:r>
      <w:r w:rsidRPr="00FB62C2">
        <w:rPr>
          <w:rFonts w:ascii="Courier New" w:hAnsi="Courier New" w:cs="Courier New"/>
          <w:sz w:val="20"/>
          <w:szCs w:val="20"/>
          <w:lang w:eastAsia="ja-JP"/>
        </w:rPr>
        <w:t>unction C_IT_CONDITION_TXT2Formula return Char is</w:t>
      </w:r>
    </w:p>
    <w:p w14:paraId="26BE9225" w14:textId="77777777" w:rsidR="00A435CB" w:rsidRPr="00FB62C2" w:rsidRDefault="00A435CB" w:rsidP="00A435CB">
      <w:pPr>
        <w:rPr>
          <w:rFonts w:ascii="Courier New" w:hAnsi="Courier New" w:cs="Courier New"/>
          <w:sz w:val="20"/>
          <w:szCs w:val="20"/>
          <w:lang w:eastAsia="ja-JP"/>
        </w:rPr>
      </w:pPr>
      <w:r>
        <w:rPr>
          <w:rFonts w:ascii="Courier New" w:hAnsi="Courier New" w:cs="Courier New"/>
          <w:sz w:val="20"/>
          <w:szCs w:val="20"/>
          <w:lang w:eastAsia="ja-JP"/>
        </w:rPr>
        <w:t xml:space="preserve">    </w:t>
      </w:r>
      <w:r w:rsidRPr="00FB62C2">
        <w:rPr>
          <w:rFonts w:ascii="Courier New" w:hAnsi="Courier New" w:cs="Courier New"/>
          <w:sz w:val="20"/>
          <w:szCs w:val="20"/>
          <w:lang w:eastAsia="ja-JP"/>
        </w:rPr>
        <w:t>l_it_condition_txt VARCHAR2(500);</w:t>
      </w:r>
    </w:p>
    <w:p w14:paraId="26BE9226"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begin</w:t>
      </w:r>
    </w:p>
    <w:p w14:paraId="26BE9227"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ab/>
      </w:r>
    </w:p>
    <w:p w14:paraId="26BE9228"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w:t>
      </w:r>
      <w:r w:rsidRPr="00FB62C2">
        <w:rPr>
          <w:rFonts w:ascii="Courier New" w:hAnsi="Courier New" w:cs="Courier New"/>
          <w:sz w:val="20"/>
          <w:szCs w:val="20"/>
          <w:lang w:eastAsia="ja-JP"/>
        </w:rPr>
        <w:tab/>
        <w:t>--This conditional text is for ITALY</w:t>
      </w:r>
    </w:p>
    <w:p w14:paraId="26BE9229"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IF :REPORT_ORG_COUNTRY = 'IT' </w:t>
      </w:r>
    </w:p>
    <w:p w14:paraId="26BE922A"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w:t>
      </w:r>
      <w:r w:rsidRPr="00FB62C2">
        <w:rPr>
          <w:rFonts w:ascii="Courier New" w:hAnsi="Courier New" w:cs="Courier New"/>
          <w:sz w:val="20"/>
          <w:szCs w:val="20"/>
          <w:lang w:eastAsia="ja-JP"/>
        </w:rPr>
        <w:tab/>
        <w:t xml:space="preserve"> AND :BILL_TO_CUST_CLASS_CODE IN ('PUBLIC HOSPITALS' ,'PUBLIC SECTOR COMPANIES') then</w:t>
      </w:r>
    </w:p>
    <w:p w14:paraId="26BE922B"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AND UPPER(:C_TRX_TYPE) LIKE 'GOV%'</w:t>
      </w:r>
    </w:p>
    <w:p w14:paraId="26BE922C"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THEN</w:t>
      </w:r>
    </w:p>
    <w:p w14:paraId="26BE922D"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l_it_condition_txt:='FATTURA IN SOSPESO AI SENSI DELL''ART.6, 5° COMMA DEL DPR 633/72 IVA DETRAIBILE DA PARTE DEL CONCESSIONARIO SOLO ALL''ATTO DEL PAGAMENTO';</w:t>
      </w:r>
    </w:p>
    <w:p w14:paraId="26BE922E"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else</w:t>
      </w:r>
    </w:p>
    <w:p w14:paraId="26BE922F"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if :inv_tax_exemption_id is not null then </w:t>
      </w:r>
    </w:p>
    <w:p w14:paraId="26BE9230" w14:textId="77777777" w:rsidR="00A435CB" w:rsidRPr="006F071F" w:rsidRDefault="00A435CB" w:rsidP="00A435CB">
      <w:pPr>
        <w:rPr>
          <w:rFonts w:ascii="Courier New" w:hAnsi="Courier New" w:cs="Courier New"/>
          <w:sz w:val="20"/>
          <w:szCs w:val="20"/>
          <w:lang w:val="fr-FR" w:eastAsia="ja-JP"/>
        </w:rPr>
      </w:pPr>
      <w:r w:rsidRPr="00FB62C2">
        <w:rPr>
          <w:rFonts w:ascii="Courier New" w:hAnsi="Courier New" w:cs="Courier New"/>
          <w:sz w:val="20"/>
          <w:szCs w:val="20"/>
          <w:lang w:eastAsia="ja-JP"/>
        </w:rPr>
        <w:t xml:space="preserve">        </w:t>
      </w:r>
      <w:r w:rsidRPr="006F071F">
        <w:rPr>
          <w:rFonts w:ascii="Courier New" w:hAnsi="Courier New" w:cs="Courier New"/>
          <w:sz w:val="20"/>
          <w:szCs w:val="20"/>
          <w:lang w:val="fr-FR" w:eastAsia="ja-JP"/>
        </w:rPr>
        <w:t>l_it_condition_txt:='NON IMPONIBILE IVA ART. 71/8, 1° COMMA DPR 633';</w:t>
      </w:r>
    </w:p>
    <w:p w14:paraId="26BE9231" w14:textId="77777777" w:rsidR="00A435CB" w:rsidRPr="00FB62C2" w:rsidRDefault="00A435CB" w:rsidP="00A435CB">
      <w:pPr>
        <w:rPr>
          <w:rFonts w:ascii="Courier New" w:hAnsi="Courier New" w:cs="Courier New"/>
          <w:sz w:val="20"/>
          <w:szCs w:val="20"/>
          <w:lang w:eastAsia="ja-JP"/>
        </w:rPr>
      </w:pPr>
      <w:r w:rsidRPr="006F071F">
        <w:rPr>
          <w:rFonts w:ascii="Courier New" w:hAnsi="Courier New" w:cs="Courier New"/>
          <w:sz w:val="20"/>
          <w:szCs w:val="20"/>
          <w:lang w:val="fr-FR" w:eastAsia="ja-JP"/>
        </w:rPr>
        <w:t xml:space="preserve">     </w:t>
      </w:r>
      <w:r w:rsidRPr="00FB62C2">
        <w:rPr>
          <w:rFonts w:ascii="Courier New" w:hAnsi="Courier New" w:cs="Courier New"/>
          <w:sz w:val="20"/>
          <w:szCs w:val="20"/>
          <w:lang w:eastAsia="ja-JP"/>
        </w:rPr>
        <w:t>end if;</w:t>
      </w:r>
    </w:p>
    <w:p w14:paraId="26BE9232"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w:t>
      </w:r>
    </w:p>
    <w:p w14:paraId="26BE9233"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end if;   </w:t>
      </w:r>
    </w:p>
    <w:p w14:paraId="26BE9234"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 xml:space="preserve">  return(l_it_condition_txt);</w:t>
      </w:r>
    </w:p>
    <w:p w14:paraId="26BE9235" w14:textId="77777777" w:rsidR="00A435CB" w:rsidRPr="00FB62C2" w:rsidRDefault="00A435CB" w:rsidP="00A435CB">
      <w:pPr>
        <w:rPr>
          <w:rFonts w:ascii="Courier New" w:hAnsi="Courier New" w:cs="Courier New"/>
          <w:sz w:val="20"/>
          <w:szCs w:val="20"/>
          <w:lang w:eastAsia="ja-JP"/>
        </w:rPr>
      </w:pPr>
      <w:r w:rsidRPr="00FB62C2">
        <w:rPr>
          <w:rFonts w:ascii="Courier New" w:hAnsi="Courier New" w:cs="Courier New"/>
          <w:sz w:val="20"/>
          <w:szCs w:val="20"/>
          <w:lang w:eastAsia="ja-JP"/>
        </w:rPr>
        <w:t>end;</w:t>
      </w:r>
    </w:p>
    <w:p w14:paraId="26BE9236" w14:textId="77777777" w:rsidR="00D07BEB" w:rsidRPr="00FB5D0F" w:rsidRDefault="00D07BEB" w:rsidP="00D07BEB">
      <w:pPr>
        <w:rPr>
          <w:rFonts w:ascii="Courier New" w:hAnsi="Courier New" w:cs="Courier New"/>
          <w:b/>
          <w:sz w:val="20"/>
          <w:szCs w:val="20"/>
          <w:lang w:eastAsia="ja-JP"/>
        </w:rPr>
      </w:pPr>
      <w:r w:rsidRPr="00FB5D0F">
        <w:rPr>
          <w:rFonts w:ascii="Courier New" w:hAnsi="Courier New" w:cs="Courier New"/>
          <w:b/>
          <w:sz w:val="20"/>
          <w:szCs w:val="20"/>
          <w:lang w:eastAsia="ja-JP"/>
        </w:rPr>
        <w:t>Formula columns added for Japan changes:-</w:t>
      </w:r>
    </w:p>
    <w:p w14:paraId="26BE9237" w14:textId="77777777" w:rsidR="00D07BEB" w:rsidRDefault="00D07BEB" w:rsidP="00D07BEB">
      <w:pPr>
        <w:rPr>
          <w:rFonts w:ascii="Courier New" w:hAnsi="Courier New" w:cs="Courier New"/>
          <w:sz w:val="20"/>
          <w:szCs w:val="20"/>
          <w:lang w:eastAsia="ja-JP"/>
        </w:rPr>
      </w:pPr>
    </w:p>
    <w:p w14:paraId="26BE9238" w14:textId="77777777" w:rsidR="00D07BEB" w:rsidRDefault="00D07BEB" w:rsidP="00D07BEB">
      <w:pPr>
        <w:numPr>
          <w:ilvl w:val="0"/>
          <w:numId w:val="39"/>
        </w:numPr>
        <w:rPr>
          <w:rFonts w:ascii="Courier New" w:hAnsi="Courier New" w:cs="Courier New"/>
          <w:sz w:val="20"/>
          <w:szCs w:val="20"/>
          <w:lang w:eastAsia="ja-JP"/>
        </w:rPr>
      </w:pPr>
      <w:r w:rsidRPr="008467A9">
        <w:rPr>
          <w:rFonts w:ascii="Courier New" w:hAnsi="Courier New" w:cs="Courier New"/>
          <w:sz w:val="20"/>
          <w:szCs w:val="20"/>
          <w:lang w:eastAsia="ja-JP"/>
        </w:rPr>
        <w:t>CF_JP_SHIKIRI_SHO</w:t>
      </w:r>
    </w:p>
    <w:p w14:paraId="26BE9239" w14:textId="77777777" w:rsidR="00D07BEB" w:rsidRDefault="00D07BEB" w:rsidP="00D07BEB">
      <w:pPr>
        <w:ind w:left="720"/>
        <w:rPr>
          <w:rFonts w:ascii="Courier New" w:hAnsi="Courier New" w:cs="Courier New"/>
          <w:sz w:val="20"/>
          <w:szCs w:val="20"/>
          <w:lang w:eastAsia="ja-JP"/>
        </w:rPr>
      </w:pPr>
    </w:p>
    <w:p w14:paraId="26BE923A"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either the delivery number or the transaction number (for manual transactions) as Shikiri-sho number.</w:t>
      </w:r>
    </w:p>
    <w:p w14:paraId="26BE923B" w14:textId="77777777" w:rsidR="00D07BEB" w:rsidRDefault="00D07BEB" w:rsidP="00D07BEB">
      <w:pPr>
        <w:ind w:left="720"/>
        <w:rPr>
          <w:rFonts w:ascii="Courier New" w:hAnsi="Courier New" w:cs="Courier New"/>
          <w:sz w:val="20"/>
          <w:szCs w:val="20"/>
          <w:lang w:eastAsia="ja-JP"/>
        </w:rPr>
      </w:pPr>
    </w:p>
    <w:p w14:paraId="26BE923C" w14:textId="77777777" w:rsidR="00D07BEB" w:rsidRDefault="00D07BEB" w:rsidP="00D07BEB">
      <w:pPr>
        <w:numPr>
          <w:ilvl w:val="0"/>
          <w:numId w:val="39"/>
        </w:numPr>
        <w:rPr>
          <w:rFonts w:ascii="Courier New" w:hAnsi="Courier New" w:cs="Courier New"/>
          <w:sz w:val="20"/>
          <w:szCs w:val="20"/>
          <w:lang w:eastAsia="ja-JP"/>
        </w:rPr>
      </w:pPr>
      <w:r w:rsidRPr="00527606">
        <w:rPr>
          <w:rFonts w:ascii="Courier New" w:hAnsi="Courier New" w:cs="Courier New"/>
          <w:sz w:val="20"/>
          <w:szCs w:val="20"/>
          <w:lang w:eastAsia="ja-JP"/>
        </w:rPr>
        <w:t>CF_JP_CONS_INV_NO</w:t>
      </w:r>
    </w:p>
    <w:p w14:paraId="26BE923D" w14:textId="77777777" w:rsidR="00D07BEB" w:rsidRDefault="00D07BEB" w:rsidP="00D07BEB">
      <w:pPr>
        <w:rPr>
          <w:rFonts w:ascii="Courier New" w:hAnsi="Courier New" w:cs="Courier New"/>
          <w:sz w:val="20"/>
          <w:szCs w:val="20"/>
          <w:lang w:eastAsia="ja-JP"/>
        </w:rPr>
      </w:pPr>
    </w:p>
    <w:p w14:paraId="26BE923E"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either the delivery number or the transaction number (for manual transactions) as Shikiri-sho number.</w:t>
      </w:r>
    </w:p>
    <w:p w14:paraId="26BE923F" w14:textId="77777777" w:rsidR="00D07BEB" w:rsidRDefault="00D07BEB" w:rsidP="00D07BEB">
      <w:pPr>
        <w:ind w:left="720"/>
        <w:rPr>
          <w:rFonts w:ascii="Courier New" w:hAnsi="Courier New" w:cs="Courier New"/>
          <w:sz w:val="20"/>
          <w:szCs w:val="20"/>
          <w:lang w:eastAsia="ja-JP"/>
        </w:rPr>
      </w:pPr>
    </w:p>
    <w:p w14:paraId="26BE9240" w14:textId="77777777" w:rsidR="00D07BEB" w:rsidRDefault="00D07BEB" w:rsidP="00D07BEB">
      <w:pPr>
        <w:numPr>
          <w:ilvl w:val="0"/>
          <w:numId w:val="39"/>
        </w:numPr>
        <w:rPr>
          <w:rFonts w:ascii="Courier New" w:hAnsi="Courier New" w:cs="Courier New"/>
          <w:sz w:val="20"/>
          <w:szCs w:val="20"/>
          <w:lang w:eastAsia="ja-JP"/>
        </w:rPr>
      </w:pPr>
      <w:r w:rsidRPr="007B370F">
        <w:rPr>
          <w:rFonts w:ascii="Courier New" w:hAnsi="Courier New" w:cs="Courier New"/>
          <w:sz w:val="20"/>
          <w:szCs w:val="20"/>
          <w:lang w:eastAsia="ja-JP"/>
        </w:rPr>
        <w:t>CF_JP_BILL_PARTY_SITE</w:t>
      </w:r>
    </w:p>
    <w:p w14:paraId="26BE9241" w14:textId="77777777" w:rsidR="00D07BEB" w:rsidRDefault="00D07BEB" w:rsidP="00D07BEB">
      <w:pPr>
        <w:rPr>
          <w:rFonts w:ascii="Courier New" w:hAnsi="Courier New" w:cs="Courier New"/>
          <w:sz w:val="20"/>
          <w:szCs w:val="20"/>
          <w:lang w:eastAsia="ja-JP"/>
        </w:rPr>
      </w:pPr>
    </w:p>
    <w:p w14:paraId="26BE9242"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bill to party site name for the respective tranaction</w:t>
      </w:r>
    </w:p>
    <w:p w14:paraId="26BE9243" w14:textId="77777777" w:rsidR="00D07BEB" w:rsidRDefault="00D07BEB" w:rsidP="00D07BEB">
      <w:pPr>
        <w:ind w:left="720"/>
        <w:rPr>
          <w:rFonts w:ascii="Courier New" w:hAnsi="Courier New" w:cs="Courier New"/>
          <w:sz w:val="20"/>
          <w:szCs w:val="20"/>
          <w:lang w:eastAsia="ja-JP"/>
        </w:rPr>
      </w:pPr>
    </w:p>
    <w:p w14:paraId="26BE9244" w14:textId="77777777" w:rsidR="00D07BEB" w:rsidRDefault="00D07BEB" w:rsidP="00D07BEB">
      <w:pPr>
        <w:numPr>
          <w:ilvl w:val="0"/>
          <w:numId w:val="39"/>
        </w:numPr>
        <w:rPr>
          <w:rFonts w:ascii="Courier New" w:hAnsi="Courier New" w:cs="Courier New"/>
          <w:sz w:val="20"/>
          <w:szCs w:val="20"/>
          <w:lang w:eastAsia="ja-JP"/>
        </w:rPr>
      </w:pPr>
      <w:r w:rsidRPr="007B370F">
        <w:rPr>
          <w:rFonts w:ascii="Courier New" w:hAnsi="Courier New" w:cs="Courier New"/>
          <w:sz w:val="20"/>
          <w:szCs w:val="20"/>
          <w:lang w:eastAsia="ja-JP"/>
        </w:rPr>
        <w:t>CF_JP_SO_DATE</w:t>
      </w:r>
    </w:p>
    <w:p w14:paraId="26BE9245" w14:textId="77777777" w:rsidR="00D07BEB" w:rsidRDefault="00D07BEB" w:rsidP="00D07BEB">
      <w:pPr>
        <w:rPr>
          <w:rFonts w:ascii="Courier New" w:hAnsi="Courier New" w:cs="Courier New"/>
          <w:sz w:val="20"/>
          <w:szCs w:val="20"/>
          <w:lang w:eastAsia="ja-JP"/>
        </w:rPr>
      </w:pPr>
      <w:r>
        <w:rPr>
          <w:rFonts w:ascii="Courier New" w:hAnsi="Courier New" w:cs="Courier New"/>
          <w:sz w:val="20"/>
          <w:szCs w:val="20"/>
          <w:lang w:eastAsia="ja-JP"/>
        </w:rPr>
        <w:t xml:space="preserve"> </w:t>
      </w:r>
    </w:p>
    <w:p w14:paraId="26BE9246"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ordered date of sales order or the transaction date of the transaction if the former is available in Japanese time zone</w:t>
      </w:r>
    </w:p>
    <w:p w14:paraId="26BE9247" w14:textId="77777777" w:rsidR="00D07BEB" w:rsidRDefault="00D07BEB" w:rsidP="00D07BEB">
      <w:pPr>
        <w:ind w:left="720"/>
        <w:rPr>
          <w:rFonts w:ascii="Courier New" w:hAnsi="Courier New" w:cs="Courier New"/>
          <w:sz w:val="20"/>
          <w:szCs w:val="20"/>
          <w:lang w:eastAsia="ja-JP"/>
        </w:rPr>
      </w:pPr>
    </w:p>
    <w:p w14:paraId="26BE9248" w14:textId="77777777" w:rsidR="00D07BEB" w:rsidRDefault="00D07BEB" w:rsidP="00D07BEB">
      <w:pPr>
        <w:numPr>
          <w:ilvl w:val="0"/>
          <w:numId w:val="39"/>
        </w:numPr>
        <w:rPr>
          <w:rFonts w:ascii="Courier New" w:hAnsi="Courier New" w:cs="Courier New"/>
          <w:sz w:val="20"/>
          <w:szCs w:val="20"/>
          <w:lang w:eastAsia="ja-JP"/>
        </w:rPr>
      </w:pPr>
      <w:r w:rsidRPr="007B370F">
        <w:rPr>
          <w:rFonts w:ascii="Courier New" w:hAnsi="Courier New" w:cs="Courier New"/>
          <w:sz w:val="20"/>
          <w:szCs w:val="20"/>
          <w:lang w:eastAsia="ja-JP"/>
        </w:rPr>
        <w:t>CF_JP_WHOLESALER</w:t>
      </w:r>
    </w:p>
    <w:p w14:paraId="26BE9249" w14:textId="77777777" w:rsidR="00D07BEB" w:rsidRDefault="00D07BEB" w:rsidP="00D07BEB">
      <w:pPr>
        <w:rPr>
          <w:rFonts w:ascii="Courier New" w:hAnsi="Courier New" w:cs="Courier New"/>
          <w:sz w:val="20"/>
          <w:szCs w:val="20"/>
          <w:lang w:eastAsia="ja-JP"/>
        </w:rPr>
      </w:pPr>
    </w:p>
    <w:p w14:paraId="26BE924A"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wholesaler code from the Site Use Information DFF</w:t>
      </w:r>
    </w:p>
    <w:p w14:paraId="26BE924B" w14:textId="77777777" w:rsidR="00D07BEB" w:rsidRDefault="00D07BEB" w:rsidP="00D07BEB">
      <w:pPr>
        <w:ind w:left="720"/>
        <w:rPr>
          <w:rFonts w:ascii="Courier New" w:hAnsi="Courier New" w:cs="Courier New"/>
          <w:sz w:val="20"/>
          <w:szCs w:val="20"/>
          <w:lang w:eastAsia="ja-JP"/>
        </w:rPr>
      </w:pPr>
    </w:p>
    <w:p w14:paraId="26BE924C" w14:textId="77777777" w:rsidR="00D07BEB" w:rsidRDefault="00D07BEB" w:rsidP="00D07BEB">
      <w:pPr>
        <w:numPr>
          <w:ilvl w:val="0"/>
          <w:numId w:val="39"/>
        </w:numPr>
        <w:rPr>
          <w:rFonts w:ascii="Courier New" w:hAnsi="Courier New" w:cs="Courier New"/>
          <w:sz w:val="20"/>
          <w:szCs w:val="20"/>
          <w:lang w:eastAsia="ja-JP"/>
        </w:rPr>
      </w:pPr>
      <w:r w:rsidRPr="00EB537A">
        <w:rPr>
          <w:rFonts w:ascii="Courier New" w:hAnsi="Courier New" w:cs="Courier New"/>
          <w:sz w:val="20"/>
          <w:szCs w:val="20"/>
          <w:lang w:eastAsia="ja-JP"/>
        </w:rPr>
        <w:t>CF_JP_MAKER_CODE</w:t>
      </w:r>
    </w:p>
    <w:p w14:paraId="26BE924D" w14:textId="77777777" w:rsidR="00D07BEB" w:rsidRDefault="00D07BEB" w:rsidP="00D07BEB">
      <w:pPr>
        <w:rPr>
          <w:rFonts w:ascii="Courier New" w:hAnsi="Courier New" w:cs="Courier New"/>
          <w:sz w:val="20"/>
          <w:szCs w:val="20"/>
          <w:lang w:eastAsia="ja-JP"/>
        </w:rPr>
      </w:pPr>
    </w:p>
    <w:p w14:paraId="26BE924E" w14:textId="77777777" w:rsidR="00D07BEB" w:rsidRDefault="00D07BEB" w:rsidP="00D07BEB">
      <w:pPr>
        <w:ind w:left="720"/>
      </w:pPr>
      <w:r>
        <w:rPr>
          <w:rFonts w:ascii="Courier New" w:hAnsi="Courier New" w:cs="Courier New"/>
          <w:sz w:val="20"/>
          <w:szCs w:val="20"/>
          <w:lang w:eastAsia="ja-JP"/>
        </w:rPr>
        <w:t xml:space="preserve">This formula column derives the Makercode from the lookup </w:t>
      </w:r>
      <w:r w:rsidRPr="00C6021E">
        <w:t>XXGIL_OTC_JP_JDNET_CODES</w:t>
      </w:r>
    </w:p>
    <w:p w14:paraId="26BE924F" w14:textId="77777777" w:rsidR="00D07BEB" w:rsidRDefault="00D07BEB" w:rsidP="00D07BEB">
      <w:pPr>
        <w:ind w:left="720"/>
        <w:rPr>
          <w:rFonts w:ascii="Courier New" w:hAnsi="Courier New" w:cs="Courier New"/>
          <w:sz w:val="20"/>
          <w:szCs w:val="20"/>
          <w:lang w:eastAsia="ja-JP"/>
        </w:rPr>
      </w:pPr>
    </w:p>
    <w:p w14:paraId="26BE9250" w14:textId="77777777" w:rsidR="00D07BEB" w:rsidRDefault="00D07BEB" w:rsidP="00D07BEB">
      <w:pPr>
        <w:numPr>
          <w:ilvl w:val="0"/>
          <w:numId w:val="39"/>
        </w:numPr>
        <w:rPr>
          <w:rFonts w:ascii="Courier New" w:hAnsi="Courier New" w:cs="Courier New"/>
          <w:sz w:val="20"/>
          <w:szCs w:val="20"/>
          <w:lang w:eastAsia="ja-JP"/>
        </w:rPr>
      </w:pPr>
      <w:r w:rsidRPr="00EB537A">
        <w:rPr>
          <w:rFonts w:ascii="Courier New" w:hAnsi="Courier New" w:cs="Courier New"/>
          <w:sz w:val="20"/>
          <w:szCs w:val="20"/>
          <w:lang w:eastAsia="ja-JP"/>
        </w:rPr>
        <w:t>CF_JP_TXN_CODE</w:t>
      </w:r>
    </w:p>
    <w:p w14:paraId="26BE9251" w14:textId="77777777" w:rsidR="00D07BEB" w:rsidRDefault="00D07BEB" w:rsidP="00D07BEB">
      <w:pPr>
        <w:rPr>
          <w:rFonts w:ascii="Courier New" w:hAnsi="Courier New" w:cs="Courier New"/>
          <w:sz w:val="20"/>
          <w:szCs w:val="20"/>
          <w:lang w:eastAsia="ja-JP"/>
        </w:rPr>
      </w:pPr>
    </w:p>
    <w:p w14:paraId="26BE9252"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Transaction code for a particular transaction based on the order type, invoice extended amount and transaction type.</w:t>
      </w:r>
    </w:p>
    <w:p w14:paraId="26BE9253" w14:textId="77777777" w:rsidR="00D07BEB" w:rsidRDefault="00D07BEB" w:rsidP="00D07BEB">
      <w:pPr>
        <w:ind w:left="720"/>
        <w:rPr>
          <w:rFonts w:ascii="Courier New" w:hAnsi="Courier New" w:cs="Courier New"/>
          <w:sz w:val="20"/>
          <w:szCs w:val="20"/>
          <w:lang w:eastAsia="ja-JP"/>
        </w:rPr>
      </w:pPr>
    </w:p>
    <w:p w14:paraId="26BE9254"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CF_JP_TOTAL</w:t>
      </w:r>
    </w:p>
    <w:p w14:paraId="26BE9255" w14:textId="77777777" w:rsidR="00D07BEB" w:rsidRDefault="00D07BEB" w:rsidP="00D07BEB">
      <w:pPr>
        <w:ind w:left="720"/>
        <w:rPr>
          <w:rFonts w:ascii="Courier New" w:hAnsi="Courier New" w:cs="Courier New"/>
          <w:sz w:val="20"/>
          <w:szCs w:val="20"/>
          <w:lang w:eastAsia="ja-JP"/>
        </w:rPr>
      </w:pPr>
    </w:p>
    <w:p w14:paraId="26BE9256"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total invoice amount: total extended amount + total tax amount</w:t>
      </w:r>
    </w:p>
    <w:p w14:paraId="26BE9257" w14:textId="77777777" w:rsidR="00D07BEB" w:rsidRDefault="00D07BEB" w:rsidP="00D07BEB">
      <w:pPr>
        <w:ind w:left="720"/>
        <w:rPr>
          <w:rFonts w:ascii="Courier New" w:hAnsi="Courier New" w:cs="Courier New"/>
          <w:sz w:val="20"/>
          <w:szCs w:val="20"/>
          <w:lang w:eastAsia="ja-JP"/>
        </w:rPr>
      </w:pPr>
    </w:p>
    <w:p w14:paraId="26BE9258"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 xml:space="preserve">CF_JP_TAX_AMT </w:t>
      </w:r>
    </w:p>
    <w:p w14:paraId="26BE9259" w14:textId="77777777" w:rsidR="00D07BEB" w:rsidRDefault="00D07BEB" w:rsidP="00D07BEB">
      <w:pPr>
        <w:rPr>
          <w:rFonts w:ascii="Courier New" w:hAnsi="Courier New" w:cs="Courier New"/>
          <w:sz w:val="20"/>
          <w:szCs w:val="20"/>
          <w:lang w:eastAsia="ja-JP"/>
        </w:rPr>
      </w:pPr>
    </w:p>
    <w:p w14:paraId="26BE925A"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total invoice tax amount</w:t>
      </w:r>
    </w:p>
    <w:p w14:paraId="26BE925B" w14:textId="77777777" w:rsidR="00D07BEB" w:rsidRDefault="00D07BEB" w:rsidP="00D07BEB">
      <w:pPr>
        <w:ind w:left="720"/>
        <w:rPr>
          <w:rFonts w:ascii="Courier New" w:hAnsi="Courier New" w:cs="Courier New"/>
          <w:sz w:val="20"/>
          <w:szCs w:val="20"/>
          <w:lang w:eastAsia="ja-JP"/>
        </w:rPr>
      </w:pPr>
    </w:p>
    <w:p w14:paraId="26BE925C"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 xml:space="preserve">CF_JP_TAX_AMT </w:t>
      </w:r>
    </w:p>
    <w:p w14:paraId="26BE925D" w14:textId="77777777" w:rsidR="00D07BEB" w:rsidRDefault="00D07BEB" w:rsidP="00D07BEB">
      <w:pPr>
        <w:rPr>
          <w:rFonts w:ascii="Courier New" w:hAnsi="Courier New" w:cs="Courier New"/>
          <w:sz w:val="20"/>
          <w:szCs w:val="20"/>
          <w:lang w:eastAsia="ja-JP"/>
        </w:rPr>
      </w:pPr>
    </w:p>
    <w:p w14:paraId="26BE925E"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invoice tax rate</w:t>
      </w:r>
    </w:p>
    <w:p w14:paraId="26BE925F" w14:textId="77777777" w:rsidR="00D07BEB" w:rsidRDefault="00D07BEB" w:rsidP="00D07BEB">
      <w:pPr>
        <w:ind w:left="720"/>
        <w:rPr>
          <w:rFonts w:ascii="Courier New" w:hAnsi="Courier New" w:cs="Courier New"/>
          <w:sz w:val="20"/>
          <w:szCs w:val="20"/>
          <w:lang w:eastAsia="ja-JP"/>
        </w:rPr>
      </w:pPr>
    </w:p>
    <w:p w14:paraId="26BE9260"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CF_JP_SHIP_PARTY_SITE</w:t>
      </w:r>
    </w:p>
    <w:p w14:paraId="26BE9261" w14:textId="77777777" w:rsidR="00D07BEB" w:rsidRDefault="00D07BEB" w:rsidP="00D07BEB">
      <w:pPr>
        <w:rPr>
          <w:rFonts w:ascii="Courier New" w:hAnsi="Courier New" w:cs="Courier New"/>
          <w:sz w:val="20"/>
          <w:szCs w:val="20"/>
          <w:lang w:eastAsia="ja-JP"/>
        </w:rPr>
      </w:pPr>
    </w:p>
    <w:p w14:paraId="26BE9262"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Ship to party site name</w:t>
      </w:r>
    </w:p>
    <w:p w14:paraId="26BE9263" w14:textId="77777777" w:rsidR="00D07BEB" w:rsidRDefault="00D07BEB" w:rsidP="00D07BEB">
      <w:pPr>
        <w:ind w:left="720"/>
        <w:rPr>
          <w:rFonts w:ascii="Courier New" w:hAnsi="Courier New" w:cs="Courier New"/>
          <w:sz w:val="20"/>
          <w:szCs w:val="20"/>
          <w:lang w:eastAsia="ja-JP"/>
        </w:rPr>
      </w:pPr>
    </w:p>
    <w:p w14:paraId="26BE9264"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CF_JP_UNIFIED_ITEM</w:t>
      </w:r>
    </w:p>
    <w:p w14:paraId="26BE9265" w14:textId="77777777" w:rsidR="00D07BEB" w:rsidRDefault="00D07BEB" w:rsidP="00D07BEB">
      <w:pPr>
        <w:rPr>
          <w:rFonts w:ascii="Courier New" w:hAnsi="Courier New" w:cs="Courier New"/>
          <w:sz w:val="20"/>
          <w:szCs w:val="20"/>
          <w:lang w:eastAsia="ja-JP"/>
        </w:rPr>
      </w:pPr>
    </w:p>
    <w:p w14:paraId="26BE9266"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lastRenderedPageBreak/>
        <w:t>This formula column derives the unified item code for Japan for the transaction/delivery line</w:t>
      </w:r>
    </w:p>
    <w:p w14:paraId="26BE9267" w14:textId="77777777" w:rsidR="00D07BEB" w:rsidRDefault="00D07BEB" w:rsidP="00D07BEB">
      <w:pPr>
        <w:ind w:left="720"/>
        <w:rPr>
          <w:rFonts w:ascii="Courier New" w:hAnsi="Courier New" w:cs="Courier New"/>
          <w:sz w:val="20"/>
          <w:szCs w:val="20"/>
          <w:lang w:eastAsia="ja-JP"/>
        </w:rPr>
      </w:pPr>
    </w:p>
    <w:p w14:paraId="26BE9268"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CF_JP_PRODUCT_NAME</w:t>
      </w:r>
    </w:p>
    <w:p w14:paraId="26BE9269" w14:textId="77777777" w:rsidR="00D07BEB" w:rsidRDefault="00D07BEB" w:rsidP="00D07BEB">
      <w:pPr>
        <w:rPr>
          <w:rFonts w:ascii="Courier New" w:hAnsi="Courier New" w:cs="Courier New"/>
          <w:sz w:val="20"/>
          <w:szCs w:val="20"/>
          <w:lang w:eastAsia="ja-JP"/>
        </w:rPr>
      </w:pPr>
    </w:p>
    <w:p w14:paraId="26BE926A"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item name in Kanji for the transaction/delivery line</w:t>
      </w:r>
    </w:p>
    <w:p w14:paraId="26BE926B" w14:textId="77777777" w:rsidR="00D07BEB" w:rsidRDefault="00D07BEB" w:rsidP="00D07BEB">
      <w:pPr>
        <w:ind w:left="720"/>
        <w:rPr>
          <w:rFonts w:ascii="Courier New" w:hAnsi="Courier New" w:cs="Courier New"/>
          <w:sz w:val="20"/>
          <w:szCs w:val="20"/>
          <w:lang w:eastAsia="ja-JP"/>
        </w:rPr>
      </w:pPr>
    </w:p>
    <w:p w14:paraId="26BE926C"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CF_JP_UOM</w:t>
      </w:r>
    </w:p>
    <w:p w14:paraId="26BE926D" w14:textId="77777777" w:rsidR="00D07BEB" w:rsidRDefault="00D07BEB" w:rsidP="00D07BEB">
      <w:pPr>
        <w:rPr>
          <w:rFonts w:ascii="Courier New" w:hAnsi="Courier New" w:cs="Courier New"/>
          <w:sz w:val="20"/>
          <w:szCs w:val="20"/>
          <w:lang w:eastAsia="ja-JP"/>
        </w:rPr>
      </w:pPr>
    </w:p>
    <w:p w14:paraId="26BE926E"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UOM code for Japan for the transaction/delivery line</w:t>
      </w:r>
    </w:p>
    <w:p w14:paraId="26BE926F" w14:textId="77777777" w:rsidR="00D07BEB" w:rsidRDefault="00D07BEB" w:rsidP="00D07BEB">
      <w:pPr>
        <w:ind w:left="720"/>
        <w:rPr>
          <w:rFonts w:ascii="Courier New" w:hAnsi="Courier New" w:cs="Courier New"/>
          <w:sz w:val="20"/>
          <w:szCs w:val="20"/>
          <w:lang w:eastAsia="ja-JP"/>
        </w:rPr>
      </w:pPr>
    </w:p>
    <w:p w14:paraId="26BE9270"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CF_JP_LINE_PRICE</w:t>
      </w:r>
    </w:p>
    <w:p w14:paraId="26BE9271" w14:textId="77777777" w:rsidR="00D07BEB" w:rsidRDefault="00D07BEB" w:rsidP="00D07BEB">
      <w:pPr>
        <w:rPr>
          <w:rFonts w:ascii="Courier New" w:hAnsi="Courier New" w:cs="Courier New"/>
          <w:sz w:val="20"/>
          <w:szCs w:val="20"/>
          <w:lang w:eastAsia="ja-JP"/>
        </w:rPr>
      </w:pPr>
    </w:p>
    <w:p w14:paraId="26BE9272"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forumala column derives the unit selling price for the transaction/delivery line</w:t>
      </w:r>
    </w:p>
    <w:p w14:paraId="26BE9273" w14:textId="77777777" w:rsidR="00D07BEB" w:rsidRDefault="00D07BEB" w:rsidP="00D07BEB">
      <w:pPr>
        <w:ind w:left="720"/>
        <w:rPr>
          <w:rFonts w:ascii="Courier New" w:hAnsi="Courier New" w:cs="Courier New"/>
          <w:sz w:val="20"/>
          <w:szCs w:val="20"/>
          <w:lang w:eastAsia="ja-JP"/>
        </w:rPr>
      </w:pPr>
    </w:p>
    <w:p w14:paraId="26BE9274"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CF_JP_EXT_AMT</w:t>
      </w:r>
    </w:p>
    <w:p w14:paraId="26BE9275" w14:textId="77777777" w:rsidR="00D07BEB" w:rsidRDefault="00D07BEB" w:rsidP="00D07BEB">
      <w:pPr>
        <w:rPr>
          <w:rFonts w:ascii="Courier New" w:hAnsi="Courier New" w:cs="Courier New"/>
          <w:sz w:val="20"/>
          <w:szCs w:val="20"/>
          <w:lang w:eastAsia="ja-JP"/>
        </w:rPr>
      </w:pPr>
    </w:p>
    <w:p w14:paraId="26BE9276"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extended amount for each transaction/delivery line</w:t>
      </w:r>
    </w:p>
    <w:p w14:paraId="26BE9277" w14:textId="77777777" w:rsidR="00D07BEB" w:rsidRDefault="00D07BEB" w:rsidP="00D07BEB">
      <w:pPr>
        <w:ind w:left="720"/>
        <w:rPr>
          <w:rFonts w:ascii="Courier New" w:hAnsi="Courier New" w:cs="Courier New"/>
          <w:sz w:val="20"/>
          <w:szCs w:val="20"/>
          <w:lang w:eastAsia="ja-JP"/>
        </w:rPr>
      </w:pPr>
    </w:p>
    <w:p w14:paraId="26BE9278"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CF_JP_LOT_NUMBER</w:t>
      </w:r>
    </w:p>
    <w:p w14:paraId="26BE9279" w14:textId="77777777" w:rsidR="00D07BEB" w:rsidRDefault="00D07BEB" w:rsidP="00D07BEB">
      <w:pPr>
        <w:rPr>
          <w:rFonts w:ascii="Courier New" w:hAnsi="Courier New" w:cs="Courier New"/>
          <w:sz w:val="20"/>
          <w:szCs w:val="20"/>
          <w:lang w:eastAsia="ja-JP"/>
        </w:rPr>
      </w:pPr>
    </w:p>
    <w:p w14:paraId="26BE927A" w14:textId="77777777" w:rsidR="00D07BEB" w:rsidRDefault="00D07BEB" w:rsidP="00D07BEB">
      <w:pPr>
        <w:ind w:left="720"/>
        <w:rPr>
          <w:rFonts w:ascii="Courier New" w:hAnsi="Courier New" w:cs="Courier New"/>
          <w:sz w:val="20"/>
          <w:szCs w:val="20"/>
          <w:lang w:eastAsia="ja-JP"/>
        </w:rPr>
      </w:pPr>
      <w:r>
        <w:rPr>
          <w:rFonts w:ascii="Courier New" w:hAnsi="Courier New" w:cs="Courier New"/>
          <w:sz w:val="20"/>
          <w:szCs w:val="20"/>
          <w:lang w:eastAsia="ja-JP"/>
        </w:rPr>
        <w:t>This formula column derives the lot number for each transaction/delivery line</w:t>
      </w:r>
    </w:p>
    <w:p w14:paraId="26BE927B" w14:textId="77777777" w:rsidR="00D07BEB" w:rsidRDefault="00D07BEB" w:rsidP="00D07BEB">
      <w:pPr>
        <w:ind w:left="720"/>
        <w:rPr>
          <w:rFonts w:ascii="Courier New" w:hAnsi="Courier New" w:cs="Courier New"/>
          <w:sz w:val="20"/>
          <w:szCs w:val="20"/>
          <w:lang w:eastAsia="ja-JP"/>
        </w:rPr>
      </w:pPr>
    </w:p>
    <w:p w14:paraId="26BE927C" w14:textId="77777777" w:rsidR="00D07BEB" w:rsidRDefault="00D07BEB" w:rsidP="00D07BEB">
      <w:pPr>
        <w:numPr>
          <w:ilvl w:val="0"/>
          <w:numId w:val="39"/>
        </w:numPr>
        <w:rPr>
          <w:rFonts w:ascii="Courier New" w:hAnsi="Courier New" w:cs="Courier New"/>
          <w:sz w:val="20"/>
          <w:szCs w:val="20"/>
          <w:lang w:eastAsia="ja-JP"/>
        </w:rPr>
      </w:pPr>
      <w:r>
        <w:rPr>
          <w:rFonts w:ascii="Courier New" w:hAnsi="Courier New" w:cs="Courier New"/>
          <w:sz w:val="20"/>
          <w:szCs w:val="20"/>
          <w:lang w:eastAsia="ja-JP"/>
        </w:rPr>
        <w:t xml:space="preserve">CF_JP_EXPIRATION_DATE </w:t>
      </w:r>
    </w:p>
    <w:p w14:paraId="26BE927D" w14:textId="77777777" w:rsidR="00D07BEB" w:rsidRDefault="00D07BEB" w:rsidP="00D07BEB">
      <w:pPr>
        <w:ind w:left="720"/>
        <w:rPr>
          <w:rFonts w:ascii="Courier New" w:hAnsi="Courier New" w:cs="Courier New"/>
          <w:sz w:val="20"/>
          <w:szCs w:val="20"/>
          <w:lang w:eastAsia="ja-JP"/>
        </w:rPr>
      </w:pPr>
    </w:p>
    <w:p w14:paraId="26BE927E" w14:textId="77777777" w:rsidR="00D07BEB" w:rsidRPr="00FB62C2" w:rsidRDefault="00D07BEB" w:rsidP="00D07BEB">
      <w:pPr>
        <w:rPr>
          <w:rFonts w:ascii="Courier New" w:hAnsi="Courier New" w:cs="Courier New"/>
          <w:sz w:val="20"/>
          <w:szCs w:val="20"/>
          <w:lang w:eastAsia="ja-JP"/>
        </w:rPr>
      </w:pPr>
      <w:r>
        <w:rPr>
          <w:rFonts w:ascii="Courier New" w:hAnsi="Courier New" w:cs="Courier New"/>
          <w:sz w:val="20"/>
          <w:szCs w:val="20"/>
          <w:lang w:eastAsia="ja-JP"/>
        </w:rPr>
        <w:t>This formula column derives the expirationd date for the lot for each transaction/delivery line</w:t>
      </w:r>
    </w:p>
    <w:p w14:paraId="26BE927F" w14:textId="77777777" w:rsidR="00A435CB" w:rsidRPr="00A435CB" w:rsidRDefault="00A435CB" w:rsidP="00A435CB">
      <w:pPr>
        <w:rPr>
          <w:lang w:eastAsia="ja-JP"/>
        </w:rPr>
      </w:pPr>
    </w:p>
    <w:p w14:paraId="26BE9280" w14:textId="77777777" w:rsidR="00BB6727" w:rsidRPr="005A7913" w:rsidRDefault="00BB6727" w:rsidP="00E55F92">
      <w:pPr>
        <w:pStyle w:val="Heading2"/>
        <w:rPr>
          <w:lang w:eastAsia="ja-JP"/>
        </w:rPr>
      </w:pPr>
      <w:bookmarkStart w:id="133" w:name="_Toc182128755"/>
      <w:bookmarkStart w:id="134" w:name="_Toc182729257"/>
      <w:bookmarkStart w:id="135" w:name="_Toc12367370"/>
      <w:bookmarkEnd w:id="132"/>
      <w:r w:rsidRPr="005A7913">
        <w:rPr>
          <w:lang w:eastAsia="ja-JP"/>
        </w:rPr>
        <w:t>Additional Database Objects</w:t>
      </w:r>
      <w:bookmarkEnd w:id="133"/>
      <w:bookmarkEnd w:id="134"/>
      <w:bookmarkEnd w:id="135"/>
    </w:p>
    <w:p w14:paraId="26BE9281" w14:textId="77777777" w:rsidR="00A435CB" w:rsidRDefault="00A435CB" w:rsidP="00F07927">
      <w:pPr>
        <w:numPr>
          <w:ilvl w:val="0"/>
          <w:numId w:val="18"/>
        </w:numPr>
      </w:pPr>
      <w:r>
        <w:t xml:space="preserve">Package </w:t>
      </w:r>
      <w:r w:rsidRPr="00D922B5">
        <w:t>XXGIL_ARP_TRX_SELECT_CONT_PKG</w:t>
      </w:r>
      <w:r>
        <w:t xml:space="preserve"> has created. This package has two procedures. </w:t>
      </w:r>
    </w:p>
    <w:p w14:paraId="26BE9282" w14:textId="77777777" w:rsidR="00A435CB" w:rsidRDefault="00A435CB" w:rsidP="00F07927">
      <w:pPr>
        <w:numPr>
          <w:ilvl w:val="1"/>
          <w:numId w:val="18"/>
        </w:numPr>
      </w:pPr>
      <w:r>
        <w:t>The RUN procedure used by main program to attach print template, printer and internally call print report.</w:t>
      </w:r>
    </w:p>
    <w:p w14:paraId="26BE9283" w14:textId="77777777" w:rsidR="00A435CB" w:rsidRPr="009629F3" w:rsidRDefault="00A435CB" w:rsidP="00F07927">
      <w:pPr>
        <w:numPr>
          <w:ilvl w:val="1"/>
          <w:numId w:val="18"/>
        </w:numPr>
      </w:pPr>
      <w:r>
        <w:t>The BUILD_WHERE_CLAUSE procedure will be called from child program to build the where clause for Q_INVOICE query.</w:t>
      </w:r>
    </w:p>
    <w:p w14:paraId="26BE9284" w14:textId="77777777" w:rsidR="00BB6727" w:rsidRPr="005A7913" w:rsidRDefault="00BB6727" w:rsidP="00E55F92">
      <w:pPr>
        <w:pStyle w:val="Heading2"/>
        <w:rPr>
          <w:lang w:eastAsia="ja-JP"/>
        </w:rPr>
      </w:pPr>
      <w:bookmarkStart w:id="136" w:name="_Toc182128756"/>
      <w:bookmarkStart w:id="137" w:name="_Toc182729258"/>
      <w:bookmarkStart w:id="138" w:name="_Toc12367371"/>
      <w:r w:rsidRPr="005A7913">
        <w:rPr>
          <w:lang w:eastAsia="ja-JP"/>
        </w:rPr>
        <w:t>Log Output</w:t>
      </w:r>
      <w:bookmarkEnd w:id="136"/>
      <w:bookmarkEnd w:id="137"/>
      <w:bookmarkEnd w:id="138"/>
    </w:p>
    <w:p w14:paraId="26BE9285" w14:textId="77777777" w:rsidR="00A435CB" w:rsidRPr="00CA5FCC" w:rsidRDefault="00A435CB" w:rsidP="00A435CB">
      <w:pPr>
        <w:ind w:left="720"/>
      </w:pPr>
      <w:r w:rsidRPr="00CA5FCC">
        <w:t>Standard Log output</w:t>
      </w:r>
      <w:r>
        <w:t>. The report has parameter called “Diagnostics”, if user expects to see more processing messages then select ’Y’ in the parameter.</w:t>
      </w:r>
    </w:p>
    <w:p w14:paraId="26BE9286" w14:textId="77777777" w:rsidR="006B21E7" w:rsidRDefault="006B21E7" w:rsidP="00E55F92">
      <w:pPr>
        <w:pStyle w:val="Heading2"/>
        <w:rPr>
          <w:lang w:eastAsia="ja-JP"/>
        </w:rPr>
      </w:pPr>
      <w:bookmarkStart w:id="139" w:name="_Toc12367372"/>
      <w:r w:rsidRPr="005A7913">
        <w:rPr>
          <w:lang w:eastAsia="ja-JP"/>
        </w:rPr>
        <w:t>Installation Steps</w:t>
      </w:r>
      <w:bookmarkEnd w:id="139"/>
    </w:p>
    <w:p w14:paraId="26BE9287" w14:textId="77777777" w:rsidR="00A435CB" w:rsidRDefault="00A435CB" w:rsidP="00F07927">
      <w:pPr>
        <w:numPr>
          <w:ilvl w:val="0"/>
          <w:numId w:val="20"/>
        </w:numPr>
      </w:pPr>
      <w:r>
        <w:t xml:space="preserve">Execute </w:t>
      </w:r>
      <w:r w:rsidRPr="00D922B5">
        <w:t>XXGIL_ARP_TRX_SELECT_CONT_PKG.pks</w:t>
      </w:r>
      <w:r>
        <w:t xml:space="preserve"> file to create </w:t>
      </w:r>
      <w:r w:rsidRPr="00D922B5">
        <w:t>X</w:t>
      </w:r>
      <w:r>
        <w:t>XGIL_ARP_TRX_SELECT_CONT_PKG package specification</w:t>
      </w:r>
    </w:p>
    <w:p w14:paraId="26BE9288" w14:textId="77777777" w:rsidR="00A435CB" w:rsidRDefault="00A435CB" w:rsidP="00F07927">
      <w:pPr>
        <w:numPr>
          <w:ilvl w:val="0"/>
          <w:numId w:val="20"/>
        </w:numPr>
      </w:pPr>
      <w:r>
        <w:t xml:space="preserve">Execute </w:t>
      </w:r>
      <w:r w:rsidRPr="00D922B5">
        <w:t>XXGIL_ARP_TRX_SELECT_CONT_PKG.pk</w:t>
      </w:r>
      <w:r>
        <w:t xml:space="preserve">b file to create </w:t>
      </w:r>
      <w:r w:rsidRPr="00D922B5">
        <w:t>X</w:t>
      </w:r>
      <w:r>
        <w:t>XGIL_ARP_TRX_SELECT_CONT_PKG package body.</w:t>
      </w:r>
    </w:p>
    <w:p w14:paraId="26BE9289" w14:textId="77777777" w:rsidR="00A435CB" w:rsidRDefault="00A435CB" w:rsidP="00F07927">
      <w:pPr>
        <w:numPr>
          <w:ilvl w:val="0"/>
          <w:numId w:val="20"/>
        </w:numPr>
      </w:pPr>
      <w:r>
        <w:t>Upload XXGIL_CM_CUST_REMIT_TO_BANK.ldt file using FNDLOAD to create XXGIL_CM_CUST_REMIT_TO_BANK value set.</w:t>
      </w:r>
    </w:p>
    <w:p w14:paraId="26BE928A" w14:textId="77777777" w:rsidR="00A435CB" w:rsidRPr="00D922B5" w:rsidRDefault="00A435CB" w:rsidP="00F07927">
      <w:pPr>
        <w:numPr>
          <w:ilvl w:val="0"/>
          <w:numId w:val="20"/>
        </w:numPr>
      </w:pPr>
      <w:r>
        <w:t xml:space="preserve">Upload </w:t>
      </w:r>
      <w:r w:rsidRPr="002F1901">
        <w:t>XXGIL_OTC_TRX_TYPE_TRANSLATION.ldt</w:t>
      </w:r>
      <w:r>
        <w:t xml:space="preserve"> file using FNDLOAD to create </w:t>
      </w:r>
      <w:r w:rsidRPr="002F1901">
        <w:t>XX</w:t>
      </w:r>
      <w:r>
        <w:t>GIL_OTC_TRX_TYPE_TRANSLATION lookup.</w:t>
      </w:r>
    </w:p>
    <w:p w14:paraId="26BE928B" w14:textId="77777777" w:rsidR="00A435CB" w:rsidRPr="00621FB5" w:rsidRDefault="00A435CB" w:rsidP="00F07927">
      <w:pPr>
        <w:numPr>
          <w:ilvl w:val="0"/>
          <w:numId w:val="20"/>
        </w:numPr>
        <w:jc w:val="both"/>
      </w:pPr>
      <w:r>
        <w:rPr>
          <w:rFonts w:cs="Arial"/>
          <w:i/>
          <w:sz w:val="20"/>
          <w:szCs w:val="20"/>
          <w:lang w:eastAsia="ja-JP"/>
        </w:rPr>
        <w:t xml:space="preserve"> </w:t>
      </w:r>
      <w:r w:rsidRPr="00621FB5">
        <w:t xml:space="preserve">Copy </w:t>
      </w:r>
      <w:r w:rsidRPr="00600000">
        <w:t>XXGILARCOMINV.rdf</w:t>
      </w:r>
      <w:r>
        <w:t xml:space="preserve"> </w:t>
      </w:r>
      <w:r w:rsidRPr="00621FB5">
        <w:t>file to XXGIL_TOP/reports/US</w:t>
      </w:r>
    </w:p>
    <w:p w14:paraId="26BE928C" w14:textId="77777777" w:rsidR="00A435CB" w:rsidRPr="00600000" w:rsidRDefault="00A435CB" w:rsidP="00F07927">
      <w:pPr>
        <w:numPr>
          <w:ilvl w:val="0"/>
          <w:numId w:val="20"/>
        </w:numPr>
        <w:rPr>
          <w:b/>
        </w:rPr>
      </w:pPr>
      <w:r w:rsidRPr="00621FB5">
        <w:lastRenderedPageBreak/>
        <w:t>Register the concurrent program</w:t>
      </w:r>
      <w:r>
        <w:t>s</w:t>
      </w:r>
      <w:r w:rsidRPr="00621FB5">
        <w:t xml:space="preserve"> </w:t>
      </w:r>
      <w:r>
        <w:t>“</w:t>
      </w:r>
      <w:r w:rsidRPr="00600000">
        <w:rPr>
          <w:b/>
        </w:rPr>
        <w:t>Gilead Print Commercial Invoices(Main)</w:t>
      </w:r>
      <w:r>
        <w:rPr>
          <w:b/>
        </w:rPr>
        <w:t>”</w:t>
      </w:r>
      <w:r>
        <w:t xml:space="preserve"> and “</w:t>
      </w:r>
      <w:r w:rsidRPr="00600000">
        <w:rPr>
          <w:b/>
        </w:rPr>
        <w:t>Gilead Print Commercial Invoices</w:t>
      </w:r>
      <w:r>
        <w:rPr>
          <w:b/>
        </w:rPr>
        <w:t>”</w:t>
      </w:r>
    </w:p>
    <w:p w14:paraId="26BE928D" w14:textId="77777777" w:rsidR="00A435CB" w:rsidRDefault="00A435CB" w:rsidP="00F07927">
      <w:pPr>
        <w:numPr>
          <w:ilvl w:val="0"/>
          <w:numId w:val="20"/>
        </w:numPr>
      </w:pPr>
      <w:r w:rsidRPr="00621FB5">
        <w:t xml:space="preserve">Register the Data Definition for the above report in XML Publisher responsibility. The data definition Name is </w:t>
      </w:r>
      <w:r w:rsidRPr="00795B56">
        <w:rPr>
          <w:b/>
        </w:rPr>
        <w:t>XXGILARCOMINV</w:t>
      </w:r>
      <w:r w:rsidRPr="00600000">
        <w:t>.</w:t>
      </w:r>
    </w:p>
    <w:p w14:paraId="26BE928E" w14:textId="77777777" w:rsidR="00A435CB" w:rsidRPr="00621FB5" w:rsidRDefault="00A435CB" w:rsidP="00F07927">
      <w:pPr>
        <w:numPr>
          <w:ilvl w:val="0"/>
          <w:numId w:val="20"/>
        </w:numPr>
      </w:pPr>
      <w:r w:rsidRPr="00621FB5">
        <w:t>Register the Template Definition for the above Data Definition in XML Publisher Responsibility</w:t>
      </w:r>
    </w:p>
    <w:p w14:paraId="26BE928F" w14:textId="77777777" w:rsidR="00A435CB" w:rsidRPr="00621FB5" w:rsidRDefault="00A435CB" w:rsidP="00F07927">
      <w:pPr>
        <w:numPr>
          <w:ilvl w:val="1"/>
          <w:numId w:val="19"/>
        </w:numPr>
        <w:ind w:firstLine="720"/>
      </w:pPr>
      <w:r w:rsidRPr="00621FB5">
        <w:t xml:space="preserve">Template Definition Name </w:t>
      </w:r>
      <w:r w:rsidRPr="00795B56">
        <w:rPr>
          <w:b/>
        </w:rPr>
        <w:t>– XXGILARCOMINV</w:t>
      </w:r>
    </w:p>
    <w:p w14:paraId="26BE9290" w14:textId="77777777" w:rsidR="00A435CB" w:rsidRPr="00621FB5" w:rsidRDefault="00A435CB" w:rsidP="00F07927">
      <w:pPr>
        <w:numPr>
          <w:ilvl w:val="1"/>
          <w:numId w:val="19"/>
        </w:numPr>
        <w:ind w:firstLine="720"/>
      </w:pPr>
      <w:r w:rsidRPr="00621FB5">
        <w:t>Upload rtf template ( Layout  template file)</w:t>
      </w:r>
    </w:p>
    <w:p w14:paraId="26BE9291" w14:textId="77777777" w:rsidR="00BB6727" w:rsidRPr="005A7913" w:rsidRDefault="00BB6727" w:rsidP="000D47C3">
      <w:pPr>
        <w:pStyle w:val="Heading2"/>
        <w:rPr>
          <w:lang w:eastAsia="ja-JP"/>
        </w:rPr>
      </w:pPr>
      <w:bookmarkStart w:id="140" w:name="_Toc182729259"/>
      <w:bookmarkStart w:id="141" w:name="_Toc12367373"/>
      <w:r w:rsidRPr="005A7913">
        <w:rPr>
          <w:lang w:eastAsia="ja-JP"/>
        </w:rPr>
        <w:t>Registration</w:t>
      </w:r>
      <w:bookmarkEnd w:id="140"/>
      <w:bookmarkEnd w:id="141"/>
    </w:p>
    <w:p w14:paraId="26BE9292" w14:textId="77777777" w:rsidR="00BB6727" w:rsidRPr="00E55F92" w:rsidRDefault="00BB6727" w:rsidP="0039326D">
      <w:pPr>
        <w:pStyle w:val="Level1"/>
      </w:pPr>
      <w:bookmarkStart w:id="142" w:name="_Toc137539062"/>
      <w:bookmarkStart w:id="143" w:name="_Toc182108289"/>
      <w:bookmarkStart w:id="144" w:name="_Toc182128758"/>
      <w:bookmarkStart w:id="145" w:name="_Toc182729260"/>
      <w:bookmarkStart w:id="146" w:name="_Toc237768662"/>
      <w:bookmarkStart w:id="147" w:name="_Toc237768845"/>
      <w:bookmarkStart w:id="148" w:name="_Toc237768919"/>
      <w:bookmarkStart w:id="149" w:name="_Toc415816960"/>
      <w:bookmarkStart w:id="150" w:name="_Toc453849517"/>
      <w:bookmarkStart w:id="151" w:name="_Toc453849654"/>
      <w:bookmarkStart w:id="152" w:name="_Toc478637810"/>
      <w:bookmarkStart w:id="153" w:name="_Toc498519694"/>
      <w:bookmarkStart w:id="154" w:name="_Toc509914769"/>
      <w:bookmarkStart w:id="155" w:name="_Toc513558539"/>
      <w:bookmarkStart w:id="156" w:name="_Toc515545118"/>
      <w:bookmarkStart w:id="157" w:name="_Toc524092587"/>
      <w:r w:rsidRPr="00E55F92">
        <w:t>Value Sets</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1890"/>
        <w:gridCol w:w="5310"/>
      </w:tblGrid>
      <w:tr w:rsidR="00753DA5" w:rsidRPr="007B512A" w14:paraId="26BE9295" w14:textId="77777777" w:rsidTr="000D47C3">
        <w:tc>
          <w:tcPr>
            <w:tcW w:w="1890" w:type="dxa"/>
            <w:tcBorders>
              <w:top w:val="single" w:sz="12" w:space="0" w:color="auto"/>
              <w:left w:val="single" w:sz="12" w:space="0" w:color="auto"/>
              <w:bottom w:val="single" w:sz="6" w:space="0" w:color="auto"/>
              <w:right w:val="single" w:sz="12" w:space="0" w:color="auto"/>
            </w:tcBorders>
            <w:shd w:val="clear" w:color="auto" w:fill="C0C0C0"/>
          </w:tcPr>
          <w:p w14:paraId="26BE9293" w14:textId="77777777" w:rsidR="00753DA5" w:rsidRPr="00944768" w:rsidRDefault="00753DA5" w:rsidP="00A04494">
            <w:pPr>
              <w:rPr>
                <w:rFonts w:cs="Arial"/>
                <w:b/>
                <w:sz w:val="20"/>
                <w:szCs w:val="20"/>
              </w:rPr>
            </w:pPr>
            <w:r w:rsidRPr="00944768">
              <w:rPr>
                <w:rFonts w:cs="Arial"/>
                <w:b/>
                <w:sz w:val="20"/>
                <w:szCs w:val="20"/>
              </w:rPr>
              <w:t>Value Set</w:t>
            </w:r>
          </w:p>
        </w:tc>
        <w:tc>
          <w:tcPr>
            <w:tcW w:w="5310" w:type="dxa"/>
            <w:tcBorders>
              <w:left w:val="single" w:sz="12" w:space="0" w:color="auto"/>
            </w:tcBorders>
          </w:tcPr>
          <w:p w14:paraId="26BE9294" w14:textId="77777777" w:rsidR="00753DA5" w:rsidRPr="00944768" w:rsidRDefault="00753DA5">
            <w:pPr>
              <w:pStyle w:val="TableText"/>
              <w:rPr>
                <w:rFonts w:cs="Arial"/>
                <w:lang w:val="en-GB" w:eastAsia="en-GB"/>
              </w:rPr>
            </w:pPr>
            <w:r w:rsidRPr="00944768">
              <w:rPr>
                <w:rFonts w:cs="Arial"/>
                <w:lang w:val="en-GB" w:eastAsia="en-GB"/>
              </w:rPr>
              <w:t>XXGIL_AR_SRS_RAXINV_ORDER_BY</w:t>
            </w:r>
          </w:p>
        </w:tc>
      </w:tr>
      <w:tr w:rsidR="00753DA5" w:rsidRPr="007B512A" w14:paraId="26BE9298" w14:textId="77777777" w:rsidTr="000D47C3">
        <w:tc>
          <w:tcPr>
            <w:tcW w:w="1890" w:type="dxa"/>
            <w:tcBorders>
              <w:top w:val="single" w:sz="6" w:space="0" w:color="auto"/>
              <w:left w:val="single" w:sz="12" w:space="0" w:color="auto"/>
              <w:bottom w:val="single" w:sz="6" w:space="0" w:color="auto"/>
              <w:right w:val="single" w:sz="12" w:space="0" w:color="auto"/>
            </w:tcBorders>
            <w:shd w:val="clear" w:color="auto" w:fill="C0C0C0"/>
          </w:tcPr>
          <w:p w14:paraId="26BE9296" w14:textId="77777777" w:rsidR="00753DA5" w:rsidRPr="00944768" w:rsidRDefault="00753DA5" w:rsidP="00A04494">
            <w:pPr>
              <w:rPr>
                <w:rFonts w:cs="Arial"/>
                <w:b/>
                <w:sz w:val="20"/>
                <w:szCs w:val="20"/>
              </w:rPr>
            </w:pPr>
            <w:r w:rsidRPr="00944768">
              <w:rPr>
                <w:rFonts w:cs="Arial"/>
                <w:b/>
                <w:sz w:val="20"/>
                <w:szCs w:val="20"/>
              </w:rPr>
              <w:t>Size</w:t>
            </w:r>
          </w:p>
        </w:tc>
        <w:tc>
          <w:tcPr>
            <w:tcW w:w="5310" w:type="dxa"/>
            <w:tcBorders>
              <w:left w:val="single" w:sz="12" w:space="0" w:color="auto"/>
            </w:tcBorders>
          </w:tcPr>
          <w:p w14:paraId="26BE9297" w14:textId="77777777" w:rsidR="00753DA5" w:rsidRPr="00944768" w:rsidRDefault="00753DA5">
            <w:pPr>
              <w:pStyle w:val="TableText"/>
              <w:rPr>
                <w:rFonts w:cs="Arial"/>
              </w:rPr>
            </w:pPr>
            <w:r w:rsidRPr="00944768">
              <w:rPr>
                <w:rFonts w:cs="Arial"/>
              </w:rPr>
              <w:t>Char(80)</w:t>
            </w:r>
          </w:p>
        </w:tc>
      </w:tr>
      <w:tr w:rsidR="00753DA5" w:rsidRPr="007B512A" w14:paraId="26BE929B" w14:textId="77777777" w:rsidTr="000D47C3">
        <w:tc>
          <w:tcPr>
            <w:tcW w:w="1890" w:type="dxa"/>
            <w:tcBorders>
              <w:top w:val="single" w:sz="6" w:space="0" w:color="auto"/>
              <w:left w:val="single" w:sz="12" w:space="0" w:color="auto"/>
              <w:bottom w:val="single" w:sz="6" w:space="0" w:color="auto"/>
              <w:right w:val="single" w:sz="12" w:space="0" w:color="auto"/>
            </w:tcBorders>
            <w:shd w:val="clear" w:color="auto" w:fill="C0C0C0"/>
          </w:tcPr>
          <w:p w14:paraId="26BE9299" w14:textId="77777777" w:rsidR="00753DA5" w:rsidRPr="00944768" w:rsidRDefault="00753DA5" w:rsidP="00A04494">
            <w:pPr>
              <w:rPr>
                <w:rFonts w:cs="Arial"/>
              </w:rPr>
            </w:pPr>
            <w:r w:rsidRPr="00944768">
              <w:rPr>
                <w:rFonts w:cs="Arial"/>
                <w:b/>
                <w:sz w:val="20"/>
                <w:szCs w:val="20"/>
              </w:rPr>
              <w:t>Type</w:t>
            </w:r>
          </w:p>
        </w:tc>
        <w:tc>
          <w:tcPr>
            <w:tcW w:w="5310" w:type="dxa"/>
            <w:tcBorders>
              <w:left w:val="single" w:sz="12" w:space="0" w:color="auto"/>
            </w:tcBorders>
          </w:tcPr>
          <w:p w14:paraId="26BE929A" w14:textId="77777777" w:rsidR="00753DA5" w:rsidRPr="00944768" w:rsidRDefault="00753DA5">
            <w:pPr>
              <w:pStyle w:val="TableText"/>
              <w:rPr>
                <w:rFonts w:cs="Arial"/>
              </w:rPr>
            </w:pPr>
            <w:r w:rsidRPr="00944768">
              <w:rPr>
                <w:rFonts w:cs="Arial"/>
              </w:rPr>
              <w:t>Table</w:t>
            </w:r>
          </w:p>
        </w:tc>
      </w:tr>
      <w:tr w:rsidR="00753DA5" w:rsidRPr="007B512A" w14:paraId="26BE929E" w14:textId="77777777" w:rsidTr="000D47C3">
        <w:tc>
          <w:tcPr>
            <w:tcW w:w="1890" w:type="dxa"/>
            <w:tcBorders>
              <w:top w:val="single" w:sz="6" w:space="0" w:color="auto"/>
              <w:left w:val="single" w:sz="12" w:space="0" w:color="auto"/>
              <w:bottom w:val="single" w:sz="6" w:space="0" w:color="auto"/>
              <w:right w:val="single" w:sz="12" w:space="0" w:color="auto"/>
            </w:tcBorders>
            <w:shd w:val="clear" w:color="auto" w:fill="C0C0C0"/>
          </w:tcPr>
          <w:p w14:paraId="26BE929C" w14:textId="77777777" w:rsidR="00753DA5" w:rsidRPr="00944768" w:rsidRDefault="00753DA5" w:rsidP="00A04494">
            <w:pPr>
              <w:rPr>
                <w:rFonts w:cs="Arial"/>
                <w:b/>
                <w:sz w:val="20"/>
                <w:szCs w:val="20"/>
              </w:rPr>
            </w:pPr>
            <w:r w:rsidRPr="00944768">
              <w:rPr>
                <w:rFonts w:cs="Arial"/>
                <w:b/>
                <w:sz w:val="20"/>
                <w:szCs w:val="20"/>
              </w:rPr>
              <w:t>Reqd</w:t>
            </w:r>
          </w:p>
        </w:tc>
        <w:tc>
          <w:tcPr>
            <w:tcW w:w="5310" w:type="dxa"/>
            <w:tcBorders>
              <w:left w:val="single" w:sz="12" w:space="0" w:color="auto"/>
            </w:tcBorders>
          </w:tcPr>
          <w:p w14:paraId="26BE929D" w14:textId="77777777" w:rsidR="00753DA5" w:rsidRPr="00944768" w:rsidRDefault="00753DA5">
            <w:pPr>
              <w:pStyle w:val="TableText"/>
              <w:rPr>
                <w:rFonts w:cs="Arial"/>
              </w:rPr>
            </w:pPr>
          </w:p>
        </w:tc>
      </w:tr>
      <w:tr w:rsidR="00753DA5" w:rsidRPr="007B512A" w14:paraId="26BE92AD" w14:textId="77777777" w:rsidTr="000D47C3">
        <w:tc>
          <w:tcPr>
            <w:tcW w:w="1890" w:type="dxa"/>
            <w:tcBorders>
              <w:top w:val="single" w:sz="6" w:space="0" w:color="auto"/>
              <w:left w:val="single" w:sz="12" w:space="0" w:color="auto"/>
              <w:bottom w:val="single" w:sz="6" w:space="0" w:color="auto"/>
              <w:right w:val="single" w:sz="12" w:space="0" w:color="auto"/>
            </w:tcBorders>
            <w:shd w:val="clear" w:color="auto" w:fill="C0C0C0"/>
          </w:tcPr>
          <w:p w14:paraId="26BE929F" w14:textId="77777777" w:rsidR="00753DA5" w:rsidRPr="00944768" w:rsidRDefault="00753DA5" w:rsidP="00A04494">
            <w:pPr>
              <w:rPr>
                <w:rFonts w:cs="Arial"/>
                <w:b/>
                <w:sz w:val="20"/>
                <w:szCs w:val="20"/>
              </w:rPr>
            </w:pPr>
            <w:r w:rsidRPr="00944768">
              <w:rPr>
                <w:rFonts w:cs="Arial"/>
                <w:b/>
                <w:sz w:val="20"/>
                <w:szCs w:val="20"/>
              </w:rPr>
              <w:t>SQL</w:t>
            </w:r>
          </w:p>
        </w:tc>
        <w:tc>
          <w:tcPr>
            <w:tcW w:w="5310" w:type="dxa"/>
            <w:tcBorders>
              <w:left w:val="single" w:sz="12" w:space="0" w:color="auto"/>
            </w:tcBorders>
          </w:tcPr>
          <w:p w14:paraId="26BE92A0" w14:textId="77777777" w:rsidR="00753DA5" w:rsidRPr="00944768" w:rsidRDefault="00753DA5">
            <w:pPr>
              <w:pStyle w:val="TableText"/>
              <w:rPr>
                <w:rFonts w:cs="Arial"/>
                <w:u w:val="single"/>
              </w:rPr>
            </w:pPr>
            <w:r w:rsidRPr="00944768">
              <w:rPr>
                <w:rFonts w:cs="Arial"/>
                <w:u w:val="single"/>
              </w:rPr>
              <w:t xml:space="preserve">Table: </w:t>
            </w:r>
          </w:p>
          <w:p w14:paraId="26BE92A1" w14:textId="77777777" w:rsidR="00753DA5" w:rsidRPr="00944768" w:rsidRDefault="00753DA5">
            <w:pPr>
              <w:pStyle w:val="TableText"/>
              <w:rPr>
                <w:rFonts w:cs="Arial"/>
              </w:rPr>
            </w:pPr>
            <w:r w:rsidRPr="00944768">
              <w:rPr>
                <w:rFonts w:cs="Arial"/>
              </w:rPr>
              <w:t>AR_LOOKUPS</w:t>
            </w:r>
          </w:p>
          <w:p w14:paraId="26BE92A2" w14:textId="77777777" w:rsidR="00753DA5" w:rsidRPr="00944768" w:rsidRDefault="00753DA5">
            <w:pPr>
              <w:pStyle w:val="TableText"/>
              <w:rPr>
                <w:rFonts w:cs="Arial"/>
              </w:rPr>
            </w:pPr>
          </w:p>
          <w:p w14:paraId="26BE92A3" w14:textId="77777777" w:rsidR="00753DA5" w:rsidRPr="00944768" w:rsidRDefault="00753DA5">
            <w:pPr>
              <w:pStyle w:val="TableText"/>
              <w:rPr>
                <w:rFonts w:cs="Arial"/>
                <w:u w:val="single"/>
              </w:rPr>
            </w:pPr>
            <w:r w:rsidRPr="00944768">
              <w:rPr>
                <w:rFonts w:cs="Arial"/>
                <w:u w:val="single"/>
              </w:rPr>
              <w:t>Table Columns:</w:t>
            </w:r>
          </w:p>
          <w:p w14:paraId="26BE92A4" w14:textId="77777777" w:rsidR="00753DA5" w:rsidRPr="00944768" w:rsidRDefault="00753DA5">
            <w:pPr>
              <w:pStyle w:val="TableText"/>
              <w:rPr>
                <w:rFonts w:cs="Arial"/>
              </w:rPr>
            </w:pPr>
            <w:r w:rsidRPr="00944768">
              <w:rPr>
                <w:rFonts w:cs="Arial"/>
              </w:rPr>
              <w:t>MEANING CHAR(80)</w:t>
            </w:r>
          </w:p>
          <w:p w14:paraId="26BE92A5" w14:textId="77777777" w:rsidR="00753DA5" w:rsidRPr="00944768" w:rsidRDefault="00753DA5">
            <w:pPr>
              <w:pStyle w:val="TableText"/>
              <w:rPr>
                <w:rFonts w:cs="Arial"/>
              </w:rPr>
            </w:pPr>
            <w:r w:rsidRPr="00944768">
              <w:rPr>
                <w:rFonts w:cs="Arial"/>
              </w:rPr>
              <w:t>LOOKUP_CODE CHAR(80)</w:t>
            </w:r>
          </w:p>
          <w:p w14:paraId="26BE92A6" w14:textId="77777777" w:rsidR="00753DA5" w:rsidRPr="00944768" w:rsidRDefault="00753DA5">
            <w:pPr>
              <w:pStyle w:val="TableText"/>
              <w:rPr>
                <w:rFonts w:cs="Arial"/>
              </w:rPr>
            </w:pPr>
          </w:p>
          <w:p w14:paraId="26BE92A7" w14:textId="77777777" w:rsidR="00753DA5" w:rsidRPr="00944768" w:rsidRDefault="00753DA5">
            <w:pPr>
              <w:pStyle w:val="TableText"/>
              <w:rPr>
                <w:rFonts w:cs="Arial"/>
                <w:u w:val="single"/>
              </w:rPr>
            </w:pPr>
            <w:r w:rsidRPr="00944768">
              <w:rPr>
                <w:rFonts w:cs="Arial"/>
                <w:u w:val="single"/>
              </w:rPr>
              <w:t>Where/order by:</w:t>
            </w:r>
          </w:p>
          <w:p w14:paraId="26BE92A8" w14:textId="77777777" w:rsidR="00753DA5" w:rsidRPr="00944768" w:rsidRDefault="00753DA5">
            <w:pPr>
              <w:pStyle w:val="TableText"/>
              <w:rPr>
                <w:rFonts w:cs="Arial"/>
              </w:rPr>
            </w:pPr>
            <w:r w:rsidRPr="00944768">
              <w:rPr>
                <w:rFonts w:cs="Arial"/>
              </w:rPr>
              <w:t xml:space="preserve">where lookup_type = 'SRS_RAXINV_ORDER_BY' </w:t>
            </w:r>
          </w:p>
          <w:p w14:paraId="26BE92A9" w14:textId="77777777" w:rsidR="00753DA5" w:rsidRPr="00944768" w:rsidRDefault="00753DA5">
            <w:pPr>
              <w:pStyle w:val="TableText"/>
              <w:rPr>
                <w:rFonts w:cs="Arial"/>
              </w:rPr>
            </w:pPr>
            <w:r w:rsidRPr="00944768">
              <w:rPr>
                <w:rFonts w:cs="Arial"/>
              </w:rPr>
              <w:t xml:space="preserve">   and meaning in ( 'Customer','Transaction Number')</w:t>
            </w:r>
          </w:p>
          <w:p w14:paraId="26BE92AA" w14:textId="77777777" w:rsidR="00753DA5" w:rsidRPr="00944768" w:rsidRDefault="00753DA5">
            <w:pPr>
              <w:pStyle w:val="TableText"/>
              <w:rPr>
                <w:rFonts w:cs="Arial"/>
              </w:rPr>
            </w:pPr>
            <w:r w:rsidRPr="00944768">
              <w:rPr>
                <w:rFonts w:cs="Arial"/>
              </w:rPr>
              <w:t xml:space="preserve">  and lookup_code != 'ADJUSTMENT_NUMBER'</w:t>
            </w:r>
          </w:p>
          <w:p w14:paraId="26BE92AC" w14:textId="7E0A6991" w:rsidR="00753DA5" w:rsidRPr="00944768" w:rsidRDefault="00753DA5">
            <w:pPr>
              <w:pStyle w:val="TableText"/>
              <w:rPr>
                <w:rFonts w:cs="Arial"/>
              </w:rPr>
            </w:pPr>
            <w:r w:rsidRPr="00944768">
              <w:rPr>
                <w:rFonts w:cs="Arial"/>
              </w:rPr>
              <w:t xml:space="preserve">  order by meaning</w:t>
            </w:r>
          </w:p>
        </w:tc>
      </w:tr>
    </w:tbl>
    <w:p w14:paraId="26BE92AE"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7B512A" w14:paraId="26BE92B1"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2AF" w14:textId="77777777" w:rsidR="00753DA5" w:rsidRPr="00944768" w:rsidRDefault="00753DA5" w:rsidP="00EC6FF6">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2B0" w14:textId="77777777" w:rsidR="00753DA5" w:rsidRPr="00944768" w:rsidRDefault="00753DA5" w:rsidP="00EC6FF6">
            <w:pPr>
              <w:pStyle w:val="TableText"/>
              <w:rPr>
                <w:rFonts w:cs="Arial"/>
                <w:lang w:val="en-GB" w:eastAsia="en-GB"/>
              </w:rPr>
            </w:pPr>
            <w:r w:rsidRPr="00944768">
              <w:rPr>
                <w:rFonts w:cs="Arial"/>
                <w:lang w:val="en-GB" w:eastAsia="en-GB"/>
              </w:rPr>
              <w:t>XXGIL_AR_INV_PRINT_CHOICES</w:t>
            </w:r>
          </w:p>
        </w:tc>
      </w:tr>
      <w:tr w:rsidR="00753DA5" w:rsidRPr="007B512A" w14:paraId="26BE92B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B2"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2B3" w14:textId="77777777" w:rsidR="00753DA5" w:rsidRPr="00944768" w:rsidRDefault="00753DA5" w:rsidP="00EC6FF6">
            <w:pPr>
              <w:pStyle w:val="TableText"/>
              <w:rPr>
                <w:rFonts w:cs="Arial"/>
              </w:rPr>
            </w:pPr>
            <w:r w:rsidRPr="00944768">
              <w:rPr>
                <w:rFonts w:cs="Arial"/>
              </w:rPr>
              <w:t>Char(30)</w:t>
            </w:r>
          </w:p>
        </w:tc>
      </w:tr>
      <w:tr w:rsidR="00753DA5" w:rsidRPr="007B512A" w14:paraId="26BE92B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B5" w14:textId="77777777" w:rsidR="00753DA5" w:rsidRPr="00944768" w:rsidRDefault="00753DA5" w:rsidP="00EC6FF6">
            <w:pPr>
              <w:rPr>
                <w:rFonts w:cs="Arial"/>
              </w:rPr>
            </w:pPr>
            <w:r w:rsidRPr="00944768">
              <w:rPr>
                <w:rFonts w:cs="Arial"/>
                <w:b/>
                <w:sz w:val="20"/>
                <w:szCs w:val="20"/>
              </w:rPr>
              <w:t>Type</w:t>
            </w:r>
          </w:p>
        </w:tc>
        <w:tc>
          <w:tcPr>
            <w:tcW w:w="4860" w:type="dxa"/>
            <w:tcBorders>
              <w:left w:val="single" w:sz="12" w:space="0" w:color="auto"/>
            </w:tcBorders>
          </w:tcPr>
          <w:p w14:paraId="26BE92B6" w14:textId="77777777" w:rsidR="00753DA5" w:rsidRPr="00944768" w:rsidRDefault="00753DA5" w:rsidP="00EC6FF6">
            <w:pPr>
              <w:pStyle w:val="TableText"/>
              <w:rPr>
                <w:rFonts w:cs="Arial"/>
              </w:rPr>
            </w:pPr>
            <w:r w:rsidRPr="00944768">
              <w:rPr>
                <w:rFonts w:cs="Arial"/>
              </w:rPr>
              <w:t>Independent</w:t>
            </w:r>
          </w:p>
        </w:tc>
      </w:tr>
      <w:tr w:rsidR="00753DA5" w:rsidRPr="007B512A" w14:paraId="26BE92B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B8" w14:textId="77777777" w:rsidR="00753DA5" w:rsidRPr="00944768" w:rsidRDefault="00753DA5" w:rsidP="00EC6FF6">
            <w:pPr>
              <w:rPr>
                <w:rFonts w:cs="Arial"/>
                <w:b/>
                <w:sz w:val="20"/>
                <w:szCs w:val="20"/>
              </w:rPr>
            </w:pPr>
            <w:r w:rsidRPr="00944768">
              <w:rPr>
                <w:rFonts w:cs="Arial"/>
                <w:b/>
                <w:sz w:val="20"/>
                <w:szCs w:val="20"/>
              </w:rPr>
              <w:t>Reqd</w:t>
            </w:r>
          </w:p>
        </w:tc>
        <w:tc>
          <w:tcPr>
            <w:tcW w:w="4860" w:type="dxa"/>
            <w:tcBorders>
              <w:left w:val="single" w:sz="12" w:space="0" w:color="auto"/>
            </w:tcBorders>
          </w:tcPr>
          <w:p w14:paraId="26BE92B9" w14:textId="77777777" w:rsidR="00753DA5" w:rsidRPr="00944768" w:rsidRDefault="00753DA5" w:rsidP="00EC6FF6">
            <w:pPr>
              <w:pStyle w:val="TableText"/>
              <w:rPr>
                <w:rFonts w:cs="Arial"/>
              </w:rPr>
            </w:pPr>
          </w:p>
        </w:tc>
      </w:tr>
      <w:tr w:rsidR="00753DA5" w:rsidRPr="007B512A" w14:paraId="26BE92C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BB"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2BC" w14:textId="77777777" w:rsidR="00753DA5" w:rsidRPr="00944768" w:rsidRDefault="00753DA5" w:rsidP="00EC6FF6">
            <w:pPr>
              <w:pStyle w:val="TableText"/>
              <w:rPr>
                <w:rFonts w:cs="Arial"/>
              </w:rPr>
            </w:pPr>
            <w:r w:rsidRPr="00944768">
              <w:rPr>
                <w:rFonts w:cs="Arial"/>
              </w:rPr>
              <w:t>Values:</w:t>
            </w:r>
          </w:p>
          <w:p w14:paraId="26BE92BD" w14:textId="77777777" w:rsidR="00753DA5" w:rsidRPr="00944768" w:rsidRDefault="00753DA5" w:rsidP="00EC6FF6">
            <w:pPr>
              <w:pStyle w:val="TableText"/>
              <w:rPr>
                <w:rFonts w:cs="Arial"/>
              </w:rPr>
            </w:pPr>
            <w:r w:rsidRPr="00944768">
              <w:rPr>
                <w:rFonts w:cs="Arial"/>
              </w:rPr>
              <w:t>NEW</w:t>
            </w:r>
          </w:p>
          <w:p w14:paraId="26BE92BF" w14:textId="7080D5FC" w:rsidR="00753DA5" w:rsidRPr="00944768" w:rsidRDefault="00753DA5">
            <w:pPr>
              <w:pStyle w:val="TableText"/>
              <w:rPr>
                <w:rFonts w:cs="Arial"/>
              </w:rPr>
            </w:pPr>
            <w:r w:rsidRPr="00944768">
              <w:rPr>
                <w:rFonts w:cs="Arial"/>
              </w:rPr>
              <w:t>SEL</w:t>
            </w:r>
          </w:p>
        </w:tc>
      </w:tr>
    </w:tbl>
    <w:p w14:paraId="26BE92C1"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7B512A" w14:paraId="26BE92C4"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2C2" w14:textId="77777777" w:rsidR="00753DA5" w:rsidRPr="00944768" w:rsidRDefault="00753DA5" w:rsidP="000D47C3">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2C3" w14:textId="77777777" w:rsidR="00753DA5" w:rsidRPr="00944768" w:rsidRDefault="00753DA5" w:rsidP="00A04494">
            <w:pPr>
              <w:pStyle w:val="TableText"/>
              <w:rPr>
                <w:rFonts w:cs="Arial"/>
                <w:lang w:val="en-GB" w:eastAsia="en-GB"/>
              </w:rPr>
            </w:pPr>
            <w:r w:rsidRPr="00944768">
              <w:rPr>
                <w:rFonts w:cs="Arial"/>
                <w:lang w:val="en-GB" w:eastAsia="en-GB"/>
              </w:rPr>
              <w:t>XXGIL_AR_RAXINV_INVOICE_CLASS</w:t>
            </w:r>
          </w:p>
        </w:tc>
      </w:tr>
      <w:tr w:rsidR="00753DA5" w:rsidRPr="007B512A" w14:paraId="26BE92C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C5" w14:textId="77777777" w:rsidR="00753DA5" w:rsidRPr="00944768" w:rsidRDefault="00753DA5" w:rsidP="00A04494">
            <w:pPr>
              <w:rPr>
                <w:rFonts w:cs="Arial"/>
                <w:b/>
                <w:sz w:val="20"/>
                <w:szCs w:val="20"/>
              </w:rPr>
            </w:pPr>
            <w:r w:rsidRPr="00944768">
              <w:rPr>
                <w:rFonts w:cs="Arial"/>
                <w:b/>
                <w:sz w:val="20"/>
                <w:szCs w:val="20"/>
              </w:rPr>
              <w:t>Size</w:t>
            </w:r>
          </w:p>
        </w:tc>
        <w:tc>
          <w:tcPr>
            <w:tcW w:w="4860" w:type="dxa"/>
            <w:tcBorders>
              <w:left w:val="single" w:sz="12" w:space="0" w:color="auto"/>
            </w:tcBorders>
          </w:tcPr>
          <w:p w14:paraId="26BE92C6" w14:textId="77777777" w:rsidR="00753DA5" w:rsidRPr="00944768" w:rsidRDefault="00753DA5">
            <w:pPr>
              <w:pStyle w:val="TableText"/>
              <w:rPr>
                <w:rFonts w:cs="Arial"/>
              </w:rPr>
            </w:pPr>
            <w:r w:rsidRPr="00944768">
              <w:rPr>
                <w:rFonts w:cs="Arial"/>
              </w:rPr>
              <w:t>Char(80)</w:t>
            </w:r>
          </w:p>
        </w:tc>
      </w:tr>
      <w:tr w:rsidR="00753DA5" w:rsidRPr="007B512A" w14:paraId="26BE92C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C8" w14:textId="77777777" w:rsidR="00753DA5" w:rsidRPr="00944768" w:rsidRDefault="00753DA5" w:rsidP="00A04494">
            <w:pPr>
              <w:rPr>
                <w:rFonts w:cs="Arial"/>
              </w:rPr>
            </w:pPr>
            <w:r w:rsidRPr="00944768">
              <w:rPr>
                <w:rFonts w:cs="Arial"/>
                <w:b/>
                <w:sz w:val="20"/>
                <w:szCs w:val="20"/>
              </w:rPr>
              <w:t>Type</w:t>
            </w:r>
          </w:p>
        </w:tc>
        <w:tc>
          <w:tcPr>
            <w:tcW w:w="4860" w:type="dxa"/>
            <w:tcBorders>
              <w:left w:val="single" w:sz="12" w:space="0" w:color="auto"/>
            </w:tcBorders>
          </w:tcPr>
          <w:p w14:paraId="26BE92C9" w14:textId="77777777" w:rsidR="00753DA5" w:rsidRPr="00944768" w:rsidRDefault="00753DA5">
            <w:pPr>
              <w:pStyle w:val="TableText"/>
              <w:rPr>
                <w:rFonts w:cs="Arial"/>
              </w:rPr>
            </w:pPr>
            <w:r w:rsidRPr="00944768">
              <w:rPr>
                <w:rFonts w:cs="Arial"/>
              </w:rPr>
              <w:t>Table</w:t>
            </w:r>
          </w:p>
        </w:tc>
      </w:tr>
      <w:tr w:rsidR="00753DA5" w:rsidRPr="007B512A" w14:paraId="26BE92C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CB" w14:textId="77777777" w:rsidR="00753DA5" w:rsidRPr="00944768" w:rsidRDefault="00753DA5" w:rsidP="00A04494">
            <w:pPr>
              <w:rPr>
                <w:rFonts w:cs="Arial"/>
                <w:b/>
                <w:sz w:val="20"/>
                <w:szCs w:val="20"/>
              </w:rPr>
            </w:pPr>
            <w:r w:rsidRPr="00944768">
              <w:rPr>
                <w:rFonts w:cs="Arial"/>
                <w:b/>
                <w:sz w:val="20"/>
                <w:szCs w:val="20"/>
              </w:rPr>
              <w:lastRenderedPageBreak/>
              <w:t>Reqd</w:t>
            </w:r>
          </w:p>
        </w:tc>
        <w:tc>
          <w:tcPr>
            <w:tcW w:w="4860" w:type="dxa"/>
            <w:tcBorders>
              <w:left w:val="single" w:sz="12" w:space="0" w:color="auto"/>
            </w:tcBorders>
          </w:tcPr>
          <w:p w14:paraId="26BE92CC" w14:textId="77777777" w:rsidR="00753DA5" w:rsidRPr="00944768" w:rsidRDefault="00753DA5">
            <w:pPr>
              <w:pStyle w:val="TableText"/>
              <w:rPr>
                <w:rFonts w:cs="Arial"/>
              </w:rPr>
            </w:pPr>
          </w:p>
        </w:tc>
      </w:tr>
      <w:tr w:rsidR="00753DA5" w:rsidRPr="007B512A" w14:paraId="26BE92D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CE" w14:textId="77777777" w:rsidR="00753DA5" w:rsidRPr="00944768" w:rsidRDefault="00753DA5" w:rsidP="00A04494">
            <w:pPr>
              <w:rPr>
                <w:rFonts w:cs="Arial"/>
                <w:b/>
                <w:sz w:val="20"/>
                <w:szCs w:val="20"/>
              </w:rPr>
            </w:pPr>
            <w:r w:rsidRPr="00944768">
              <w:rPr>
                <w:rFonts w:cs="Arial"/>
                <w:b/>
                <w:sz w:val="20"/>
                <w:szCs w:val="20"/>
              </w:rPr>
              <w:t>SQL</w:t>
            </w:r>
          </w:p>
        </w:tc>
        <w:tc>
          <w:tcPr>
            <w:tcW w:w="4860" w:type="dxa"/>
            <w:tcBorders>
              <w:left w:val="single" w:sz="12" w:space="0" w:color="auto"/>
            </w:tcBorders>
          </w:tcPr>
          <w:p w14:paraId="26BE92CF" w14:textId="77777777" w:rsidR="00753DA5" w:rsidRPr="00944768" w:rsidRDefault="00753DA5">
            <w:pPr>
              <w:pStyle w:val="TableText"/>
              <w:rPr>
                <w:rFonts w:cs="Arial"/>
              </w:rPr>
            </w:pPr>
            <w:r w:rsidRPr="00944768">
              <w:rPr>
                <w:rFonts w:cs="Arial"/>
                <w:u w:val="single"/>
              </w:rPr>
              <w:t>Table:</w:t>
            </w:r>
            <w:r w:rsidRPr="00944768">
              <w:rPr>
                <w:rFonts w:cs="Arial"/>
              </w:rPr>
              <w:t xml:space="preserve"> ar_lookups</w:t>
            </w:r>
          </w:p>
          <w:p w14:paraId="26BE92D0" w14:textId="77777777" w:rsidR="00753DA5" w:rsidRPr="00944768" w:rsidRDefault="00753DA5">
            <w:pPr>
              <w:pStyle w:val="TableText"/>
              <w:rPr>
                <w:rFonts w:cs="Arial"/>
              </w:rPr>
            </w:pPr>
          </w:p>
          <w:p w14:paraId="26BE92D1" w14:textId="77777777" w:rsidR="00753DA5" w:rsidRPr="00944768" w:rsidRDefault="00753DA5">
            <w:pPr>
              <w:pStyle w:val="TableText"/>
              <w:rPr>
                <w:rFonts w:cs="Arial"/>
                <w:u w:val="single"/>
              </w:rPr>
            </w:pPr>
            <w:r w:rsidRPr="00944768">
              <w:rPr>
                <w:rFonts w:cs="Arial"/>
                <w:u w:val="single"/>
              </w:rPr>
              <w:t>Table Columns:</w:t>
            </w:r>
          </w:p>
          <w:p w14:paraId="26BE92D2" w14:textId="77777777" w:rsidR="00753DA5" w:rsidRPr="00944768" w:rsidRDefault="00753DA5">
            <w:pPr>
              <w:pStyle w:val="TableText"/>
              <w:rPr>
                <w:rFonts w:cs="Arial"/>
              </w:rPr>
            </w:pPr>
            <w:r w:rsidRPr="00944768">
              <w:rPr>
                <w:rFonts w:cs="Arial"/>
              </w:rPr>
              <w:t>Value: Meaning VARCHAR2(80)</w:t>
            </w:r>
          </w:p>
          <w:p w14:paraId="26BE92D3" w14:textId="77777777" w:rsidR="00753DA5" w:rsidRPr="00944768" w:rsidRDefault="00753DA5">
            <w:pPr>
              <w:pStyle w:val="TableText"/>
              <w:rPr>
                <w:rFonts w:cs="Arial"/>
              </w:rPr>
            </w:pPr>
            <w:r w:rsidRPr="00944768">
              <w:rPr>
                <w:rFonts w:cs="Arial"/>
              </w:rPr>
              <w:t>ID: LOOKUP_CODE VARCHAR2(30)</w:t>
            </w:r>
          </w:p>
          <w:p w14:paraId="26BE92D4" w14:textId="77777777" w:rsidR="00753DA5" w:rsidRPr="00944768" w:rsidRDefault="00753DA5">
            <w:pPr>
              <w:pStyle w:val="TableText"/>
              <w:rPr>
                <w:rFonts w:cs="Arial"/>
              </w:rPr>
            </w:pPr>
            <w:r w:rsidRPr="00944768">
              <w:rPr>
                <w:rFonts w:cs="Arial"/>
              </w:rPr>
              <w:t xml:space="preserve"> </w:t>
            </w:r>
          </w:p>
          <w:p w14:paraId="26BE92D5" w14:textId="77777777" w:rsidR="00753DA5" w:rsidRPr="00944768" w:rsidRDefault="00753DA5">
            <w:pPr>
              <w:pStyle w:val="TableText"/>
              <w:rPr>
                <w:rFonts w:cs="Arial"/>
              </w:rPr>
            </w:pPr>
          </w:p>
          <w:p w14:paraId="26BE92D6" w14:textId="77777777" w:rsidR="00753DA5" w:rsidRPr="00944768" w:rsidRDefault="00753DA5">
            <w:pPr>
              <w:pStyle w:val="TableText"/>
              <w:rPr>
                <w:rFonts w:cs="Arial"/>
                <w:u w:val="single"/>
              </w:rPr>
            </w:pPr>
            <w:r w:rsidRPr="00944768">
              <w:rPr>
                <w:rFonts w:cs="Arial"/>
                <w:u w:val="single"/>
              </w:rPr>
              <w:t>Where/order by:</w:t>
            </w:r>
          </w:p>
          <w:p w14:paraId="26BE92D7" w14:textId="77777777" w:rsidR="00753DA5" w:rsidRPr="00944768" w:rsidRDefault="00753DA5">
            <w:pPr>
              <w:pStyle w:val="TableText"/>
              <w:rPr>
                <w:rFonts w:cs="Arial"/>
              </w:rPr>
            </w:pPr>
            <w:r w:rsidRPr="00944768">
              <w:rPr>
                <w:rFonts w:cs="Arial"/>
              </w:rPr>
              <w:t>WHERE lookup_type = 'INV/CM'</w:t>
            </w:r>
          </w:p>
          <w:p w14:paraId="26BE92D8" w14:textId="77777777" w:rsidR="00753DA5" w:rsidRPr="00944768" w:rsidRDefault="00753DA5">
            <w:pPr>
              <w:pStyle w:val="TableText"/>
              <w:rPr>
                <w:rFonts w:cs="Arial"/>
              </w:rPr>
            </w:pPr>
            <w:r w:rsidRPr="00944768">
              <w:rPr>
                <w:rFonts w:cs="Arial"/>
              </w:rPr>
              <w:t xml:space="preserve">  AND lookup_code != 'PMT'</w:t>
            </w:r>
          </w:p>
          <w:p w14:paraId="26BE92D9" w14:textId="77777777" w:rsidR="00753DA5" w:rsidRPr="00944768" w:rsidRDefault="00753DA5">
            <w:pPr>
              <w:pStyle w:val="TableText"/>
              <w:rPr>
                <w:rFonts w:cs="Arial"/>
              </w:rPr>
            </w:pPr>
            <w:r w:rsidRPr="00944768">
              <w:rPr>
                <w:rFonts w:cs="Arial"/>
              </w:rPr>
              <w:t xml:space="preserve">  and lookup_code in ('CM','INV','DM')</w:t>
            </w:r>
          </w:p>
          <w:p w14:paraId="26BE92DA" w14:textId="77777777" w:rsidR="00753DA5" w:rsidRPr="00944768" w:rsidRDefault="00753DA5">
            <w:pPr>
              <w:pStyle w:val="TableText"/>
              <w:rPr>
                <w:rFonts w:cs="Arial"/>
              </w:rPr>
            </w:pPr>
            <w:r w:rsidRPr="00944768">
              <w:rPr>
                <w:rFonts w:cs="Arial"/>
              </w:rPr>
              <w:t xml:space="preserve">  ORDER BY meaning, lookup_code</w:t>
            </w:r>
          </w:p>
          <w:p w14:paraId="26BE92DB" w14:textId="77777777" w:rsidR="00753DA5" w:rsidRPr="00944768" w:rsidRDefault="00753DA5">
            <w:pPr>
              <w:pStyle w:val="TableText"/>
              <w:rPr>
                <w:rFonts w:cs="Arial"/>
              </w:rPr>
            </w:pPr>
          </w:p>
        </w:tc>
      </w:tr>
    </w:tbl>
    <w:p w14:paraId="26BE92DD"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6F071F" w14:paraId="26BE92E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2DE" w14:textId="77777777" w:rsidR="00753DA5" w:rsidRPr="00944768" w:rsidRDefault="00753DA5" w:rsidP="00EC6FF6">
            <w:pPr>
              <w:jc w:val="both"/>
              <w:rPr>
                <w:rFonts w:cs="Arial"/>
                <w:b/>
                <w:sz w:val="20"/>
                <w:szCs w:val="20"/>
              </w:rPr>
            </w:pPr>
            <w:r w:rsidRPr="00944768">
              <w:rPr>
                <w:rFonts w:cs="Arial"/>
                <w:b/>
                <w:sz w:val="20"/>
                <w:szCs w:val="20"/>
              </w:rPr>
              <w:t>Value Set</w:t>
            </w:r>
          </w:p>
        </w:tc>
        <w:tc>
          <w:tcPr>
            <w:tcW w:w="4860" w:type="dxa"/>
            <w:tcBorders>
              <w:left w:val="single" w:sz="12" w:space="0" w:color="auto"/>
            </w:tcBorders>
          </w:tcPr>
          <w:p w14:paraId="26BE92DF" w14:textId="77777777" w:rsidR="00753DA5" w:rsidRPr="00944768" w:rsidRDefault="00753DA5" w:rsidP="00EC6FF6">
            <w:pPr>
              <w:pStyle w:val="TableText"/>
              <w:rPr>
                <w:rFonts w:cs="Arial"/>
                <w:lang w:val="fr-FR" w:eastAsia="en-GB"/>
              </w:rPr>
            </w:pPr>
            <w:r w:rsidRPr="00944768">
              <w:rPr>
                <w:rFonts w:cs="Arial"/>
                <w:lang w:val="fr-FR" w:eastAsia="en-GB"/>
              </w:rPr>
              <w:t>XXGIL_AR_RAXINV_TRX_TYPE</w:t>
            </w:r>
          </w:p>
        </w:tc>
      </w:tr>
      <w:tr w:rsidR="00753DA5" w:rsidRPr="007B512A" w14:paraId="26BE92E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E1"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2E2" w14:textId="77777777" w:rsidR="00753DA5" w:rsidRPr="00944768" w:rsidRDefault="00753DA5" w:rsidP="00EC6FF6">
            <w:pPr>
              <w:pStyle w:val="TableText"/>
              <w:rPr>
                <w:rFonts w:cs="Arial"/>
              </w:rPr>
            </w:pPr>
            <w:r w:rsidRPr="00944768">
              <w:rPr>
                <w:rFonts w:cs="Arial"/>
              </w:rPr>
              <w:t>Char(20)</w:t>
            </w:r>
          </w:p>
        </w:tc>
      </w:tr>
      <w:tr w:rsidR="00753DA5" w:rsidRPr="007B512A" w14:paraId="26BE92E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E4" w14:textId="77777777" w:rsidR="00753DA5" w:rsidRPr="00944768" w:rsidRDefault="00753DA5" w:rsidP="00EC6FF6">
            <w:pPr>
              <w:rPr>
                <w:rFonts w:cs="Arial"/>
              </w:rPr>
            </w:pPr>
            <w:r w:rsidRPr="00944768">
              <w:rPr>
                <w:rFonts w:cs="Arial"/>
                <w:b/>
                <w:sz w:val="20"/>
                <w:szCs w:val="20"/>
              </w:rPr>
              <w:t>Type</w:t>
            </w:r>
          </w:p>
        </w:tc>
        <w:tc>
          <w:tcPr>
            <w:tcW w:w="4860" w:type="dxa"/>
            <w:tcBorders>
              <w:left w:val="single" w:sz="12" w:space="0" w:color="auto"/>
            </w:tcBorders>
          </w:tcPr>
          <w:p w14:paraId="26BE92E5" w14:textId="77777777" w:rsidR="00753DA5" w:rsidRPr="00944768" w:rsidRDefault="00753DA5" w:rsidP="00EC6FF6">
            <w:pPr>
              <w:pStyle w:val="TableText"/>
              <w:rPr>
                <w:rFonts w:cs="Arial"/>
              </w:rPr>
            </w:pPr>
            <w:r w:rsidRPr="00944768">
              <w:rPr>
                <w:rFonts w:cs="Arial"/>
              </w:rPr>
              <w:t>Table</w:t>
            </w:r>
          </w:p>
        </w:tc>
      </w:tr>
      <w:tr w:rsidR="00753DA5" w:rsidRPr="007B512A" w14:paraId="26BE92E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E7" w14:textId="77777777" w:rsidR="00753DA5" w:rsidRPr="00944768" w:rsidRDefault="00753DA5" w:rsidP="00EC6FF6">
            <w:pPr>
              <w:rPr>
                <w:rFonts w:cs="Arial"/>
                <w:b/>
                <w:sz w:val="20"/>
                <w:szCs w:val="20"/>
              </w:rPr>
            </w:pPr>
            <w:r w:rsidRPr="00944768">
              <w:rPr>
                <w:rFonts w:cs="Arial"/>
                <w:b/>
                <w:sz w:val="20"/>
                <w:szCs w:val="20"/>
              </w:rPr>
              <w:t>Reqd</w:t>
            </w:r>
          </w:p>
        </w:tc>
        <w:tc>
          <w:tcPr>
            <w:tcW w:w="4860" w:type="dxa"/>
            <w:tcBorders>
              <w:left w:val="single" w:sz="12" w:space="0" w:color="auto"/>
            </w:tcBorders>
          </w:tcPr>
          <w:p w14:paraId="26BE92E8" w14:textId="77777777" w:rsidR="00753DA5" w:rsidRPr="00944768" w:rsidRDefault="00753DA5" w:rsidP="00EC6FF6">
            <w:pPr>
              <w:pStyle w:val="TableText"/>
              <w:rPr>
                <w:rFonts w:cs="Arial"/>
              </w:rPr>
            </w:pPr>
          </w:p>
        </w:tc>
      </w:tr>
      <w:tr w:rsidR="00753DA5" w:rsidRPr="007B512A" w14:paraId="26BE92F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EA"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2EB" w14:textId="77777777" w:rsidR="00753DA5" w:rsidRPr="00944768" w:rsidRDefault="00753DA5" w:rsidP="00EC6FF6">
            <w:pPr>
              <w:pStyle w:val="TableText"/>
              <w:rPr>
                <w:rFonts w:cs="Arial"/>
              </w:rPr>
            </w:pPr>
            <w:r w:rsidRPr="00944768">
              <w:rPr>
                <w:rFonts w:cs="Arial"/>
                <w:u w:val="single"/>
              </w:rPr>
              <w:t xml:space="preserve">Table: </w:t>
            </w:r>
            <w:r w:rsidRPr="00944768">
              <w:rPr>
                <w:rFonts w:cs="Arial"/>
              </w:rPr>
              <w:t>RA_CUST_TRX_TYPES CTT</w:t>
            </w:r>
          </w:p>
          <w:p w14:paraId="26BE92EC" w14:textId="77777777" w:rsidR="00753DA5" w:rsidRPr="00944768" w:rsidRDefault="00753DA5" w:rsidP="00EC6FF6">
            <w:pPr>
              <w:pStyle w:val="TableText"/>
              <w:rPr>
                <w:rFonts w:cs="Arial"/>
              </w:rPr>
            </w:pPr>
          </w:p>
          <w:p w14:paraId="26BE92ED" w14:textId="77777777" w:rsidR="00753DA5" w:rsidRPr="00944768" w:rsidRDefault="00753DA5" w:rsidP="00EC6FF6">
            <w:pPr>
              <w:pStyle w:val="TableText"/>
              <w:rPr>
                <w:rFonts w:cs="Arial"/>
                <w:u w:val="single"/>
              </w:rPr>
            </w:pPr>
            <w:r w:rsidRPr="00944768">
              <w:rPr>
                <w:rFonts w:cs="Arial"/>
                <w:u w:val="single"/>
              </w:rPr>
              <w:t>Table Columns:</w:t>
            </w:r>
          </w:p>
          <w:p w14:paraId="26BE92EE" w14:textId="77777777" w:rsidR="00753DA5" w:rsidRPr="00944768" w:rsidRDefault="00753DA5" w:rsidP="00EC6FF6">
            <w:pPr>
              <w:pStyle w:val="TableText"/>
              <w:rPr>
                <w:rFonts w:cs="Arial"/>
              </w:rPr>
            </w:pPr>
            <w:r w:rsidRPr="00944768">
              <w:rPr>
                <w:rFonts w:cs="Arial"/>
              </w:rPr>
              <w:t>Value: ctt.name VARCHAR(20)</w:t>
            </w:r>
          </w:p>
          <w:p w14:paraId="26BE92EF" w14:textId="77777777" w:rsidR="00753DA5" w:rsidRPr="00944768" w:rsidRDefault="00753DA5" w:rsidP="00EC6FF6">
            <w:pPr>
              <w:pStyle w:val="TableText"/>
              <w:rPr>
                <w:rFonts w:cs="Arial"/>
              </w:rPr>
            </w:pPr>
            <w:r w:rsidRPr="00944768">
              <w:rPr>
                <w:rFonts w:cs="Arial"/>
              </w:rPr>
              <w:t>Meaning: ctt.description VARCHAR2(80)</w:t>
            </w:r>
          </w:p>
          <w:p w14:paraId="26BE92F0" w14:textId="77777777" w:rsidR="00753DA5" w:rsidRPr="00944768" w:rsidRDefault="00753DA5" w:rsidP="00EC6FF6">
            <w:pPr>
              <w:pStyle w:val="TableText"/>
              <w:rPr>
                <w:rFonts w:cs="Arial"/>
              </w:rPr>
            </w:pPr>
            <w:r w:rsidRPr="00944768">
              <w:rPr>
                <w:rFonts w:cs="Arial"/>
              </w:rPr>
              <w:t>ID: ctt.cust_trx_type_id NUMBER(38)</w:t>
            </w:r>
          </w:p>
          <w:p w14:paraId="26BE92F1" w14:textId="77777777" w:rsidR="00753DA5" w:rsidRPr="00944768" w:rsidRDefault="00753DA5" w:rsidP="00EC6FF6">
            <w:pPr>
              <w:pStyle w:val="TableText"/>
              <w:rPr>
                <w:rFonts w:cs="Arial"/>
              </w:rPr>
            </w:pPr>
          </w:p>
          <w:p w14:paraId="26BE92F2" w14:textId="77777777" w:rsidR="00753DA5" w:rsidRPr="00944768" w:rsidRDefault="00753DA5" w:rsidP="00EC6FF6">
            <w:pPr>
              <w:pStyle w:val="TableText"/>
              <w:rPr>
                <w:rFonts w:cs="Arial"/>
              </w:rPr>
            </w:pPr>
            <w:r w:rsidRPr="00944768">
              <w:rPr>
                <w:rFonts w:cs="Arial"/>
                <w:u w:val="single"/>
              </w:rPr>
              <w:t>Where/order by</w:t>
            </w:r>
            <w:r w:rsidRPr="00944768">
              <w:rPr>
                <w:rFonts w:cs="Arial"/>
              </w:rPr>
              <w:t>:</w:t>
            </w:r>
          </w:p>
          <w:p w14:paraId="26BE92F3" w14:textId="77777777" w:rsidR="00753DA5" w:rsidRPr="00944768" w:rsidRDefault="00753DA5" w:rsidP="00EC6FF6">
            <w:pPr>
              <w:pStyle w:val="TableText"/>
              <w:rPr>
                <w:rFonts w:cs="Arial"/>
              </w:rPr>
            </w:pPr>
            <w:r w:rsidRPr="00944768">
              <w:rPr>
                <w:rFonts w:cs="Arial"/>
              </w:rPr>
              <w:t>WHERE nvl( :$FLEX$.XXGIL_AR_RAXINV_INVOICE_CLASS:NULL,</w:t>
            </w:r>
          </w:p>
          <w:p w14:paraId="26BE92F4" w14:textId="77777777" w:rsidR="00753DA5" w:rsidRPr="00944768" w:rsidRDefault="00753DA5" w:rsidP="00EC6FF6">
            <w:pPr>
              <w:pStyle w:val="TableText"/>
              <w:rPr>
                <w:rFonts w:cs="Arial"/>
              </w:rPr>
            </w:pPr>
            <w:r w:rsidRPr="00944768">
              <w:rPr>
                <w:rFonts w:cs="Arial"/>
              </w:rPr>
              <w:t xml:space="preserve">  ctt.TYPE) = ctt.TYPE</w:t>
            </w:r>
          </w:p>
          <w:p w14:paraId="26BE92F5" w14:textId="77777777" w:rsidR="00753DA5" w:rsidRPr="00944768" w:rsidRDefault="00753DA5" w:rsidP="00EC6FF6">
            <w:pPr>
              <w:pStyle w:val="TableText"/>
              <w:rPr>
                <w:rFonts w:cs="Arial"/>
              </w:rPr>
            </w:pPr>
            <w:r w:rsidRPr="00944768">
              <w:rPr>
                <w:rFonts w:cs="Arial"/>
              </w:rPr>
              <w:t xml:space="preserve">    and ctt.type in ('INV','CM','DM')</w:t>
            </w:r>
          </w:p>
          <w:p w14:paraId="26BE92F7" w14:textId="199E1D8F" w:rsidR="00753DA5" w:rsidRPr="00944768" w:rsidRDefault="00753DA5">
            <w:pPr>
              <w:pStyle w:val="TableText"/>
              <w:rPr>
                <w:rFonts w:cs="Arial"/>
              </w:rPr>
            </w:pPr>
            <w:r w:rsidRPr="00944768">
              <w:rPr>
                <w:rFonts w:cs="Arial"/>
              </w:rPr>
              <w:t xml:space="preserve">  ORDER BY ctt.NAME</w:t>
            </w:r>
          </w:p>
        </w:tc>
      </w:tr>
    </w:tbl>
    <w:p w14:paraId="26BE92F9"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7B512A" w14:paraId="26BE92F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2FA" w14:textId="77777777" w:rsidR="00753DA5" w:rsidRPr="00944768" w:rsidRDefault="00753DA5" w:rsidP="00EC6FF6">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2FB" w14:textId="77777777" w:rsidR="00753DA5" w:rsidRPr="00944768" w:rsidRDefault="00753DA5" w:rsidP="00EC6FF6">
            <w:pPr>
              <w:pStyle w:val="TableText"/>
              <w:rPr>
                <w:rFonts w:cs="Arial"/>
              </w:rPr>
            </w:pPr>
            <w:r w:rsidRPr="00944768">
              <w:rPr>
                <w:rFonts w:cs="Arial"/>
              </w:rPr>
              <w:t>XXGIL_AR_RAXINV_TRX_NUMBER</w:t>
            </w:r>
          </w:p>
        </w:tc>
      </w:tr>
      <w:tr w:rsidR="00753DA5" w:rsidRPr="007B512A" w14:paraId="26BE92F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2FD"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2FE" w14:textId="77777777" w:rsidR="00753DA5" w:rsidRPr="00944768" w:rsidRDefault="00753DA5" w:rsidP="00EC6FF6">
            <w:pPr>
              <w:pStyle w:val="TableText"/>
              <w:rPr>
                <w:rFonts w:cs="Arial"/>
              </w:rPr>
            </w:pPr>
            <w:r w:rsidRPr="00944768">
              <w:rPr>
                <w:rFonts w:cs="Arial"/>
              </w:rPr>
              <w:t>Char(20)</w:t>
            </w:r>
          </w:p>
        </w:tc>
      </w:tr>
      <w:tr w:rsidR="00753DA5" w:rsidRPr="007B512A" w14:paraId="26BE930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00" w14:textId="77777777" w:rsidR="00753DA5" w:rsidRPr="00944768" w:rsidRDefault="00753DA5" w:rsidP="00EC6FF6">
            <w:pPr>
              <w:rPr>
                <w:rFonts w:cs="Arial"/>
              </w:rPr>
            </w:pPr>
            <w:r w:rsidRPr="00944768">
              <w:rPr>
                <w:rFonts w:cs="Arial"/>
                <w:b/>
                <w:sz w:val="20"/>
                <w:szCs w:val="20"/>
              </w:rPr>
              <w:t>Type</w:t>
            </w:r>
          </w:p>
        </w:tc>
        <w:tc>
          <w:tcPr>
            <w:tcW w:w="4860" w:type="dxa"/>
            <w:tcBorders>
              <w:left w:val="single" w:sz="12" w:space="0" w:color="auto"/>
            </w:tcBorders>
          </w:tcPr>
          <w:p w14:paraId="26BE9301" w14:textId="77777777" w:rsidR="00753DA5" w:rsidRPr="00944768" w:rsidRDefault="00753DA5" w:rsidP="00EC6FF6">
            <w:pPr>
              <w:pStyle w:val="TableText"/>
              <w:rPr>
                <w:rFonts w:cs="Arial"/>
              </w:rPr>
            </w:pPr>
            <w:r w:rsidRPr="00944768">
              <w:rPr>
                <w:rFonts w:cs="Arial"/>
              </w:rPr>
              <w:t>Table</w:t>
            </w:r>
          </w:p>
        </w:tc>
      </w:tr>
      <w:tr w:rsidR="00753DA5" w:rsidRPr="007B512A" w14:paraId="26BE930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03" w14:textId="77777777" w:rsidR="00753DA5" w:rsidRPr="00944768" w:rsidRDefault="00753DA5" w:rsidP="00EC6FF6">
            <w:pPr>
              <w:rPr>
                <w:rFonts w:cs="Arial"/>
                <w:b/>
                <w:sz w:val="20"/>
                <w:szCs w:val="20"/>
              </w:rPr>
            </w:pPr>
            <w:r w:rsidRPr="00944768">
              <w:rPr>
                <w:rFonts w:cs="Arial"/>
                <w:b/>
                <w:sz w:val="20"/>
                <w:szCs w:val="20"/>
              </w:rPr>
              <w:t>Reqd</w:t>
            </w:r>
          </w:p>
        </w:tc>
        <w:tc>
          <w:tcPr>
            <w:tcW w:w="4860" w:type="dxa"/>
            <w:tcBorders>
              <w:left w:val="single" w:sz="12" w:space="0" w:color="auto"/>
            </w:tcBorders>
          </w:tcPr>
          <w:p w14:paraId="26BE9304" w14:textId="77777777" w:rsidR="00753DA5" w:rsidRPr="00944768" w:rsidRDefault="00753DA5" w:rsidP="00EC6FF6">
            <w:pPr>
              <w:pStyle w:val="TableText"/>
              <w:rPr>
                <w:rFonts w:cs="Arial"/>
              </w:rPr>
            </w:pPr>
          </w:p>
        </w:tc>
      </w:tr>
      <w:tr w:rsidR="00753DA5" w:rsidRPr="007B512A" w14:paraId="26BE9331"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vAlign w:val="center"/>
          </w:tcPr>
          <w:p w14:paraId="26BE9306"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307" w14:textId="77777777" w:rsidR="00753DA5" w:rsidRPr="00944768" w:rsidRDefault="00753DA5" w:rsidP="00EC6FF6">
            <w:pPr>
              <w:pStyle w:val="TableText"/>
              <w:rPr>
                <w:rFonts w:cs="Arial"/>
              </w:rPr>
            </w:pPr>
            <w:r w:rsidRPr="00944768">
              <w:rPr>
                <w:rFonts w:cs="Arial"/>
                <w:b/>
                <w:u w:val="single"/>
              </w:rPr>
              <w:t>Table:</w:t>
            </w:r>
            <w:r w:rsidRPr="00944768">
              <w:rPr>
                <w:rFonts w:cs="Arial"/>
              </w:rPr>
              <w:t xml:space="preserve"> RA_CUSTOMER_TRX TRX,  RA_CUST_TRX_TYPES </w:t>
            </w:r>
            <w:r w:rsidRPr="00944768">
              <w:rPr>
                <w:rFonts w:cs="Arial"/>
              </w:rPr>
              <w:lastRenderedPageBreak/>
              <w:t>TYPE,  AR_LOOKUPS L1</w:t>
            </w:r>
          </w:p>
          <w:p w14:paraId="26BE9308" w14:textId="77777777" w:rsidR="00753DA5" w:rsidRPr="00944768" w:rsidRDefault="00753DA5" w:rsidP="00EC6FF6">
            <w:pPr>
              <w:pStyle w:val="TableText"/>
              <w:rPr>
                <w:rFonts w:cs="Arial"/>
              </w:rPr>
            </w:pPr>
          </w:p>
          <w:p w14:paraId="26BE9309" w14:textId="77777777" w:rsidR="00753DA5" w:rsidRPr="00944768" w:rsidRDefault="00753DA5" w:rsidP="00EC6FF6">
            <w:pPr>
              <w:pStyle w:val="TableText"/>
              <w:rPr>
                <w:rFonts w:cs="Arial"/>
              </w:rPr>
            </w:pPr>
          </w:p>
          <w:p w14:paraId="26BE930A" w14:textId="77777777" w:rsidR="00753DA5" w:rsidRPr="00944768" w:rsidRDefault="00753DA5" w:rsidP="00EC6FF6">
            <w:pPr>
              <w:pStyle w:val="TableText"/>
              <w:rPr>
                <w:rFonts w:cs="Arial"/>
                <w:b/>
                <w:u w:val="single"/>
              </w:rPr>
            </w:pPr>
            <w:r w:rsidRPr="00944768">
              <w:rPr>
                <w:rFonts w:cs="Arial"/>
                <w:b/>
                <w:u w:val="single"/>
              </w:rPr>
              <w:t>Columns:</w:t>
            </w:r>
          </w:p>
          <w:p w14:paraId="26BE930B" w14:textId="77777777" w:rsidR="00753DA5" w:rsidRPr="00944768" w:rsidRDefault="00753DA5" w:rsidP="00EC6FF6">
            <w:pPr>
              <w:pStyle w:val="TableText"/>
              <w:rPr>
                <w:rFonts w:cs="Arial"/>
              </w:rPr>
            </w:pPr>
          </w:p>
          <w:p w14:paraId="26BE930C" w14:textId="77777777" w:rsidR="00753DA5" w:rsidRPr="00944768" w:rsidRDefault="00753DA5" w:rsidP="00EC6FF6">
            <w:pPr>
              <w:pStyle w:val="TableText"/>
              <w:rPr>
                <w:rFonts w:cs="Arial"/>
              </w:rPr>
            </w:pPr>
            <w:r w:rsidRPr="00944768">
              <w:rPr>
                <w:rFonts w:cs="Arial"/>
              </w:rPr>
              <w:t>Value: TRX.TRX_NUMBER VARCHAR2(20)</w:t>
            </w:r>
          </w:p>
          <w:p w14:paraId="26BE930D" w14:textId="77777777" w:rsidR="00753DA5" w:rsidRPr="00944768" w:rsidRDefault="00753DA5" w:rsidP="00EC6FF6">
            <w:pPr>
              <w:pStyle w:val="TableText"/>
              <w:rPr>
                <w:rFonts w:cs="Arial"/>
              </w:rPr>
            </w:pPr>
            <w:r w:rsidRPr="00944768">
              <w:rPr>
                <w:rFonts w:cs="Arial"/>
              </w:rPr>
              <w:t>Meaning: SUBSTR( L1.MEANING || ' : ' || TYPE.NAME,1,30) VARCHAR2(30)</w:t>
            </w:r>
          </w:p>
          <w:p w14:paraId="26BE930E" w14:textId="77777777" w:rsidR="00753DA5" w:rsidRPr="00944768" w:rsidRDefault="00753DA5" w:rsidP="00EC6FF6">
            <w:pPr>
              <w:pStyle w:val="TableText"/>
              <w:rPr>
                <w:rFonts w:cs="Arial"/>
              </w:rPr>
            </w:pPr>
            <w:r w:rsidRPr="00944768">
              <w:rPr>
                <w:rFonts w:cs="Arial"/>
              </w:rPr>
              <w:t>ID: TRX.TRX_NUMBER VARCHAR2(20)</w:t>
            </w:r>
          </w:p>
          <w:p w14:paraId="26BE930F" w14:textId="77777777" w:rsidR="00753DA5" w:rsidRPr="00944768" w:rsidRDefault="00753DA5" w:rsidP="00EC6FF6">
            <w:pPr>
              <w:pStyle w:val="TableText"/>
              <w:rPr>
                <w:rFonts w:cs="Arial"/>
              </w:rPr>
            </w:pPr>
          </w:p>
          <w:p w14:paraId="26BE9310" w14:textId="77777777" w:rsidR="00753DA5" w:rsidRPr="00944768" w:rsidRDefault="00753DA5" w:rsidP="00EC6FF6">
            <w:pPr>
              <w:pStyle w:val="TableText"/>
              <w:rPr>
                <w:rFonts w:cs="Arial"/>
              </w:rPr>
            </w:pPr>
          </w:p>
          <w:p w14:paraId="26BE9311" w14:textId="77777777" w:rsidR="00753DA5" w:rsidRPr="00944768" w:rsidRDefault="00753DA5" w:rsidP="00EC6FF6">
            <w:pPr>
              <w:pStyle w:val="TableText"/>
              <w:rPr>
                <w:rFonts w:cs="Arial"/>
                <w:b/>
                <w:u w:val="single"/>
              </w:rPr>
            </w:pPr>
            <w:r w:rsidRPr="00944768">
              <w:rPr>
                <w:rFonts w:cs="Arial"/>
                <w:b/>
                <w:u w:val="single"/>
              </w:rPr>
              <w:t>Where/Order By:</w:t>
            </w:r>
          </w:p>
          <w:p w14:paraId="26BE9312" w14:textId="77777777" w:rsidR="00753DA5" w:rsidRPr="00944768" w:rsidRDefault="00753DA5" w:rsidP="00EC6FF6">
            <w:pPr>
              <w:pStyle w:val="TableText"/>
              <w:rPr>
                <w:rFonts w:cs="Arial"/>
              </w:rPr>
            </w:pPr>
            <w:r w:rsidRPr="00944768">
              <w:rPr>
                <w:rFonts w:cs="Arial"/>
              </w:rPr>
              <w:t>WHERE TRX.COMPLETE_FLAG = 'Y'</w:t>
            </w:r>
          </w:p>
          <w:p w14:paraId="26BE9313" w14:textId="77777777" w:rsidR="00753DA5" w:rsidRPr="00944768" w:rsidRDefault="00753DA5" w:rsidP="00EC6FF6">
            <w:pPr>
              <w:pStyle w:val="TableText"/>
              <w:rPr>
                <w:rFonts w:cs="Arial"/>
              </w:rPr>
            </w:pPr>
            <w:r w:rsidRPr="00944768">
              <w:rPr>
                <w:rFonts w:cs="Arial"/>
              </w:rPr>
              <w:t xml:space="preserve">  AND   TRX.PRINTING_OPTION = 'PRI'</w:t>
            </w:r>
          </w:p>
          <w:p w14:paraId="26BE9314" w14:textId="77777777" w:rsidR="00753DA5" w:rsidRPr="00944768" w:rsidRDefault="00753DA5" w:rsidP="00EC6FF6">
            <w:pPr>
              <w:pStyle w:val="TableText"/>
              <w:rPr>
                <w:rFonts w:cs="Arial"/>
              </w:rPr>
            </w:pPr>
            <w:r w:rsidRPr="00944768">
              <w:rPr>
                <w:rFonts w:cs="Arial"/>
              </w:rPr>
              <w:t xml:space="preserve">  AND   TRX.CUST_TRX_TYPE_ID = TYPE.CUST_TRX_TYPE_ID</w:t>
            </w:r>
          </w:p>
          <w:p w14:paraId="26BE9315" w14:textId="77777777" w:rsidR="00753DA5" w:rsidRPr="00944768" w:rsidRDefault="00753DA5" w:rsidP="00EC6FF6">
            <w:pPr>
              <w:pStyle w:val="TableText"/>
              <w:rPr>
                <w:rFonts w:cs="Arial"/>
              </w:rPr>
            </w:pPr>
            <w:r w:rsidRPr="00944768">
              <w:rPr>
                <w:rFonts w:cs="Arial"/>
              </w:rPr>
              <w:t xml:space="preserve">  AND   TYPE.TYPE = L1.LOOKUP_CODE</w:t>
            </w:r>
          </w:p>
          <w:p w14:paraId="26BE9316" w14:textId="77777777" w:rsidR="00753DA5" w:rsidRPr="00944768" w:rsidRDefault="00753DA5" w:rsidP="00EC6FF6">
            <w:pPr>
              <w:pStyle w:val="TableText"/>
              <w:rPr>
                <w:rFonts w:cs="Arial"/>
              </w:rPr>
            </w:pPr>
            <w:r w:rsidRPr="00944768">
              <w:rPr>
                <w:rFonts w:cs="Arial"/>
              </w:rPr>
              <w:t xml:space="preserve">  AND   L1.LOOKUP_CODE IN ('INV','CM','DM')</w:t>
            </w:r>
          </w:p>
          <w:p w14:paraId="26BE9317" w14:textId="77777777" w:rsidR="00753DA5" w:rsidRPr="00944768" w:rsidRDefault="00753DA5" w:rsidP="00EC6FF6">
            <w:pPr>
              <w:pStyle w:val="TableText"/>
              <w:rPr>
                <w:rFonts w:cs="Arial"/>
              </w:rPr>
            </w:pPr>
            <w:r w:rsidRPr="00944768">
              <w:rPr>
                <w:rFonts w:cs="Arial"/>
              </w:rPr>
              <w:t xml:space="preserve">  AND   L1.LOOKUP_TYPE = 'INV/CM'</w:t>
            </w:r>
          </w:p>
          <w:p w14:paraId="26BE9318" w14:textId="77777777" w:rsidR="00753DA5" w:rsidRPr="00944768" w:rsidRDefault="00753DA5" w:rsidP="00EC6FF6">
            <w:pPr>
              <w:pStyle w:val="TableText"/>
              <w:rPr>
                <w:rFonts w:cs="Arial"/>
              </w:rPr>
            </w:pPr>
            <w:r w:rsidRPr="00944768">
              <w:rPr>
                <w:rFonts w:cs="Arial"/>
              </w:rPr>
              <w:t xml:space="preserve">  AND   TYPE.TYPE =</w:t>
            </w:r>
          </w:p>
          <w:p w14:paraId="26BE9319" w14:textId="77777777" w:rsidR="00753DA5" w:rsidRPr="00944768" w:rsidRDefault="00753DA5" w:rsidP="00EC6FF6">
            <w:pPr>
              <w:pStyle w:val="TableText"/>
              <w:rPr>
                <w:rFonts w:cs="Arial"/>
              </w:rPr>
            </w:pPr>
            <w:r w:rsidRPr="00944768">
              <w:rPr>
                <w:rFonts w:cs="Arial"/>
              </w:rPr>
              <w:t xml:space="preserve">  NVL( :$FLEX$.XXGIL_AR_RAXINV_INVOICE_CLASS:NULL, TYPE.TYPE )</w:t>
            </w:r>
          </w:p>
          <w:p w14:paraId="26BE931A" w14:textId="77777777" w:rsidR="00753DA5" w:rsidRPr="00944768" w:rsidRDefault="00753DA5" w:rsidP="00EC6FF6">
            <w:pPr>
              <w:pStyle w:val="TableText"/>
              <w:rPr>
                <w:rFonts w:cs="Arial"/>
              </w:rPr>
            </w:pPr>
            <w:r w:rsidRPr="00944768">
              <w:rPr>
                <w:rFonts w:cs="Arial"/>
              </w:rPr>
              <w:t xml:space="preserve">  AND   TRX.CUST_TRX_TYPE_ID = </w:t>
            </w:r>
          </w:p>
          <w:p w14:paraId="26BE931B" w14:textId="77777777" w:rsidR="00753DA5" w:rsidRPr="00944768" w:rsidRDefault="00753DA5" w:rsidP="00EC6FF6">
            <w:pPr>
              <w:pStyle w:val="TableText"/>
              <w:rPr>
                <w:rFonts w:cs="Arial"/>
              </w:rPr>
            </w:pPr>
            <w:r w:rsidRPr="00944768">
              <w:rPr>
                <w:rFonts w:cs="Arial"/>
              </w:rPr>
              <w:t xml:space="preserve">  NVL( :$FLEX$.XXGIL_AR_RAXINV_TRX_TYPE:NULL, TRX.CUST_TRX_TYPE_ID )</w:t>
            </w:r>
          </w:p>
          <w:p w14:paraId="26BE931C" w14:textId="77777777" w:rsidR="00753DA5" w:rsidRPr="00944768" w:rsidRDefault="00753DA5" w:rsidP="00EC6FF6">
            <w:pPr>
              <w:pStyle w:val="TableText"/>
              <w:rPr>
                <w:rFonts w:cs="Arial"/>
              </w:rPr>
            </w:pPr>
            <w:r w:rsidRPr="00944768">
              <w:rPr>
                <w:rFonts w:cs="Arial"/>
              </w:rPr>
              <w:t xml:space="preserve">  AND   TRX.CUSTOMER_TRX_ID IN</w:t>
            </w:r>
          </w:p>
          <w:p w14:paraId="26BE931D" w14:textId="77777777" w:rsidR="00753DA5" w:rsidRPr="00944768" w:rsidRDefault="00753DA5" w:rsidP="00EC6FF6">
            <w:pPr>
              <w:pStyle w:val="TableText"/>
              <w:rPr>
                <w:rFonts w:cs="Arial"/>
              </w:rPr>
            </w:pPr>
            <w:r w:rsidRPr="00944768">
              <w:rPr>
                <w:rFonts w:cs="Arial"/>
              </w:rPr>
              <w:t xml:space="preserve">  (SELECT MAX(TRX2.CUSTOMER_TRX_ID)</w:t>
            </w:r>
          </w:p>
          <w:p w14:paraId="26BE931E" w14:textId="77777777" w:rsidR="00753DA5" w:rsidRPr="00944768" w:rsidRDefault="00753DA5" w:rsidP="00EC6FF6">
            <w:pPr>
              <w:pStyle w:val="TableText"/>
              <w:rPr>
                <w:rFonts w:cs="Arial"/>
              </w:rPr>
            </w:pPr>
            <w:r w:rsidRPr="00944768">
              <w:rPr>
                <w:rFonts w:cs="Arial"/>
              </w:rPr>
              <w:t xml:space="preserve">  FROM   RA_CUSTOMER_TRX TRX2,</w:t>
            </w:r>
          </w:p>
          <w:p w14:paraId="26BE931F" w14:textId="77777777" w:rsidR="00753DA5" w:rsidRPr="00944768" w:rsidRDefault="00753DA5" w:rsidP="00EC6FF6">
            <w:pPr>
              <w:pStyle w:val="TableText"/>
              <w:rPr>
                <w:rFonts w:cs="Arial"/>
              </w:rPr>
            </w:pPr>
            <w:r w:rsidRPr="00944768">
              <w:rPr>
                <w:rFonts w:cs="Arial"/>
              </w:rPr>
              <w:t xml:space="preserve">  RA_CUST_TRX_TYPES TYPE2,</w:t>
            </w:r>
          </w:p>
          <w:p w14:paraId="26BE9320" w14:textId="77777777" w:rsidR="00753DA5" w:rsidRPr="00944768" w:rsidRDefault="00753DA5" w:rsidP="00EC6FF6">
            <w:pPr>
              <w:pStyle w:val="TableText"/>
              <w:rPr>
                <w:rFonts w:cs="Arial"/>
              </w:rPr>
            </w:pPr>
            <w:r w:rsidRPr="00944768">
              <w:rPr>
                <w:rFonts w:cs="Arial"/>
              </w:rPr>
              <w:t xml:space="preserve">  AR_LOOKUPS L2</w:t>
            </w:r>
          </w:p>
          <w:p w14:paraId="26BE9321" w14:textId="77777777" w:rsidR="00753DA5" w:rsidRPr="00944768" w:rsidRDefault="00753DA5" w:rsidP="00EC6FF6">
            <w:pPr>
              <w:pStyle w:val="TableText"/>
              <w:rPr>
                <w:rFonts w:cs="Arial"/>
              </w:rPr>
            </w:pPr>
            <w:r w:rsidRPr="00944768">
              <w:rPr>
                <w:rFonts w:cs="Arial"/>
              </w:rPr>
              <w:t xml:space="preserve">  WHERE  TRX2.COMPLETE_FLAG = 'Y'</w:t>
            </w:r>
          </w:p>
          <w:p w14:paraId="26BE9322" w14:textId="77777777" w:rsidR="00753DA5" w:rsidRPr="00944768" w:rsidRDefault="00753DA5" w:rsidP="00EC6FF6">
            <w:pPr>
              <w:pStyle w:val="TableText"/>
              <w:rPr>
                <w:rFonts w:cs="Arial"/>
              </w:rPr>
            </w:pPr>
            <w:r w:rsidRPr="00944768">
              <w:rPr>
                <w:rFonts w:cs="Arial"/>
              </w:rPr>
              <w:t xml:space="preserve">  AND   TRX2.PRINTING_OPTION = 'PRI'</w:t>
            </w:r>
          </w:p>
          <w:p w14:paraId="26BE9323" w14:textId="77777777" w:rsidR="00753DA5" w:rsidRPr="00944768" w:rsidRDefault="00753DA5" w:rsidP="00EC6FF6">
            <w:pPr>
              <w:pStyle w:val="TableText"/>
              <w:rPr>
                <w:rFonts w:cs="Arial"/>
              </w:rPr>
            </w:pPr>
            <w:r w:rsidRPr="00944768">
              <w:rPr>
                <w:rFonts w:cs="Arial"/>
              </w:rPr>
              <w:t xml:space="preserve">  AND    TRX2.CUST_TRX_TYPE_ID =</w:t>
            </w:r>
          </w:p>
          <w:p w14:paraId="26BE9324" w14:textId="77777777" w:rsidR="00753DA5" w:rsidRPr="00944768" w:rsidRDefault="00753DA5" w:rsidP="00EC6FF6">
            <w:pPr>
              <w:pStyle w:val="TableText"/>
              <w:rPr>
                <w:rFonts w:cs="Arial"/>
              </w:rPr>
            </w:pPr>
            <w:r w:rsidRPr="00944768">
              <w:rPr>
                <w:rFonts w:cs="Arial"/>
              </w:rPr>
              <w:t xml:space="preserve">  TYPE2.CUST_TRX_TYPE_ID</w:t>
            </w:r>
          </w:p>
          <w:p w14:paraId="26BE9325" w14:textId="77777777" w:rsidR="00753DA5" w:rsidRPr="00944768" w:rsidRDefault="00753DA5" w:rsidP="00EC6FF6">
            <w:pPr>
              <w:pStyle w:val="TableText"/>
              <w:rPr>
                <w:rFonts w:cs="Arial"/>
              </w:rPr>
            </w:pPr>
            <w:r w:rsidRPr="00944768">
              <w:rPr>
                <w:rFonts w:cs="Arial"/>
              </w:rPr>
              <w:t xml:space="preserve">  AND    TYPE2.TYPE = L2.LOOKUP_CODE</w:t>
            </w:r>
          </w:p>
          <w:p w14:paraId="26BE9326" w14:textId="77777777" w:rsidR="00753DA5" w:rsidRPr="00944768" w:rsidRDefault="00753DA5" w:rsidP="00EC6FF6">
            <w:pPr>
              <w:pStyle w:val="TableText"/>
              <w:rPr>
                <w:rFonts w:cs="Arial"/>
              </w:rPr>
            </w:pPr>
            <w:r w:rsidRPr="00944768">
              <w:rPr>
                <w:rFonts w:cs="Arial"/>
              </w:rPr>
              <w:t xml:space="preserve">  AND    L2.LOOKUP_TYPE = 'INV/CM'</w:t>
            </w:r>
          </w:p>
          <w:p w14:paraId="26BE9327" w14:textId="77777777" w:rsidR="00753DA5" w:rsidRPr="00944768" w:rsidRDefault="00753DA5" w:rsidP="00EC6FF6">
            <w:pPr>
              <w:pStyle w:val="TableText"/>
              <w:rPr>
                <w:rFonts w:cs="Arial"/>
              </w:rPr>
            </w:pPr>
            <w:r w:rsidRPr="00944768">
              <w:rPr>
                <w:rFonts w:cs="Arial"/>
              </w:rPr>
              <w:t xml:space="preserve">  AND    TYPE2.TYPE =</w:t>
            </w:r>
          </w:p>
          <w:p w14:paraId="26BE9328" w14:textId="77777777" w:rsidR="00753DA5" w:rsidRPr="00944768" w:rsidRDefault="00753DA5" w:rsidP="00EC6FF6">
            <w:pPr>
              <w:pStyle w:val="TableText"/>
              <w:rPr>
                <w:rFonts w:cs="Arial"/>
              </w:rPr>
            </w:pPr>
            <w:r w:rsidRPr="00944768">
              <w:rPr>
                <w:rFonts w:cs="Arial"/>
              </w:rPr>
              <w:t xml:space="preserve">  NVL( :$FLEX$.AR_RAXINV_INVOICE_CLASS:NULL,</w:t>
            </w:r>
          </w:p>
          <w:p w14:paraId="26BE9329" w14:textId="77777777" w:rsidR="00753DA5" w:rsidRPr="00944768" w:rsidRDefault="00753DA5" w:rsidP="00EC6FF6">
            <w:pPr>
              <w:pStyle w:val="TableText"/>
              <w:rPr>
                <w:rFonts w:cs="Arial"/>
              </w:rPr>
            </w:pPr>
            <w:r w:rsidRPr="00944768">
              <w:rPr>
                <w:rFonts w:cs="Arial"/>
              </w:rPr>
              <w:t xml:space="preserve">  TYPE2.TYPE )</w:t>
            </w:r>
          </w:p>
          <w:p w14:paraId="26BE932A" w14:textId="77777777" w:rsidR="00753DA5" w:rsidRPr="00944768" w:rsidRDefault="00753DA5" w:rsidP="00EC6FF6">
            <w:pPr>
              <w:pStyle w:val="TableText"/>
              <w:rPr>
                <w:rFonts w:cs="Arial"/>
              </w:rPr>
            </w:pPr>
            <w:r w:rsidRPr="00944768">
              <w:rPr>
                <w:rFonts w:cs="Arial"/>
              </w:rPr>
              <w:t xml:space="preserve">  AND    TRX2.CUST_TRX_TYPE_ID =</w:t>
            </w:r>
          </w:p>
          <w:p w14:paraId="26BE932B" w14:textId="77777777" w:rsidR="00753DA5" w:rsidRPr="00944768" w:rsidRDefault="00753DA5" w:rsidP="00EC6FF6">
            <w:pPr>
              <w:pStyle w:val="TableText"/>
              <w:rPr>
                <w:rFonts w:cs="Arial"/>
              </w:rPr>
            </w:pPr>
            <w:r w:rsidRPr="00944768">
              <w:rPr>
                <w:rFonts w:cs="Arial"/>
              </w:rPr>
              <w:t xml:space="preserve">  NVL( :$FLEX$.XXGIL_AR_RAXINV_TRX_TYPE:NULL,</w:t>
            </w:r>
          </w:p>
          <w:p w14:paraId="26BE932C" w14:textId="77777777" w:rsidR="00753DA5" w:rsidRPr="00944768" w:rsidRDefault="00753DA5" w:rsidP="00EC6FF6">
            <w:pPr>
              <w:pStyle w:val="TableText"/>
              <w:rPr>
                <w:rFonts w:cs="Arial"/>
              </w:rPr>
            </w:pPr>
            <w:r w:rsidRPr="00944768">
              <w:rPr>
                <w:rFonts w:cs="Arial"/>
              </w:rPr>
              <w:t xml:space="preserve">  TRX2.CUST_TRX_TYPE_ID)</w:t>
            </w:r>
          </w:p>
          <w:p w14:paraId="26BE932D" w14:textId="77777777" w:rsidR="00753DA5" w:rsidRPr="00944768" w:rsidRDefault="00753DA5" w:rsidP="00EC6FF6">
            <w:pPr>
              <w:pStyle w:val="TableText"/>
              <w:rPr>
                <w:rFonts w:cs="Arial"/>
              </w:rPr>
            </w:pPr>
            <w:r w:rsidRPr="00944768">
              <w:rPr>
                <w:rFonts w:cs="Arial"/>
              </w:rPr>
              <w:lastRenderedPageBreak/>
              <w:t xml:space="preserve">  AND    TRX2.TRX_NUMBER = TRX.TRX_NUMBER)</w:t>
            </w:r>
          </w:p>
          <w:p w14:paraId="26BE932E" w14:textId="77777777" w:rsidR="00753DA5" w:rsidRPr="00944768" w:rsidRDefault="00753DA5" w:rsidP="00EC6FF6">
            <w:pPr>
              <w:pStyle w:val="TableText"/>
              <w:rPr>
                <w:rFonts w:cs="Arial"/>
              </w:rPr>
            </w:pPr>
            <w:r w:rsidRPr="00944768">
              <w:rPr>
                <w:rFonts w:cs="Arial"/>
              </w:rPr>
              <w:t xml:space="preserve">  ORDER BY TRX.TRX_NUMBER, L1.MEANING, </w:t>
            </w:r>
          </w:p>
          <w:p w14:paraId="26BE932F" w14:textId="77777777" w:rsidR="00753DA5" w:rsidRPr="00944768" w:rsidRDefault="00753DA5" w:rsidP="00EC6FF6">
            <w:pPr>
              <w:pStyle w:val="TableText"/>
              <w:rPr>
                <w:rFonts w:cs="Arial"/>
              </w:rPr>
            </w:pPr>
            <w:r w:rsidRPr="00944768">
              <w:rPr>
                <w:rFonts w:cs="Arial"/>
              </w:rPr>
              <w:t xml:space="preserve">  TRX.CUST_TRX_TYPE_ID,</w:t>
            </w:r>
          </w:p>
          <w:p w14:paraId="26BE9330" w14:textId="77777777" w:rsidR="00753DA5" w:rsidRPr="00944768" w:rsidRDefault="00753DA5" w:rsidP="00EC6FF6">
            <w:pPr>
              <w:pStyle w:val="TableText"/>
              <w:rPr>
                <w:rFonts w:cs="Arial"/>
              </w:rPr>
            </w:pPr>
            <w:r w:rsidRPr="00944768">
              <w:rPr>
                <w:rFonts w:cs="Arial"/>
              </w:rPr>
              <w:t xml:space="preserve">  TRX.CUSTOMER_TRX_ID</w:t>
            </w:r>
          </w:p>
        </w:tc>
      </w:tr>
    </w:tbl>
    <w:p w14:paraId="26BE9332"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905"/>
      </w:tblGrid>
      <w:tr w:rsidR="00753DA5" w:rsidRPr="007B512A" w14:paraId="26BE933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333" w14:textId="77777777" w:rsidR="00753DA5" w:rsidRPr="00944768" w:rsidRDefault="00753DA5" w:rsidP="00EC6FF6">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334" w14:textId="77777777" w:rsidR="00753DA5" w:rsidRPr="00944768" w:rsidRDefault="00753DA5" w:rsidP="00EC6FF6">
            <w:pPr>
              <w:pStyle w:val="TableText"/>
              <w:rPr>
                <w:rFonts w:cs="Arial"/>
                <w:szCs w:val="20"/>
                <w:lang w:val="en-GB" w:eastAsia="en-GB"/>
              </w:rPr>
            </w:pPr>
            <w:r w:rsidRPr="00944768">
              <w:rPr>
                <w:rFonts w:cs="Arial"/>
                <w:szCs w:val="20"/>
                <w:lang w:val="en-GB" w:eastAsia="en-GB"/>
              </w:rPr>
              <w:t>XXGIL_AR_RAXINV_SO</w:t>
            </w:r>
          </w:p>
        </w:tc>
      </w:tr>
      <w:tr w:rsidR="00753DA5" w:rsidRPr="007B512A" w14:paraId="26BE933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36"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337" w14:textId="77777777" w:rsidR="00753DA5" w:rsidRPr="00944768" w:rsidRDefault="00753DA5" w:rsidP="00EC6FF6">
            <w:pPr>
              <w:pStyle w:val="TableText"/>
              <w:rPr>
                <w:rFonts w:cs="Arial"/>
                <w:szCs w:val="20"/>
              </w:rPr>
            </w:pPr>
            <w:r w:rsidRPr="00944768">
              <w:rPr>
                <w:rFonts w:cs="Arial"/>
                <w:szCs w:val="20"/>
              </w:rPr>
              <w:t>Char(50)</w:t>
            </w:r>
          </w:p>
        </w:tc>
      </w:tr>
      <w:tr w:rsidR="00753DA5" w:rsidRPr="007B512A" w14:paraId="26BE933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39" w14:textId="77777777" w:rsidR="00753DA5" w:rsidRPr="00944768" w:rsidRDefault="00753DA5" w:rsidP="00EC6FF6">
            <w:pPr>
              <w:rPr>
                <w:rFonts w:cs="Arial"/>
                <w:sz w:val="20"/>
                <w:szCs w:val="20"/>
              </w:rPr>
            </w:pPr>
            <w:r w:rsidRPr="00944768">
              <w:rPr>
                <w:rFonts w:cs="Arial"/>
                <w:b/>
                <w:sz w:val="20"/>
                <w:szCs w:val="20"/>
              </w:rPr>
              <w:t>Type</w:t>
            </w:r>
          </w:p>
        </w:tc>
        <w:tc>
          <w:tcPr>
            <w:tcW w:w="4860" w:type="dxa"/>
            <w:tcBorders>
              <w:left w:val="single" w:sz="12" w:space="0" w:color="auto"/>
            </w:tcBorders>
          </w:tcPr>
          <w:p w14:paraId="26BE933A" w14:textId="77777777" w:rsidR="00753DA5" w:rsidRPr="00944768" w:rsidRDefault="00753DA5" w:rsidP="00EC6FF6">
            <w:pPr>
              <w:pStyle w:val="TableText"/>
              <w:rPr>
                <w:rFonts w:cs="Arial"/>
                <w:szCs w:val="20"/>
              </w:rPr>
            </w:pPr>
            <w:r w:rsidRPr="00944768">
              <w:rPr>
                <w:rFonts w:cs="Arial"/>
                <w:szCs w:val="20"/>
              </w:rPr>
              <w:t>Table</w:t>
            </w:r>
          </w:p>
        </w:tc>
      </w:tr>
      <w:tr w:rsidR="00753DA5" w:rsidRPr="007B512A" w14:paraId="26BE933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3C" w14:textId="77777777" w:rsidR="00753DA5" w:rsidRPr="00944768" w:rsidRDefault="00753DA5" w:rsidP="00EC6FF6">
            <w:pPr>
              <w:rPr>
                <w:rFonts w:cs="Arial"/>
                <w:b/>
                <w:sz w:val="20"/>
                <w:szCs w:val="20"/>
              </w:rPr>
            </w:pPr>
            <w:r w:rsidRPr="00944768">
              <w:rPr>
                <w:rFonts w:cs="Arial"/>
                <w:b/>
                <w:sz w:val="20"/>
                <w:szCs w:val="20"/>
              </w:rPr>
              <w:t>Reqd</w:t>
            </w:r>
          </w:p>
        </w:tc>
        <w:tc>
          <w:tcPr>
            <w:tcW w:w="4860" w:type="dxa"/>
            <w:tcBorders>
              <w:left w:val="single" w:sz="12" w:space="0" w:color="auto"/>
            </w:tcBorders>
          </w:tcPr>
          <w:p w14:paraId="26BE933D" w14:textId="77777777" w:rsidR="00753DA5" w:rsidRPr="00944768" w:rsidRDefault="00753DA5" w:rsidP="00EC6FF6">
            <w:pPr>
              <w:pStyle w:val="TableText"/>
              <w:rPr>
                <w:rFonts w:cs="Arial"/>
                <w:szCs w:val="20"/>
              </w:rPr>
            </w:pPr>
          </w:p>
        </w:tc>
      </w:tr>
      <w:tr w:rsidR="00753DA5" w:rsidRPr="007B512A" w14:paraId="26BE936C"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vAlign w:val="center"/>
          </w:tcPr>
          <w:p w14:paraId="26BE933F"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340" w14:textId="77777777" w:rsidR="00753DA5" w:rsidRPr="00944768" w:rsidRDefault="00753DA5" w:rsidP="00EC6FF6">
            <w:pPr>
              <w:pStyle w:val="TableText"/>
              <w:rPr>
                <w:rFonts w:cs="Arial"/>
                <w:b/>
                <w:szCs w:val="20"/>
                <w:u w:val="single"/>
              </w:rPr>
            </w:pPr>
            <w:r w:rsidRPr="00944768">
              <w:rPr>
                <w:rFonts w:cs="Arial"/>
                <w:b/>
                <w:szCs w:val="20"/>
                <w:u w:val="single"/>
              </w:rPr>
              <w:t xml:space="preserve">Table: </w:t>
            </w:r>
          </w:p>
          <w:p w14:paraId="26BE9341" w14:textId="77777777" w:rsidR="00753DA5" w:rsidRPr="00944768" w:rsidRDefault="00753DA5" w:rsidP="00EC6FF6">
            <w:pPr>
              <w:pStyle w:val="TableText"/>
              <w:rPr>
                <w:rFonts w:cs="Arial"/>
                <w:szCs w:val="20"/>
              </w:rPr>
            </w:pPr>
            <w:r w:rsidRPr="00944768">
              <w:rPr>
                <w:rFonts w:cs="Arial"/>
                <w:szCs w:val="20"/>
              </w:rPr>
              <w:t>RA_CUSTOMER_TRX TRX,  RA_CUST_TRX_TYPES TYPE,  RA_CUSTOMER_TRX_LINES RCTL, AR_LOOKUPS L1,HZ_CUST_ACCOUNTS HCA,HZ_PARTIES HP</w:t>
            </w:r>
          </w:p>
          <w:p w14:paraId="26BE9342" w14:textId="77777777" w:rsidR="00753DA5" w:rsidRPr="00944768" w:rsidRDefault="00753DA5" w:rsidP="00EC6FF6">
            <w:pPr>
              <w:pStyle w:val="TableText"/>
              <w:rPr>
                <w:rFonts w:cs="Arial"/>
                <w:szCs w:val="20"/>
              </w:rPr>
            </w:pPr>
          </w:p>
          <w:p w14:paraId="26BE9343" w14:textId="77777777" w:rsidR="00753DA5" w:rsidRPr="00944768" w:rsidRDefault="00753DA5" w:rsidP="00EC6FF6">
            <w:pPr>
              <w:pStyle w:val="TableText"/>
              <w:rPr>
                <w:rFonts w:cs="Arial"/>
                <w:b/>
                <w:szCs w:val="20"/>
                <w:u w:val="single"/>
              </w:rPr>
            </w:pPr>
            <w:r w:rsidRPr="00944768">
              <w:rPr>
                <w:rFonts w:cs="Arial"/>
                <w:b/>
                <w:szCs w:val="20"/>
                <w:u w:val="single"/>
              </w:rPr>
              <w:t>Columns:</w:t>
            </w:r>
          </w:p>
          <w:p w14:paraId="26BE9344" w14:textId="77777777" w:rsidR="00753DA5" w:rsidRPr="00944768" w:rsidRDefault="00753DA5" w:rsidP="00EC6FF6">
            <w:pPr>
              <w:pStyle w:val="TableText"/>
              <w:rPr>
                <w:rFonts w:cs="Arial"/>
                <w:szCs w:val="20"/>
              </w:rPr>
            </w:pPr>
            <w:r w:rsidRPr="00944768">
              <w:rPr>
                <w:rFonts w:cs="Arial"/>
                <w:szCs w:val="20"/>
              </w:rPr>
              <w:t>Value: RCTL.SALES_ORDER VARCHAR2(50)</w:t>
            </w:r>
          </w:p>
          <w:p w14:paraId="26BE9345" w14:textId="77777777" w:rsidR="00753DA5" w:rsidRPr="00944768" w:rsidRDefault="00753DA5" w:rsidP="00EC6FF6">
            <w:pPr>
              <w:pStyle w:val="TableText"/>
              <w:rPr>
                <w:rFonts w:cs="Arial"/>
                <w:szCs w:val="20"/>
              </w:rPr>
            </w:pPr>
            <w:r w:rsidRPr="00944768">
              <w:rPr>
                <w:rFonts w:cs="Arial"/>
                <w:szCs w:val="20"/>
              </w:rPr>
              <w:t>ID: RCTL.SALES_ORDER VARCHAR2(50)</w:t>
            </w:r>
          </w:p>
          <w:p w14:paraId="26BE9346" w14:textId="77777777" w:rsidR="00753DA5" w:rsidRPr="00944768" w:rsidRDefault="00753DA5" w:rsidP="00EC6FF6">
            <w:pPr>
              <w:pStyle w:val="TableText"/>
              <w:rPr>
                <w:rFonts w:cs="Arial"/>
                <w:szCs w:val="20"/>
              </w:rPr>
            </w:pPr>
          </w:p>
          <w:p w14:paraId="26BE9347" w14:textId="77777777" w:rsidR="00753DA5" w:rsidRPr="00944768" w:rsidRDefault="00753DA5" w:rsidP="00EC6FF6">
            <w:pPr>
              <w:pStyle w:val="TableText"/>
              <w:rPr>
                <w:rFonts w:cs="Arial"/>
                <w:b/>
                <w:szCs w:val="20"/>
                <w:u w:val="single"/>
              </w:rPr>
            </w:pPr>
            <w:r w:rsidRPr="00944768">
              <w:rPr>
                <w:rFonts w:cs="Arial"/>
                <w:b/>
                <w:szCs w:val="20"/>
                <w:u w:val="single"/>
              </w:rPr>
              <w:t>Where/Order By:</w:t>
            </w:r>
          </w:p>
          <w:p w14:paraId="26BE9348" w14:textId="77777777" w:rsidR="00753DA5" w:rsidRPr="00944768" w:rsidRDefault="00753DA5" w:rsidP="00EC6FF6">
            <w:pPr>
              <w:pStyle w:val="TableText"/>
              <w:rPr>
                <w:rFonts w:cs="Arial"/>
                <w:szCs w:val="20"/>
              </w:rPr>
            </w:pPr>
            <w:r w:rsidRPr="00944768">
              <w:rPr>
                <w:rFonts w:cs="Arial"/>
                <w:szCs w:val="20"/>
              </w:rPr>
              <w:t>WHERE TRX.COMPLETE_FLAG = 'Y'</w:t>
            </w:r>
          </w:p>
          <w:p w14:paraId="26BE9349" w14:textId="77777777" w:rsidR="00753DA5" w:rsidRPr="00944768" w:rsidRDefault="00753DA5" w:rsidP="00EC6FF6">
            <w:pPr>
              <w:pStyle w:val="TableText"/>
              <w:rPr>
                <w:rFonts w:cs="Arial"/>
                <w:szCs w:val="20"/>
              </w:rPr>
            </w:pPr>
            <w:r w:rsidRPr="00944768">
              <w:rPr>
                <w:rFonts w:cs="Arial"/>
                <w:szCs w:val="20"/>
              </w:rPr>
              <w:t xml:space="preserve">  AND TRX.PRINTING_OPTION = 'PRI'</w:t>
            </w:r>
          </w:p>
          <w:p w14:paraId="26BE934A" w14:textId="77777777" w:rsidR="00753DA5" w:rsidRPr="00944768" w:rsidRDefault="00753DA5" w:rsidP="00EC6FF6">
            <w:pPr>
              <w:pStyle w:val="TableText"/>
              <w:rPr>
                <w:rFonts w:cs="Arial"/>
                <w:szCs w:val="20"/>
              </w:rPr>
            </w:pPr>
            <w:r w:rsidRPr="00944768">
              <w:rPr>
                <w:rFonts w:cs="Arial"/>
                <w:szCs w:val="20"/>
              </w:rPr>
              <w:t xml:space="preserve">  AND TRX.CUSTOMER_TRX_ID = RCTL.CUSTOMER_TRX_ID</w:t>
            </w:r>
          </w:p>
          <w:p w14:paraId="26BE934B" w14:textId="77777777" w:rsidR="00753DA5" w:rsidRPr="00944768" w:rsidRDefault="00753DA5" w:rsidP="00EC6FF6">
            <w:pPr>
              <w:pStyle w:val="TableText"/>
              <w:rPr>
                <w:rFonts w:cs="Arial"/>
                <w:szCs w:val="20"/>
              </w:rPr>
            </w:pPr>
            <w:r w:rsidRPr="00944768">
              <w:rPr>
                <w:rFonts w:cs="Arial"/>
                <w:szCs w:val="20"/>
              </w:rPr>
              <w:t xml:space="preserve">  AND RCTL.SALES_ORDER IS NOT NULL</w:t>
            </w:r>
          </w:p>
          <w:p w14:paraId="26BE934C" w14:textId="77777777" w:rsidR="00753DA5" w:rsidRPr="00944768" w:rsidRDefault="00753DA5" w:rsidP="00EC6FF6">
            <w:pPr>
              <w:pStyle w:val="TableText"/>
              <w:rPr>
                <w:rFonts w:cs="Arial"/>
                <w:szCs w:val="20"/>
              </w:rPr>
            </w:pPr>
            <w:r w:rsidRPr="00944768">
              <w:rPr>
                <w:rFonts w:cs="Arial"/>
                <w:szCs w:val="20"/>
              </w:rPr>
              <w:t xml:space="preserve">  AND TRX.SOLD_TO_CUSTOMER_ID = HCA.CUST_ACCOUNT_ID</w:t>
            </w:r>
          </w:p>
          <w:p w14:paraId="26BE934D" w14:textId="77777777" w:rsidR="00753DA5" w:rsidRPr="00944768" w:rsidRDefault="00753DA5" w:rsidP="00EC6FF6">
            <w:pPr>
              <w:pStyle w:val="TableText"/>
              <w:rPr>
                <w:rFonts w:cs="Arial"/>
                <w:szCs w:val="20"/>
              </w:rPr>
            </w:pPr>
            <w:r w:rsidRPr="00944768">
              <w:rPr>
                <w:rFonts w:cs="Arial"/>
                <w:szCs w:val="20"/>
              </w:rPr>
              <w:t xml:space="preserve">  AND  HCA.PARTY_ID                        = HP.PARTY_ID</w:t>
            </w:r>
          </w:p>
          <w:p w14:paraId="26BE934E" w14:textId="77777777" w:rsidR="00753DA5" w:rsidRPr="00944768" w:rsidRDefault="00753DA5" w:rsidP="00EC6FF6">
            <w:pPr>
              <w:pStyle w:val="TableText"/>
              <w:rPr>
                <w:rFonts w:cs="Arial"/>
                <w:szCs w:val="20"/>
              </w:rPr>
            </w:pPr>
            <w:r w:rsidRPr="00944768">
              <w:rPr>
                <w:rFonts w:cs="Arial"/>
                <w:szCs w:val="20"/>
              </w:rPr>
              <w:t xml:space="preserve">  AND TRX.CUST_TRX_TYPE_ID = TYPE.CUST_TRX_TYPE_ID</w:t>
            </w:r>
          </w:p>
          <w:p w14:paraId="26BE934F" w14:textId="77777777" w:rsidR="00753DA5" w:rsidRPr="00944768" w:rsidRDefault="00753DA5" w:rsidP="00EC6FF6">
            <w:pPr>
              <w:pStyle w:val="TableText"/>
              <w:rPr>
                <w:rFonts w:cs="Arial"/>
                <w:szCs w:val="20"/>
              </w:rPr>
            </w:pPr>
            <w:r w:rsidRPr="00944768">
              <w:rPr>
                <w:rFonts w:cs="Arial"/>
                <w:szCs w:val="20"/>
              </w:rPr>
              <w:t xml:space="preserve">  AND TYPE.TYPE = L1.LOOKUP_CODE</w:t>
            </w:r>
          </w:p>
          <w:p w14:paraId="26BE9350" w14:textId="77777777" w:rsidR="00753DA5" w:rsidRPr="00944768" w:rsidRDefault="00753DA5" w:rsidP="00EC6FF6">
            <w:pPr>
              <w:pStyle w:val="TableText"/>
              <w:rPr>
                <w:rFonts w:cs="Arial"/>
                <w:szCs w:val="20"/>
              </w:rPr>
            </w:pPr>
            <w:r w:rsidRPr="00944768">
              <w:rPr>
                <w:rFonts w:cs="Arial"/>
                <w:szCs w:val="20"/>
              </w:rPr>
              <w:t xml:space="preserve">  AND L1.LOOKUP_TYPE = 'INV/CM'</w:t>
            </w:r>
          </w:p>
          <w:p w14:paraId="26BE9351" w14:textId="77777777" w:rsidR="00753DA5" w:rsidRPr="00944768" w:rsidRDefault="00753DA5" w:rsidP="00EC6FF6">
            <w:pPr>
              <w:pStyle w:val="TableText"/>
              <w:rPr>
                <w:rFonts w:cs="Arial"/>
                <w:szCs w:val="20"/>
              </w:rPr>
            </w:pPr>
            <w:r w:rsidRPr="00944768">
              <w:rPr>
                <w:rFonts w:cs="Arial"/>
                <w:szCs w:val="20"/>
              </w:rPr>
              <w:t xml:space="preserve">  AND L1.LOOKUP_CODE IN ('INV','CM','DM')</w:t>
            </w:r>
          </w:p>
          <w:p w14:paraId="26BE9352" w14:textId="77777777" w:rsidR="00753DA5" w:rsidRPr="00944768" w:rsidRDefault="00753DA5" w:rsidP="00EC6FF6">
            <w:pPr>
              <w:pStyle w:val="TableText"/>
              <w:rPr>
                <w:rFonts w:cs="Arial"/>
                <w:szCs w:val="20"/>
              </w:rPr>
            </w:pPr>
            <w:r w:rsidRPr="00944768">
              <w:rPr>
                <w:rFonts w:cs="Arial"/>
                <w:szCs w:val="20"/>
              </w:rPr>
              <w:t xml:space="preserve">  AND TYPE.TYPE =</w:t>
            </w:r>
          </w:p>
          <w:p w14:paraId="26BE9353" w14:textId="77777777" w:rsidR="00753DA5" w:rsidRPr="00944768" w:rsidRDefault="00753DA5" w:rsidP="00EC6FF6">
            <w:pPr>
              <w:pStyle w:val="TableText"/>
              <w:rPr>
                <w:rFonts w:cs="Arial"/>
                <w:szCs w:val="20"/>
              </w:rPr>
            </w:pPr>
            <w:r w:rsidRPr="00944768">
              <w:rPr>
                <w:rFonts w:cs="Arial"/>
                <w:szCs w:val="20"/>
              </w:rPr>
              <w:t xml:space="preserve">  NVL( :$FLEX$.XXGIL_AR_RAXINV_INVOICE_CLASS:NULL, TYPE.TYPE )</w:t>
            </w:r>
          </w:p>
          <w:p w14:paraId="26BE9354" w14:textId="77777777" w:rsidR="00753DA5" w:rsidRPr="00944768" w:rsidRDefault="00753DA5" w:rsidP="00EC6FF6">
            <w:pPr>
              <w:pStyle w:val="TableText"/>
              <w:rPr>
                <w:rFonts w:cs="Arial"/>
                <w:szCs w:val="20"/>
              </w:rPr>
            </w:pPr>
            <w:r w:rsidRPr="00944768">
              <w:rPr>
                <w:rFonts w:cs="Arial"/>
                <w:szCs w:val="20"/>
              </w:rPr>
              <w:t xml:space="preserve">  AND   TRX.CUST_TRX_TYPE_ID = </w:t>
            </w:r>
          </w:p>
          <w:p w14:paraId="26BE9355" w14:textId="77777777" w:rsidR="00753DA5" w:rsidRPr="00944768" w:rsidRDefault="00753DA5" w:rsidP="00EC6FF6">
            <w:pPr>
              <w:pStyle w:val="TableText"/>
              <w:rPr>
                <w:rFonts w:cs="Arial"/>
                <w:szCs w:val="20"/>
              </w:rPr>
            </w:pPr>
            <w:r w:rsidRPr="00944768">
              <w:rPr>
                <w:rFonts w:cs="Arial"/>
                <w:szCs w:val="20"/>
              </w:rPr>
              <w:t xml:space="preserve">  NVL( :$FLEX$.XXGIL_AR_RAXINV_TRX_TYPE:NULL, TRX.CUST_TRX_TYPE_ID )</w:t>
            </w:r>
          </w:p>
          <w:p w14:paraId="26BE9356" w14:textId="77777777" w:rsidR="00753DA5" w:rsidRPr="00944768" w:rsidRDefault="00753DA5" w:rsidP="00EC6FF6">
            <w:pPr>
              <w:pStyle w:val="TableText"/>
              <w:rPr>
                <w:rFonts w:cs="Arial"/>
                <w:szCs w:val="20"/>
              </w:rPr>
            </w:pPr>
            <w:r w:rsidRPr="00944768">
              <w:rPr>
                <w:rFonts w:cs="Arial"/>
                <w:szCs w:val="20"/>
              </w:rPr>
              <w:t xml:space="preserve">  AND   trx.customer_Trx_id IN</w:t>
            </w:r>
          </w:p>
          <w:p w14:paraId="26BE9357" w14:textId="77777777" w:rsidR="00753DA5" w:rsidRPr="00944768" w:rsidRDefault="00753DA5" w:rsidP="00EC6FF6">
            <w:pPr>
              <w:pStyle w:val="TableText"/>
              <w:rPr>
                <w:rFonts w:cs="Arial"/>
                <w:szCs w:val="20"/>
              </w:rPr>
            </w:pPr>
            <w:r w:rsidRPr="00944768">
              <w:rPr>
                <w:rFonts w:cs="Arial"/>
                <w:szCs w:val="20"/>
              </w:rPr>
              <w:t xml:space="preserve">  (SELECT MAX(RCTL2.customer_Trx_id)</w:t>
            </w:r>
          </w:p>
          <w:p w14:paraId="26BE9358" w14:textId="77777777" w:rsidR="00753DA5" w:rsidRPr="00944768" w:rsidRDefault="00753DA5" w:rsidP="00EC6FF6">
            <w:pPr>
              <w:pStyle w:val="TableText"/>
              <w:rPr>
                <w:rFonts w:cs="Arial"/>
                <w:szCs w:val="20"/>
              </w:rPr>
            </w:pPr>
            <w:r w:rsidRPr="00944768">
              <w:rPr>
                <w:rFonts w:cs="Arial"/>
                <w:szCs w:val="20"/>
              </w:rPr>
              <w:t xml:space="preserve">     FROM RA_CUSTOMER_TRX TRX2,</w:t>
            </w:r>
          </w:p>
          <w:p w14:paraId="26BE9359" w14:textId="77777777" w:rsidR="00753DA5" w:rsidRPr="00944768" w:rsidRDefault="00753DA5" w:rsidP="00EC6FF6">
            <w:pPr>
              <w:pStyle w:val="TableText"/>
              <w:rPr>
                <w:rFonts w:cs="Arial"/>
                <w:szCs w:val="20"/>
              </w:rPr>
            </w:pPr>
            <w:r w:rsidRPr="00944768">
              <w:rPr>
                <w:rFonts w:cs="Arial"/>
                <w:szCs w:val="20"/>
              </w:rPr>
              <w:lastRenderedPageBreak/>
              <w:t xml:space="preserve">          RA_CUST_TRX_TYPES TYPE2,</w:t>
            </w:r>
          </w:p>
          <w:p w14:paraId="26BE935A" w14:textId="77777777" w:rsidR="00753DA5" w:rsidRPr="00944768" w:rsidRDefault="00753DA5" w:rsidP="00EC6FF6">
            <w:pPr>
              <w:pStyle w:val="TableText"/>
              <w:rPr>
                <w:rFonts w:cs="Arial"/>
                <w:szCs w:val="20"/>
              </w:rPr>
            </w:pPr>
            <w:r w:rsidRPr="00944768">
              <w:rPr>
                <w:rFonts w:cs="Arial"/>
                <w:szCs w:val="20"/>
              </w:rPr>
              <w:t xml:space="preserve">          RA_CUSTOMER_TRX_LINES RCTL2,</w:t>
            </w:r>
          </w:p>
          <w:p w14:paraId="26BE935B" w14:textId="77777777" w:rsidR="00753DA5" w:rsidRPr="00944768" w:rsidRDefault="00753DA5" w:rsidP="00EC6FF6">
            <w:pPr>
              <w:pStyle w:val="TableText"/>
              <w:rPr>
                <w:rFonts w:cs="Arial"/>
                <w:szCs w:val="20"/>
              </w:rPr>
            </w:pPr>
            <w:r w:rsidRPr="00944768">
              <w:rPr>
                <w:rFonts w:cs="Arial"/>
                <w:szCs w:val="20"/>
              </w:rPr>
              <w:t xml:space="preserve">          AR_LOOKUPS L2</w:t>
            </w:r>
          </w:p>
          <w:p w14:paraId="26BE935C" w14:textId="77777777" w:rsidR="00753DA5" w:rsidRPr="00944768" w:rsidRDefault="00753DA5" w:rsidP="00EC6FF6">
            <w:pPr>
              <w:pStyle w:val="TableText"/>
              <w:rPr>
                <w:rFonts w:cs="Arial"/>
                <w:szCs w:val="20"/>
              </w:rPr>
            </w:pPr>
            <w:r w:rsidRPr="00944768">
              <w:rPr>
                <w:rFonts w:cs="Arial"/>
                <w:szCs w:val="20"/>
              </w:rPr>
              <w:t xml:space="preserve">   WHERE TRX2.COMPLETE_FLAG = 'Y'</w:t>
            </w:r>
          </w:p>
          <w:p w14:paraId="26BE935D" w14:textId="77777777" w:rsidR="00753DA5" w:rsidRPr="00944768" w:rsidRDefault="00753DA5" w:rsidP="00EC6FF6">
            <w:pPr>
              <w:pStyle w:val="TableText"/>
              <w:rPr>
                <w:rFonts w:cs="Arial"/>
                <w:szCs w:val="20"/>
              </w:rPr>
            </w:pPr>
            <w:r w:rsidRPr="00944768">
              <w:rPr>
                <w:rFonts w:cs="Arial"/>
                <w:szCs w:val="20"/>
              </w:rPr>
              <w:t xml:space="preserve">     AND TRX2.PRINTING_OPTION = 'PRI'</w:t>
            </w:r>
          </w:p>
          <w:p w14:paraId="26BE935E" w14:textId="77777777" w:rsidR="00753DA5" w:rsidRPr="00944768" w:rsidRDefault="00753DA5" w:rsidP="00EC6FF6">
            <w:pPr>
              <w:pStyle w:val="TableText"/>
              <w:rPr>
                <w:rFonts w:cs="Arial"/>
                <w:szCs w:val="20"/>
              </w:rPr>
            </w:pPr>
            <w:r w:rsidRPr="00944768">
              <w:rPr>
                <w:rFonts w:cs="Arial"/>
                <w:szCs w:val="20"/>
              </w:rPr>
              <w:t xml:space="preserve">     AND TRX2.CUSTOMER_TRX_ID = RCTL2.CUSTOMER_TRX_ID</w:t>
            </w:r>
          </w:p>
          <w:p w14:paraId="26BE935F" w14:textId="77777777" w:rsidR="00753DA5" w:rsidRPr="00944768" w:rsidRDefault="00753DA5" w:rsidP="00EC6FF6">
            <w:pPr>
              <w:pStyle w:val="TableText"/>
              <w:rPr>
                <w:rFonts w:cs="Arial"/>
                <w:szCs w:val="20"/>
              </w:rPr>
            </w:pPr>
            <w:r w:rsidRPr="00944768">
              <w:rPr>
                <w:rFonts w:cs="Arial"/>
                <w:szCs w:val="20"/>
              </w:rPr>
              <w:t xml:space="preserve">     AND RCTL2.SALES_ORDER IS NOT NULL</w:t>
            </w:r>
          </w:p>
          <w:p w14:paraId="26BE9360" w14:textId="77777777" w:rsidR="00753DA5" w:rsidRPr="00944768" w:rsidRDefault="00753DA5" w:rsidP="00EC6FF6">
            <w:pPr>
              <w:pStyle w:val="TableText"/>
              <w:rPr>
                <w:rFonts w:cs="Arial"/>
                <w:szCs w:val="20"/>
              </w:rPr>
            </w:pPr>
            <w:r w:rsidRPr="00944768">
              <w:rPr>
                <w:rFonts w:cs="Arial"/>
                <w:szCs w:val="20"/>
              </w:rPr>
              <w:t xml:space="preserve">     AND TRX2.CUST_TRX_TYPE_ID =  TYPE2.CUST_TRX_TYPE_ID</w:t>
            </w:r>
          </w:p>
          <w:p w14:paraId="26BE9361" w14:textId="77777777" w:rsidR="00753DA5" w:rsidRPr="00944768" w:rsidRDefault="00753DA5" w:rsidP="00EC6FF6">
            <w:pPr>
              <w:pStyle w:val="TableText"/>
              <w:rPr>
                <w:rFonts w:cs="Arial"/>
                <w:szCs w:val="20"/>
              </w:rPr>
            </w:pPr>
            <w:r w:rsidRPr="00944768">
              <w:rPr>
                <w:rFonts w:cs="Arial"/>
                <w:szCs w:val="20"/>
              </w:rPr>
              <w:t xml:space="preserve">     AND TYPE2.TYPE = L2.LOOKUP_CODE</w:t>
            </w:r>
          </w:p>
          <w:p w14:paraId="26BE9362" w14:textId="77777777" w:rsidR="00753DA5" w:rsidRPr="00944768" w:rsidRDefault="00753DA5" w:rsidP="00EC6FF6">
            <w:pPr>
              <w:pStyle w:val="TableText"/>
              <w:rPr>
                <w:rFonts w:cs="Arial"/>
                <w:szCs w:val="20"/>
              </w:rPr>
            </w:pPr>
            <w:r w:rsidRPr="00944768">
              <w:rPr>
                <w:rFonts w:cs="Arial"/>
                <w:szCs w:val="20"/>
              </w:rPr>
              <w:t xml:space="preserve">     AND L2.LOOKUP_TYPE = 'INV/CM'</w:t>
            </w:r>
          </w:p>
          <w:p w14:paraId="26BE9363" w14:textId="77777777" w:rsidR="00753DA5" w:rsidRPr="00944768" w:rsidRDefault="00753DA5" w:rsidP="00EC6FF6">
            <w:pPr>
              <w:pStyle w:val="TableText"/>
              <w:rPr>
                <w:rFonts w:cs="Arial"/>
                <w:szCs w:val="20"/>
              </w:rPr>
            </w:pPr>
            <w:r w:rsidRPr="00944768">
              <w:rPr>
                <w:rFonts w:cs="Arial"/>
                <w:szCs w:val="20"/>
              </w:rPr>
              <w:t xml:space="preserve">    AND  L2.LOOKUP_CODE IN ('INV','CM','DM')</w:t>
            </w:r>
          </w:p>
          <w:p w14:paraId="26BE9364" w14:textId="77777777" w:rsidR="00753DA5" w:rsidRPr="00944768" w:rsidRDefault="00753DA5" w:rsidP="00EC6FF6">
            <w:pPr>
              <w:pStyle w:val="TableText"/>
              <w:rPr>
                <w:rFonts w:cs="Arial"/>
                <w:szCs w:val="20"/>
              </w:rPr>
            </w:pPr>
            <w:r w:rsidRPr="00944768">
              <w:rPr>
                <w:rFonts w:cs="Arial"/>
                <w:szCs w:val="20"/>
              </w:rPr>
              <w:t xml:space="preserve">     AND TYPE2.TYPE =  NVL( :$FLEX$.XXGIL_AR_RAXINV_INVOICE_CLASS:NULL, TYPE2.TYPE )</w:t>
            </w:r>
          </w:p>
          <w:p w14:paraId="26BE9365" w14:textId="77777777" w:rsidR="00753DA5" w:rsidRPr="00944768" w:rsidRDefault="00753DA5" w:rsidP="00EC6FF6">
            <w:pPr>
              <w:pStyle w:val="TableText"/>
              <w:rPr>
                <w:rFonts w:cs="Arial"/>
                <w:szCs w:val="20"/>
              </w:rPr>
            </w:pPr>
            <w:r w:rsidRPr="00944768">
              <w:rPr>
                <w:rFonts w:cs="Arial"/>
                <w:szCs w:val="20"/>
              </w:rPr>
              <w:t xml:space="preserve">     AND TRX2.CUST_TRX_TYPE_ID =  NVL( :$FLEX$.XXGIL_AR_RAXINV_TRX_TYPE:NULL,</w:t>
            </w:r>
          </w:p>
          <w:p w14:paraId="26BE9366" w14:textId="77777777" w:rsidR="00753DA5" w:rsidRPr="00944768" w:rsidRDefault="00753DA5" w:rsidP="00EC6FF6">
            <w:pPr>
              <w:pStyle w:val="TableText"/>
              <w:rPr>
                <w:rFonts w:cs="Arial"/>
                <w:szCs w:val="20"/>
              </w:rPr>
            </w:pPr>
            <w:r w:rsidRPr="00944768">
              <w:rPr>
                <w:rFonts w:cs="Arial"/>
                <w:szCs w:val="20"/>
              </w:rPr>
              <w:t xml:space="preserve">                             TRX2.CUST_TRX_TYPE_ID)</w:t>
            </w:r>
          </w:p>
          <w:p w14:paraId="26BE9367" w14:textId="77777777" w:rsidR="00753DA5" w:rsidRPr="00944768" w:rsidRDefault="00753DA5" w:rsidP="00EC6FF6">
            <w:pPr>
              <w:pStyle w:val="TableText"/>
              <w:rPr>
                <w:rFonts w:cs="Arial"/>
                <w:szCs w:val="20"/>
              </w:rPr>
            </w:pPr>
            <w:r w:rsidRPr="00944768">
              <w:rPr>
                <w:rFonts w:cs="Arial"/>
                <w:szCs w:val="20"/>
              </w:rPr>
              <w:t xml:space="preserve">     AND RCTL2.SALES_ORDER = RCTL.SALES_ORDER)</w:t>
            </w:r>
          </w:p>
          <w:p w14:paraId="26BE9368" w14:textId="77777777" w:rsidR="00753DA5" w:rsidRPr="00944768" w:rsidRDefault="00753DA5" w:rsidP="00EC6FF6">
            <w:pPr>
              <w:pStyle w:val="TableText"/>
              <w:rPr>
                <w:rFonts w:cs="Arial"/>
                <w:szCs w:val="20"/>
              </w:rPr>
            </w:pPr>
            <w:r w:rsidRPr="00944768">
              <w:rPr>
                <w:rFonts w:cs="Arial"/>
                <w:szCs w:val="20"/>
              </w:rPr>
              <w:t xml:space="preserve">  ORDER BY RCTL.SALES_ORDER,hp.party_name,hca.account_number</w:t>
            </w:r>
          </w:p>
          <w:p w14:paraId="26BE9369" w14:textId="77777777" w:rsidR="00753DA5" w:rsidRPr="00944768" w:rsidRDefault="00753DA5" w:rsidP="00EC6FF6">
            <w:pPr>
              <w:pStyle w:val="TableText"/>
              <w:rPr>
                <w:rFonts w:cs="Arial"/>
                <w:szCs w:val="20"/>
              </w:rPr>
            </w:pPr>
          </w:p>
          <w:p w14:paraId="26BE936A" w14:textId="77777777" w:rsidR="00753DA5" w:rsidRPr="00944768" w:rsidRDefault="00753DA5" w:rsidP="00EC6FF6">
            <w:pPr>
              <w:pStyle w:val="TableText"/>
              <w:rPr>
                <w:rFonts w:cs="Arial"/>
                <w:b/>
                <w:szCs w:val="20"/>
                <w:u w:val="single"/>
              </w:rPr>
            </w:pPr>
            <w:r w:rsidRPr="00944768">
              <w:rPr>
                <w:rFonts w:cs="Arial"/>
                <w:b/>
                <w:szCs w:val="20"/>
                <w:u w:val="single"/>
              </w:rPr>
              <w:t>Additional Columns:</w:t>
            </w:r>
          </w:p>
          <w:p w14:paraId="26BE936B" w14:textId="77777777" w:rsidR="00753DA5" w:rsidRPr="00944768" w:rsidRDefault="00753DA5" w:rsidP="00EC6FF6">
            <w:pPr>
              <w:pStyle w:val="TableText"/>
              <w:rPr>
                <w:rFonts w:cs="Arial"/>
                <w:szCs w:val="20"/>
              </w:rPr>
            </w:pPr>
            <w:r w:rsidRPr="00944768">
              <w:rPr>
                <w:rFonts w:cs="Arial"/>
                <w:szCs w:val="20"/>
              </w:rPr>
              <w:t>HP.PARTY_NAME "Customer Name", HCA.ACCOUNT_NUMBER "Customer Number"(20)</w:t>
            </w:r>
          </w:p>
        </w:tc>
      </w:tr>
    </w:tbl>
    <w:p w14:paraId="26BE936D"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7B512A" w14:paraId="26BE937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36E" w14:textId="77777777" w:rsidR="00753DA5" w:rsidRPr="00944768" w:rsidRDefault="00753DA5" w:rsidP="00EC6FF6">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36F" w14:textId="77777777" w:rsidR="00753DA5" w:rsidRPr="00944768" w:rsidRDefault="00753DA5" w:rsidP="00EC6FF6">
            <w:pPr>
              <w:pStyle w:val="TableText"/>
              <w:rPr>
                <w:rFonts w:cs="Arial"/>
                <w:szCs w:val="20"/>
                <w:lang w:val="en-GB" w:eastAsia="en-GB"/>
              </w:rPr>
            </w:pPr>
            <w:r w:rsidRPr="00944768">
              <w:rPr>
                <w:rFonts w:cs="Arial"/>
                <w:szCs w:val="20"/>
                <w:lang w:val="en-GB" w:eastAsia="en-GB"/>
              </w:rPr>
              <w:t>XXGIL_AR_RAXINV_DELIVERY</w:t>
            </w:r>
          </w:p>
        </w:tc>
      </w:tr>
      <w:tr w:rsidR="00753DA5" w:rsidRPr="007B512A" w14:paraId="26BE937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71"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372" w14:textId="77777777" w:rsidR="00753DA5" w:rsidRPr="00944768" w:rsidRDefault="00753DA5" w:rsidP="00EC6FF6">
            <w:pPr>
              <w:pStyle w:val="TableText"/>
              <w:rPr>
                <w:rFonts w:cs="Arial"/>
                <w:szCs w:val="20"/>
              </w:rPr>
            </w:pPr>
            <w:r w:rsidRPr="00944768">
              <w:rPr>
                <w:rFonts w:cs="Arial"/>
                <w:szCs w:val="20"/>
              </w:rPr>
              <w:t>Char(50)</w:t>
            </w:r>
          </w:p>
        </w:tc>
      </w:tr>
      <w:tr w:rsidR="00753DA5" w:rsidRPr="007B512A" w14:paraId="26BE937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74" w14:textId="77777777" w:rsidR="00753DA5" w:rsidRPr="00944768" w:rsidRDefault="00753DA5" w:rsidP="00EC6FF6">
            <w:pPr>
              <w:rPr>
                <w:rFonts w:cs="Arial"/>
                <w:sz w:val="20"/>
                <w:szCs w:val="20"/>
              </w:rPr>
            </w:pPr>
            <w:r w:rsidRPr="00944768">
              <w:rPr>
                <w:rFonts w:cs="Arial"/>
                <w:b/>
                <w:sz w:val="20"/>
                <w:szCs w:val="20"/>
              </w:rPr>
              <w:t>Type</w:t>
            </w:r>
          </w:p>
        </w:tc>
        <w:tc>
          <w:tcPr>
            <w:tcW w:w="4860" w:type="dxa"/>
            <w:tcBorders>
              <w:left w:val="single" w:sz="12" w:space="0" w:color="auto"/>
            </w:tcBorders>
          </w:tcPr>
          <w:p w14:paraId="26BE9375" w14:textId="77777777" w:rsidR="00753DA5" w:rsidRPr="00944768" w:rsidRDefault="00753DA5" w:rsidP="00EC6FF6">
            <w:pPr>
              <w:pStyle w:val="TableText"/>
              <w:rPr>
                <w:rFonts w:cs="Arial"/>
                <w:szCs w:val="20"/>
              </w:rPr>
            </w:pPr>
            <w:r w:rsidRPr="00944768">
              <w:rPr>
                <w:rFonts w:cs="Arial"/>
                <w:szCs w:val="20"/>
              </w:rPr>
              <w:t>Table</w:t>
            </w:r>
          </w:p>
        </w:tc>
      </w:tr>
      <w:tr w:rsidR="00753DA5" w:rsidRPr="007B512A" w14:paraId="26BE937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vAlign w:val="center"/>
          </w:tcPr>
          <w:p w14:paraId="26BE9377" w14:textId="77777777" w:rsidR="00753DA5" w:rsidRPr="00944768" w:rsidRDefault="00753DA5" w:rsidP="00EC6FF6">
            <w:pPr>
              <w:rPr>
                <w:rFonts w:cs="Arial"/>
                <w:b/>
                <w:sz w:val="20"/>
                <w:szCs w:val="20"/>
              </w:rPr>
            </w:pPr>
            <w:r w:rsidRPr="00944768">
              <w:rPr>
                <w:rFonts w:cs="Arial"/>
                <w:b/>
                <w:sz w:val="20"/>
                <w:szCs w:val="20"/>
              </w:rPr>
              <w:t>Verification/Values</w:t>
            </w:r>
          </w:p>
        </w:tc>
        <w:tc>
          <w:tcPr>
            <w:tcW w:w="4860" w:type="dxa"/>
            <w:tcBorders>
              <w:left w:val="single" w:sz="12" w:space="0" w:color="auto"/>
            </w:tcBorders>
          </w:tcPr>
          <w:p w14:paraId="26BE9378" w14:textId="77777777" w:rsidR="00753DA5" w:rsidRPr="00944768" w:rsidRDefault="00753DA5" w:rsidP="00EC6FF6">
            <w:pPr>
              <w:pStyle w:val="TableText"/>
              <w:rPr>
                <w:rFonts w:cs="Arial"/>
                <w:szCs w:val="20"/>
              </w:rPr>
            </w:pPr>
          </w:p>
        </w:tc>
      </w:tr>
      <w:tr w:rsidR="00753DA5" w:rsidRPr="007B512A" w14:paraId="26BE93A8"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vAlign w:val="center"/>
          </w:tcPr>
          <w:p w14:paraId="26BE937A"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37B" w14:textId="77777777" w:rsidR="00753DA5" w:rsidRPr="00944768" w:rsidRDefault="00753DA5" w:rsidP="00EC6FF6">
            <w:pPr>
              <w:pStyle w:val="TableText"/>
              <w:rPr>
                <w:rFonts w:cs="Arial"/>
                <w:b/>
                <w:szCs w:val="20"/>
                <w:u w:val="single"/>
              </w:rPr>
            </w:pPr>
            <w:r w:rsidRPr="00944768">
              <w:rPr>
                <w:rFonts w:cs="Arial"/>
                <w:b/>
                <w:szCs w:val="20"/>
                <w:u w:val="single"/>
              </w:rPr>
              <w:t>Table:</w:t>
            </w:r>
          </w:p>
          <w:p w14:paraId="26BE937C" w14:textId="77777777" w:rsidR="00753DA5" w:rsidRPr="00944768" w:rsidRDefault="00753DA5" w:rsidP="00EC6FF6">
            <w:pPr>
              <w:pStyle w:val="TableText"/>
              <w:rPr>
                <w:rFonts w:cs="Arial"/>
                <w:szCs w:val="20"/>
              </w:rPr>
            </w:pPr>
            <w:r w:rsidRPr="00944768">
              <w:rPr>
                <w:rFonts w:cs="Arial"/>
                <w:szCs w:val="20"/>
              </w:rPr>
              <w:t>RA_CUSTOMER_TRX TRX,  RA_CUST_TRX_TYPES TYPE,  RA_CUSTOMER_TRX_LINES RCTL, AR_LOOKUPS L1</w:t>
            </w:r>
          </w:p>
          <w:p w14:paraId="26BE937D" w14:textId="77777777" w:rsidR="00753DA5" w:rsidRPr="00944768" w:rsidRDefault="00753DA5" w:rsidP="00EC6FF6">
            <w:pPr>
              <w:pStyle w:val="TableText"/>
              <w:rPr>
                <w:rFonts w:cs="Arial"/>
                <w:szCs w:val="20"/>
              </w:rPr>
            </w:pPr>
          </w:p>
          <w:p w14:paraId="26BE937E" w14:textId="77777777" w:rsidR="00753DA5" w:rsidRPr="00944768" w:rsidRDefault="00753DA5" w:rsidP="00EC6FF6">
            <w:pPr>
              <w:pStyle w:val="TableText"/>
              <w:rPr>
                <w:rFonts w:cs="Arial"/>
                <w:b/>
                <w:szCs w:val="20"/>
                <w:u w:val="single"/>
              </w:rPr>
            </w:pPr>
            <w:r w:rsidRPr="00944768">
              <w:rPr>
                <w:rFonts w:cs="Arial"/>
                <w:b/>
                <w:szCs w:val="20"/>
                <w:u w:val="single"/>
              </w:rPr>
              <w:t>Columns:</w:t>
            </w:r>
          </w:p>
          <w:p w14:paraId="26BE937F" w14:textId="77777777" w:rsidR="00753DA5" w:rsidRPr="00944768" w:rsidRDefault="00753DA5" w:rsidP="00EC6FF6">
            <w:pPr>
              <w:pStyle w:val="TableText"/>
              <w:rPr>
                <w:rFonts w:cs="Arial"/>
                <w:szCs w:val="20"/>
              </w:rPr>
            </w:pPr>
            <w:r w:rsidRPr="00944768">
              <w:rPr>
                <w:rFonts w:cs="Arial"/>
                <w:szCs w:val="20"/>
              </w:rPr>
              <w:t>Value: RCTL.INTERFACE_LINE_ATTRIBUTE6 VARCHAR2(50)</w:t>
            </w:r>
          </w:p>
          <w:p w14:paraId="26BE9380" w14:textId="77777777" w:rsidR="00753DA5" w:rsidRPr="00944768" w:rsidRDefault="00753DA5" w:rsidP="00EC6FF6">
            <w:pPr>
              <w:pStyle w:val="TableText"/>
              <w:rPr>
                <w:rFonts w:cs="Arial"/>
                <w:szCs w:val="20"/>
              </w:rPr>
            </w:pPr>
          </w:p>
          <w:p w14:paraId="26BE9381" w14:textId="77777777" w:rsidR="00753DA5" w:rsidRPr="00944768" w:rsidRDefault="00753DA5" w:rsidP="00EC6FF6">
            <w:pPr>
              <w:pStyle w:val="TableText"/>
              <w:rPr>
                <w:rFonts w:cs="Arial"/>
                <w:szCs w:val="20"/>
              </w:rPr>
            </w:pPr>
            <w:r w:rsidRPr="00944768">
              <w:rPr>
                <w:rFonts w:cs="Arial"/>
                <w:szCs w:val="20"/>
              </w:rPr>
              <w:t>ID: RCTL.INTERFACE_LINE_ATTRIBUTE6 VARCHAR2(50)</w:t>
            </w:r>
          </w:p>
          <w:p w14:paraId="26BE9382" w14:textId="77777777" w:rsidR="00753DA5" w:rsidRPr="00944768" w:rsidRDefault="00753DA5" w:rsidP="00EC6FF6">
            <w:pPr>
              <w:pStyle w:val="TableText"/>
              <w:rPr>
                <w:rFonts w:cs="Arial"/>
                <w:szCs w:val="20"/>
              </w:rPr>
            </w:pPr>
          </w:p>
          <w:p w14:paraId="26BE9383" w14:textId="77777777" w:rsidR="00753DA5" w:rsidRPr="00944768" w:rsidRDefault="00753DA5" w:rsidP="00EC6FF6">
            <w:pPr>
              <w:pStyle w:val="TableText"/>
              <w:rPr>
                <w:rFonts w:cs="Arial"/>
                <w:b/>
                <w:szCs w:val="20"/>
                <w:u w:val="single"/>
              </w:rPr>
            </w:pPr>
            <w:r w:rsidRPr="00944768">
              <w:rPr>
                <w:rFonts w:cs="Arial"/>
                <w:b/>
                <w:szCs w:val="20"/>
                <w:u w:val="single"/>
              </w:rPr>
              <w:lastRenderedPageBreak/>
              <w:t>Where/Order By :</w:t>
            </w:r>
          </w:p>
          <w:p w14:paraId="26BE9384" w14:textId="77777777" w:rsidR="00753DA5" w:rsidRPr="00944768" w:rsidRDefault="00753DA5" w:rsidP="00EC6FF6">
            <w:pPr>
              <w:pStyle w:val="TableText"/>
              <w:rPr>
                <w:rFonts w:cs="Arial"/>
                <w:szCs w:val="20"/>
              </w:rPr>
            </w:pPr>
          </w:p>
          <w:p w14:paraId="26BE9385" w14:textId="77777777" w:rsidR="00753DA5" w:rsidRPr="00944768" w:rsidRDefault="00753DA5" w:rsidP="00EC6FF6">
            <w:pPr>
              <w:pStyle w:val="TableText"/>
              <w:rPr>
                <w:rFonts w:cs="Arial"/>
                <w:szCs w:val="20"/>
              </w:rPr>
            </w:pPr>
            <w:r w:rsidRPr="00944768">
              <w:rPr>
                <w:rFonts w:cs="Arial"/>
                <w:szCs w:val="20"/>
              </w:rPr>
              <w:t>WHERE TRX.COMPLETE_FLAG = 'Y'</w:t>
            </w:r>
          </w:p>
          <w:p w14:paraId="26BE9386" w14:textId="77777777" w:rsidR="00753DA5" w:rsidRPr="00944768" w:rsidRDefault="00753DA5" w:rsidP="00EC6FF6">
            <w:pPr>
              <w:pStyle w:val="TableText"/>
              <w:rPr>
                <w:rFonts w:cs="Arial"/>
                <w:szCs w:val="20"/>
              </w:rPr>
            </w:pPr>
            <w:r w:rsidRPr="00944768">
              <w:rPr>
                <w:rFonts w:cs="Arial"/>
                <w:szCs w:val="20"/>
              </w:rPr>
              <w:t xml:space="preserve">  AND TRX.PRINTING_OPTION = 'PRI'</w:t>
            </w:r>
          </w:p>
          <w:p w14:paraId="26BE9387" w14:textId="77777777" w:rsidR="00753DA5" w:rsidRPr="00944768" w:rsidRDefault="00753DA5" w:rsidP="00EC6FF6">
            <w:pPr>
              <w:pStyle w:val="TableText"/>
              <w:rPr>
                <w:rFonts w:cs="Arial"/>
                <w:szCs w:val="20"/>
              </w:rPr>
            </w:pPr>
            <w:r w:rsidRPr="00944768">
              <w:rPr>
                <w:rFonts w:cs="Arial"/>
                <w:szCs w:val="20"/>
              </w:rPr>
              <w:t xml:space="preserve">  AND TRX.CUSTOMER_TRX_ID = RCTL.CUSTOMER_TRX_ID</w:t>
            </w:r>
          </w:p>
          <w:p w14:paraId="26BE9388" w14:textId="77777777" w:rsidR="00753DA5" w:rsidRPr="00944768" w:rsidRDefault="00753DA5" w:rsidP="00EC6FF6">
            <w:pPr>
              <w:pStyle w:val="TableText"/>
              <w:rPr>
                <w:rFonts w:cs="Arial"/>
                <w:szCs w:val="20"/>
              </w:rPr>
            </w:pPr>
            <w:r w:rsidRPr="00944768">
              <w:rPr>
                <w:rFonts w:cs="Arial"/>
                <w:szCs w:val="20"/>
              </w:rPr>
              <w:t xml:space="preserve">  AND RCTL.INTERFACE_LINE_ATTRIBUTE6 IS NOT NULL</w:t>
            </w:r>
          </w:p>
          <w:p w14:paraId="26BE9389" w14:textId="77777777" w:rsidR="00753DA5" w:rsidRPr="00944768" w:rsidRDefault="00753DA5" w:rsidP="00EC6FF6">
            <w:pPr>
              <w:pStyle w:val="TableText"/>
              <w:rPr>
                <w:rFonts w:cs="Arial"/>
                <w:szCs w:val="20"/>
              </w:rPr>
            </w:pPr>
            <w:r w:rsidRPr="00944768">
              <w:rPr>
                <w:rFonts w:cs="Arial"/>
                <w:szCs w:val="20"/>
              </w:rPr>
              <w:t xml:space="preserve">  AND TRX.CUST_TRX_TYPE_ID = TYPE.CUST_TRX_TYPE_ID</w:t>
            </w:r>
          </w:p>
          <w:p w14:paraId="26BE938A" w14:textId="77777777" w:rsidR="00753DA5" w:rsidRPr="00944768" w:rsidRDefault="00753DA5" w:rsidP="00EC6FF6">
            <w:pPr>
              <w:pStyle w:val="TableText"/>
              <w:rPr>
                <w:rFonts w:cs="Arial"/>
                <w:szCs w:val="20"/>
              </w:rPr>
            </w:pPr>
            <w:r w:rsidRPr="00944768">
              <w:rPr>
                <w:rFonts w:cs="Arial"/>
                <w:szCs w:val="20"/>
              </w:rPr>
              <w:t xml:space="preserve">  AND RCTL.INTERFACE_LINE_ATTRIBUTE6 IS NOT NULL</w:t>
            </w:r>
          </w:p>
          <w:p w14:paraId="26BE938B" w14:textId="77777777" w:rsidR="00753DA5" w:rsidRPr="00944768" w:rsidRDefault="00753DA5" w:rsidP="00EC6FF6">
            <w:pPr>
              <w:pStyle w:val="TableText"/>
              <w:rPr>
                <w:rFonts w:cs="Arial"/>
                <w:szCs w:val="20"/>
              </w:rPr>
            </w:pPr>
            <w:r w:rsidRPr="00944768">
              <w:rPr>
                <w:rFonts w:cs="Arial"/>
                <w:szCs w:val="20"/>
              </w:rPr>
              <w:t xml:space="preserve">  AND TYPE.TYPE = L1.LOOKUP_CODE</w:t>
            </w:r>
          </w:p>
          <w:p w14:paraId="26BE938C" w14:textId="77777777" w:rsidR="00753DA5" w:rsidRPr="00944768" w:rsidRDefault="00753DA5" w:rsidP="00EC6FF6">
            <w:pPr>
              <w:pStyle w:val="TableText"/>
              <w:rPr>
                <w:rFonts w:cs="Arial"/>
                <w:szCs w:val="20"/>
              </w:rPr>
            </w:pPr>
            <w:r w:rsidRPr="00944768">
              <w:rPr>
                <w:rFonts w:cs="Arial"/>
                <w:szCs w:val="20"/>
              </w:rPr>
              <w:t xml:space="preserve">  AND L1.LOOKUP_TYPE = 'INV/CM'</w:t>
            </w:r>
          </w:p>
          <w:p w14:paraId="26BE938D" w14:textId="77777777" w:rsidR="00753DA5" w:rsidRPr="00944768" w:rsidRDefault="00753DA5" w:rsidP="00EC6FF6">
            <w:pPr>
              <w:pStyle w:val="TableText"/>
              <w:rPr>
                <w:rFonts w:cs="Arial"/>
                <w:szCs w:val="20"/>
              </w:rPr>
            </w:pPr>
            <w:r w:rsidRPr="00944768">
              <w:rPr>
                <w:rFonts w:cs="Arial"/>
                <w:szCs w:val="20"/>
              </w:rPr>
              <w:t xml:space="preserve"> AND L1.LOOKUP_CODE IN ('INV','CM','DM')</w:t>
            </w:r>
          </w:p>
          <w:p w14:paraId="26BE938E" w14:textId="77777777" w:rsidR="00753DA5" w:rsidRPr="00944768" w:rsidRDefault="00753DA5" w:rsidP="00EC6FF6">
            <w:pPr>
              <w:pStyle w:val="TableText"/>
              <w:rPr>
                <w:rFonts w:cs="Arial"/>
                <w:szCs w:val="20"/>
              </w:rPr>
            </w:pPr>
            <w:r w:rsidRPr="00944768">
              <w:rPr>
                <w:rFonts w:cs="Arial"/>
                <w:szCs w:val="20"/>
              </w:rPr>
              <w:t xml:space="preserve">  AND TYPE.TYPE =</w:t>
            </w:r>
          </w:p>
          <w:p w14:paraId="26BE938F" w14:textId="77777777" w:rsidR="00753DA5" w:rsidRPr="00944768" w:rsidRDefault="00753DA5" w:rsidP="00EC6FF6">
            <w:pPr>
              <w:pStyle w:val="TableText"/>
              <w:rPr>
                <w:rFonts w:cs="Arial"/>
                <w:szCs w:val="20"/>
              </w:rPr>
            </w:pPr>
            <w:r w:rsidRPr="00944768">
              <w:rPr>
                <w:rFonts w:cs="Arial"/>
                <w:szCs w:val="20"/>
              </w:rPr>
              <w:t xml:space="preserve">  NVL( :$FLEX$.XXGIL_AR_RAXINV_INVOICE_CLASS:NULL, TYPE.TYPE )</w:t>
            </w:r>
          </w:p>
          <w:p w14:paraId="26BE9390" w14:textId="77777777" w:rsidR="00753DA5" w:rsidRPr="00944768" w:rsidRDefault="00753DA5" w:rsidP="00EC6FF6">
            <w:pPr>
              <w:pStyle w:val="TableText"/>
              <w:rPr>
                <w:rFonts w:cs="Arial"/>
                <w:szCs w:val="20"/>
              </w:rPr>
            </w:pPr>
            <w:r w:rsidRPr="00944768">
              <w:rPr>
                <w:rFonts w:cs="Arial"/>
                <w:szCs w:val="20"/>
              </w:rPr>
              <w:t xml:space="preserve">  AND   TRX.CUST_TRX_TYPE_ID = </w:t>
            </w:r>
          </w:p>
          <w:p w14:paraId="26BE9391" w14:textId="77777777" w:rsidR="00753DA5" w:rsidRPr="00944768" w:rsidRDefault="00753DA5" w:rsidP="00EC6FF6">
            <w:pPr>
              <w:pStyle w:val="TableText"/>
              <w:rPr>
                <w:rFonts w:cs="Arial"/>
                <w:szCs w:val="20"/>
              </w:rPr>
            </w:pPr>
            <w:r w:rsidRPr="00944768">
              <w:rPr>
                <w:rFonts w:cs="Arial"/>
                <w:szCs w:val="20"/>
              </w:rPr>
              <w:t xml:space="preserve">  NVL( :$FLEX$.XXGIL_AR_RAXINV_TRX_TYPE:NULL, TRX.CUST_TRX_TYPE_ID )</w:t>
            </w:r>
          </w:p>
          <w:p w14:paraId="26BE9392" w14:textId="77777777" w:rsidR="00753DA5" w:rsidRPr="00944768" w:rsidRDefault="00753DA5" w:rsidP="00EC6FF6">
            <w:pPr>
              <w:pStyle w:val="TableText"/>
              <w:rPr>
                <w:rFonts w:cs="Arial"/>
                <w:szCs w:val="20"/>
              </w:rPr>
            </w:pPr>
            <w:r w:rsidRPr="00944768">
              <w:rPr>
                <w:rFonts w:cs="Arial"/>
                <w:szCs w:val="20"/>
              </w:rPr>
              <w:t xml:space="preserve">  AND   RCTL.CUSTOMER_TRX_LINE_ID IN</w:t>
            </w:r>
          </w:p>
          <w:p w14:paraId="26BE9393" w14:textId="77777777" w:rsidR="00753DA5" w:rsidRPr="00944768" w:rsidRDefault="00753DA5" w:rsidP="00EC6FF6">
            <w:pPr>
              <w:pStyle w:val="TableText"/>
              <w:rPr>
                <w:rFonts w:cs="Arial"/>
                <w:szCs w:val="20"/>
              </w:rPr>
            </w:pPr>
            <w:r w:rsidRPr="00944768">
              <w:rPr>
                <w:rFonts w:cs="Arial"/>
                <w:szCs w:val="20"/>
              </w:rPr>
              <w:t xml:space="preserve">  (SELECT MAX(RCTL2.CUSTOMER_TRX_LINE_ID)</w:t>
            </w:r>
          </w:p>
          <w:p w14:paraId="26BE9394" w14:textId="77777777" w:rsidR="00753DA5" w:rsidRPr="00944768" w:rsidRDefault="00753DA5" w:rsidP="00EC6FF6">
            <w:pPr>
              <w:pStyle w:val="TableText"/>
              <w:rPr>
                <w:rFonts w:cs="Arial"/>
                <w:szCs w:val="20"/>
              </w:rPr>
            </w:pPr>
            <w:r w:rsidRPr="00944768">
              <w:rPr>
                <w:rFonts w:cs="Arial"/>
                <w:szCs w:val="20"/>
              </w:rPr>
              <w:t xml:space="preserve">     FROM RA_CUSTOMER_TRX TRX2,</w:t>
            </w:r>
          </w:p>
          <w:p w14:paraId="26BE9395" w14:textId="77777777" w:rsidR="00753DA5" w:rsidRPr="00944768" w:rsidRDefault="00753DA5" w:rsidP="00EC6FF6">
            <w:pPr>
              <w:pStyle w:val="TableText"/>
              <w:rPr>
                <w:rFonts w:cs="Arial"/>
                <w:szCs w:val="20"/>
              </w:rPr>
            </w:pPr>
            <w:r w:rsidRPr="00944768">
              <w:rPr>
                <w:rFonts w:cs="Arial"/>
                <w:szCs w:val="20"/>
              </w:rPr>
              <w:t xml:space="preserve">          RA_CUST_TRX_TYPES TYPE2,</w:t>
            </w:r>
          </w:p>
          <w:p w14:paraId="26BE9396" w14:textId="77777777" w:rsidR="00753DA5" w:rsidRPr="00944768" w:rsidRDefault="00753DA5" w:rsidP="00EC6FF6">
            <w:pPr>
              <w:pStyle w:val="TableText"/>
              <w:rPr>
                <w:rFonts w:cs="Arial"/>
                <w:szCs w:val="20"/>
              </w:rPr>
            </w:pPr>
            <w:r w:rsidRPr="00944768">
              <w:rPr>
                <w:rFonts w:cs="Arial"/>
                <w:szCs w:val="20"/>
              </w:rPr>
              <w:t xml:space="preserve">          RA_CUSTOMER_TRX_LINES RCTL2,</w:t>
            </w:r>
          </w:p>
          <w:p w14:paraId="26BE9397" w14:textId="77777777" w:rsidR="00753DA5" w:rsidRPr="00944768" w:rsidRDefault="00753DA5" w:rsidP="00EC6FF6">
            <w:pPr>
              <w:pStyle w:val="TableText"/>
              <w:rPr>
                <w:rFonts w:cs="Arial"/>
                <w:szCs w:val="20"/>
              </w:rPr>
            </w:pPr>
            <w:r w:rsidRPr="00944768">
              <w:rPr>
                <w:rFonts w:cs="Arial"/>
                <w:szCs w:val="20"/>
              </w:rPr>
              <w:t xml:space="preserve">          AR_LOOKUPS L2</w:t>
            </w:r>
          </w:p>
          <w:p w14:paraId="26BE9398" w14:textId="77777777" w:rsidR="00753DA5" w:rsidRPr="00944768" w:rsidRDefault="00753DA5" w:rsidP="00EC6FF6">
            <w:pPr>
              <w:pStyle w:val="TableText"/>
              <w:rPr>
                <w:rFonts w:cs="Arial"/>
                <w:szCs w:val="20"/>
              </w:rPr>
            </w:pPr>
            <w:r w:rsidRPr="00944768">
              <w:rPr>
                <w:rFonts w:cs="Arial"/>
                <w:szCs w:val="20"/>
              </w:rPr>
              <w:t xml:space="preserve">   WHERE TRX2.COMPLETE_FLAG = 'Y'</w:t>
            </w:r>
          </w:p>
          <w:p w14:paraId="26BE9399" w14:textId="77777777" w:rsidR="00753DA5" w:rsidRPr="00944768" w:rsidRDefault="00753DA5" w:rsidP="00EC6FF6">
            <w:pPr>
              <w:pStyle w:val="TableText"/>
              <w:rPr>
                <w:rFonts w:cs="Arial"/>
                <w:szCs w:val="20"/>
              </w:rPr>
            </w:pPr>
            <w:r w:rsidRPr="00944768">
              <w:rPr>
                <w:rFonts w:cs="Arial"/>
                <w:szCs w:val="20"/>
              </w:rPr>
              <w:t xml:space="preserve">     AND TRX2.PRINTING_OPTION = 'PRI'</w:t>
            </w:r>
          </w:p>
          <w:p w14:paraId="26BE939A" w14:textId="77777777" w:rsidR="00753DA5" w:rsidRPr="00944768" w:rsidRDefault="00753DA5" w:rsidP="00EC6FF6">
            <w:pPr>
              <w:pStyle w:val="TableText"/>
              <w:rPr>
                <w:rFonts w:cs="Arial"/>
                <w:szCs w:val="20"/>
              </w:rPr>
            </w:pPr>
            <w:r w:rsidRPr="00944768">
              <w:rPr>
                <w:rFonts w:cs="Arial"/>
                <w:szCs w:val="20"/>
              </w:rPr>
              <w:t xml:space="preserve">     AND TRX2.CUSTOMER_TRX_ID = RCTL2.CUSTOMER_TRX_ID</w:t>
            </w:r>
          </w:p>
          <w:p w14:paraId="26BE939B" w14:textId="77777777" w:rsidR="00753DA5" w:rsidRPr="00944768" w:rsidRDefault="00753DA5" w:rsidP="00EC6FF6">
            <w:pPr>
              <w:pStyle w:val="TableText"/>
              <w:rPr>
                <w:rFonts w:cs="Arial"/>
                <w:szCs w:val="20"/>
              </w:rPr>
            </w:pPr>
            <w:r w:rsidRPr="00944768">
              <w:rPr>
                <w:rFonts w:cs="Arial"/>
                <w:szCs w:val="20"/>
              </w:rPr>
              <w:t xml:space="preserve">   AND RCTL.INTERFACE_LINE_ATTRIBUTE6 IS NOT NULL</w:t>
            </w:r>
          </w:p>
          <w:p w14:paraId="26BE939C" w14:textId="77777777" w:rsidR="00753DA5" w:rsidRPr="00944768" w:rsidRDefault="00753DA5" w:rsidP="00EC6FF6">
            <w:pPr>
              <w:pStyle w:val="TableText"/>
              <w:rPr>
                <w:rFonts w:cs="Arial"/>
                <w:szCs w:val="20"/>
              </w:rPr>
            </w:pPr>
            <w:r w:rsidRPr="00944768">
              <w:rPr>
                <w:rFonts w:cs="Arial"/>
                <w:szCs w:val="20"/>
              </w:rPr>
              <w:t xml:space="preserve">     AND TRX2.CUST_TRX_TYPE_ID =  TYPE2.CUST_TRX_TYPE_ID</w:t>
            </w:r>
          </w:p>
          <w:p w14:paraId="26BE939D" w14:textId="77777777" w:rsidR="00753DA5" w:rsidRPr="00944768" w:rsidRDefault="00753DA5" w:rsidP="00EC6FF6">
            <w:pPr>
              <w:pStyle w:val="TableText"/>
              <w:rPr>
                <w:rFonts w:cs="Arial"/>
                <w:szCs w:val="20"/>
              </w:rPr>
            </w:pPr>
            <w:r w:rsidRPr="00944768">
              <w:rPr>
                <w:rFonts w:cs="Arial"/>
                <w:szCs w:val="20"/>
              </w:rPr>
              <w:t xml:space="preserve">     AND TYPE2.TYPE = L2.LOOKUP_CODE</w:t>
            </w:r>
          </w:p>
          <w:p w14:paraId="26BE939E" w14:textId="77777777" w:rsidR="00753DA5" w:rsidRPr="00944768" w:rsidRDefault="00753DA5" w:rsidP="00EC6FF6">
            <w:pPr>
              <w:pStyle w:val="TableText"/>
              <w:rPr>
                <w:rFonts w:cs="Arial"/>
                <w:szCs w:val="20"/>
              </w:rPr>
            </w:pPr>
            <w:r w:rsidRPr="00944768">
              <w:rPr>
                <w:rFonts w:cs="Arial"/>
                <w:szCs w:val="20"/>
              </w:rPr>
              <w:t xml:space="preserve">     AND L2.LOOKUP_TYPE = 'INV/CM'</w:t>
            </w:r>
          </w:p>
          <w:p w14:paraId="26BE939F" w14:textId="77777777" w:rsidR="00753DA5" w:rsidRPr="00944768" w:rsidRDefault="00753DA5" w:rsidP="00EC6FF6">
            <w:pPr>
              <w:pStyle w:val="TableText"/>
              <w:rPr>
                <w:rFonts w:cs="Arial"/>
                <w:szCs w:val="20"/>
              </w:rPr>
            </w:pPr>
            <w:r w:rsidRPr="00944768">
              <w:rPr>
                <w:rFonts w:cs="Arial"/>
                <w:szCs w:val="20"/>
              </w:rPr>
              <w:t xml:space="preserve">     AND L2.LOOKUP_CODE IN ('INV','CM','DM')</w:t>
            </w:r>
          </w:p>
          <w:p w14:paraId="26BE93A0" w14:textId="77777777" w:rsidR="00753DA5" w:rsidRPr="00944768" w:rsidRDefault="00753DA5" w:rsidP="00EC6FF6">
            <w:pPr>
              <w:pStyle w:val="TableText"/>
              <w:rPr>
                <w:rFonts w:cs="Arial"/>
                <w:szCs w:val="20"/>
              </w:rPr>
            </w:pPr>
            <w:r w:rsidRPr="00944768">
              <w:rPr>
                <w:rFonts w:cs="Arial"/>
                <w:szCs w:val="20"/>
              </w:rPr>
              <w:t xml:space="preserve">     AND TYPE2.TYPE =  NVL( :$FLEX$.XXGIL_AR_RAXINV_INVOICE_CLASS:NULL, TYPE2.TYPE )</w:t>
            </w:r>
          </w:p>
          <w:p w14:paraId="26BE93A1" w14:textId="77777777" w:rsidR="00753DA5" w:rsidRPr="00944768" w:rsidRDefault="00753DA5" w:rsidP="00EC6FF6">
            <w:pPr>
              <w:pStyle w:val="TableText"/>
              <w:rPr>
                <w:rFonts w:cs="Arial"/>
                <w:szCs w:val="20"/>
              </w:rPr>
            </w:pPr>
            <w:r w:rsidRPr="00944768">
              <w:rPr>
                <w:rFonts w:cs="Arial"/>
                <w:szCs w:val="20"/>
              </w:rPr>
              <w:t xml:space="preserve">     AND TRX2.CUST_TRX_TYPE_ID =  NVL( :$FLEX$.XXGIL_AR_RAXINV_TRX_TYPE:NULL,</w:t>
            </w:r>
          </w:p>
          <w:p w14:paraId="26BE93A2" w14:textId="77777777" w:rsidR="00753DA5" w:rsidRPr="00944768" w:rsidRDefault="00753DA5" w:rsidP="00EC6FF6">
            <w:pPr>
              <w:pStyle w:val="TableText"/>
              <w:rPr>
                <w:rFonts w:cs="Arial"/>
                <w:szCs w:val="20"/>
              </w:rPr>
            </w:pPr>
            <w:r w:rsidRPr="00944768">
              <w:rPr>
                <w:rFonts w:cs="Arial"/>
                <w:szCs w:val="20"/>
              </w:rPr>
              <w:t xml:space="preserve">                             TRX2.CUST_TRX_TYPE_ID)</w:t>
            </w:r>
          </w:p>
          <w:p w14:paraId="26BE93A3" w14:textId="77777777" w:rsidR="00753DA5" w:rsidRPr="00944768" w:rsidRDefault="00753DA5" w:rsidP="00EC6FF6">
            <w:pPr>
              <w:pStyle w:val="TableText"/>
              <w:rPr>
                <w:rFonts w:cs="Arial"/>
                <w:szCs w:val="20"/>
              </w:rPr>
            </w:pPr>
            <w:r w:rsidRPr="00944768">
              <w:rPr>
                <w:rFonts w:cs="Arial"/>
                <w:szCs w:val="20"/>
              </w:rPr>
              <w:t xml:space="preserve">     AND RCTL2.INTERFACE_LINE_ATTRIBUTE6 = RCTL.INTERFACE_LINE_ATTRIBUTE6)</w:t>
            </w:r>
          </w:p>
          <w:p w14:paraId="26BE93A4" w14:textId="77777777" w:rsidR="00753DA5" w:rsidRPr="00944768" w:rsidRDefault="00753DA5" w:rsidP="00EC6FF6">
            <w:pPr>
              <w:pStyle w:val="TableText"/>
              <w:rPr>
                <w:rFonts w:cs="Arial"/>
                <w:szCs w:val="20"/>
              </w:rPr>
            </w:pPr>
            <w:r w:rsidRPr="00944768">
              <w:rPr>
                <w:rFonts w:cs="Arial"/>
                <w:szCs w:val="20"/>
              </w:rPr>
              <w:lastRenderedPageBreak/>
              <w:t xml:space="preserve">  ORDER BY RCTL.INTERFACE_LINE_ATTRIBUTE6, RCTL.SALES_ORDER</w:t>
            </w:r>
          </w:p>
          <w:p w14:paraId="26BE93A5" w14:textId="77777777" w:rsidR="00753DA5" w:rsidRPr="00944768" w:rsidRDefault="00753DA5" w:rsidP="00EC6FF6">
            <w:pPr>
              <w:pStyle w:val="TableText"/>
              <w:rPr>
                <w:rFonts w:cs="Arial"/>
                <w:szCs w:val="20"/>
              </w:rPr>
            </w:pPr>
          </w:p>
          <w:p w14:paraId="26BE93A6" w14:textId="77777777" w:rsidR="00753DA5" w:rsidRPr="00944768" w:rsidRDefault="00753DA5" w:rsidP="00EC6FF6">
            <w:pPr>
              <w:pStyle w:val="TableText"/>
              <w:rPr>
                <w:rFonts w:cs="Arial"/>
                <w:b/>
                <w:szCs w:val="20"/>
                <w:u w:val="single"/>
              </w:rPr>
            </w:pPr>
            <w:r w:rsidRPr="00944768">
              <w:rPr>
                <w:rFonts w:cs="Arial"/>
                <w:b/>
                <w:szCs w:val="20"/>
                <w:u w:val="single"/>
              </w:rPr>
              <w:t>Additional Columns:</w:t>
            </w:r>
          </w:p>
          <w:p w14:paraId="26BE93A7" w14:textId="77777777" w:rsidR="00753DA5" w:rsidRPr="00944768" w:rsidRDefault="00753DA5" w:rsidP="00EC6FF6">
            <w:pPr>
              <w:pStyle w:val="TableText"/>
              <w:rPr>
                <w:rFonts w:cs="Arial"/>
                <w:szCs w:val="20"/>
              </w:rPr>
            </w:pPr>
            <w:r w:rsidRPr="00944768">
              <w:rPr>
                <w:rFonts w:cs="Arial"/>
                <w:szCs w:val="20"/>
              </w:rPr>
              <w:t>RCTL.SALES_ORDER "Sales Order" (50)</w:t>
            </w:r>
          </w:p>
        </w:tc>
      </w:tr>
    </w:tbl>
    <w:p w14:paraId="26BE93A9"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7B512A" w14:paraId="26BE93A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3AA" w14:textId="77777777" w:rsidR="00753DA5" w:rsidRPr="00944768" w:rsidRDefault="00753DA5" w:rsidP="00EC6FF6">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3AB" w14:textId="77777777" w:rsidR="00753DA5" w:rsidRPr="00944768" w:rsidRDefault="00753DA5" w:rsidP="00EC6FF6">
            <w:pPr>
              <w:pStyle w:val="TableText"/>
              <w:rPr>
                <w:rFonts w:cs="Arial"/>
                <w:lang w:val="de-DE" w:eastAsia="en-GB"/>
              </w:rPr>
            </w:pPr>
            <w:r w:rsidRPr="00944768">
              <w:rPr>
                <w:rFonts w:cs="Arial"/>
                <w:lang w:val="de-DE" w:eastAsia="en-GB"/>
              </w:rPr>
              <w:t>XXGIL_AR_RAXINV_PO_NUM</w:t>
            </w:r>
          </w:p>
        </w:tc>
      </w:tr>
      <w:tr w:rsidR="00753DA5" w:rsidRPr="007B512A" w14:paraId="26BE93A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AD"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3AE" w14:textId="77777777" w:rsidR="00753DA5" w:rsidRPr="00944768" w:rsidRDefault="00753DA5" w:rsidP="00EC6FF6">
            <w:pPr>
              <w:pStyle w:val="TableText"/>
              <w:rPr>
                <w:rFonts w:cs="Arial"/>
              </w:rPr>
            </w:pPr>
            <w:r w:rsidRPr="00944768">
              <w:rPr>
                <w:rFonts w:cs="Arial"/>
              </w:rPr>
              <w:t>Char(50)</w:t>
            </w:r>
          </w:p>
        </w:tc>
      </w:tr>
      <w:tr w:rsidR="00753DA5" w:rsidRPr="007B512A" w14:paraId="26BE93B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B0" w14:textId="77777777" w:rsidR="00753DA5" w:rsidRPr="00944768" w:rsidRDefault="00753DA5" w:rsidP="00EC6FF6">
            <w:pPr>
              <w:rPr>
                <w:rFonts w:cs="Arial"/>
              </w:rPr>
            </w:pPr>
            <w:r w:rsidRPr="00944768">
              <w:rPr>
                <w:rFonts w:cs="Arial"/>
                <w:b/>
                <w:sz w:val="20"/>
                <w:szCs w:val="20"/>
              </w:rPr>
              <w:t>Type</w:t>
            </w:r>
          </w:p>
        </w:tc>
        <w:tc>
          <w:tcPr>
            <w:tcW w:w="4860" w:type="dxa"/>
            <w:tcBorders>
              <w:left w:val="single" w:sz="12" w:space="0" w:color="auto"/>
            </w:tcBorders>
          </w:tcPr>
          <w:p w14:paraId="26BE93B1" w14:textId="77777777" w:rsidR="00753DA5" w:rsidRPr="00944768" w:rsidRDefault="00753DA5" w:rsidP="00EC6FF6">
            <w:pPr>
              <w:pStyle w:val="TableText"/>
              <w:rPr>
                <w:rFonts w:cs="Arial"/>
              </w:rPr>
            </w:pPr>
            <w:r w:rsidRPr="00944768">
              <w:rPr>
                <w:rFonts w:cs="Arial"/>
              </w:rPr>
              <w:t>Table</w:t>
            </w:r>
          </w:p>
        </w:tc>
      </w:tr>
      <w:tr w:rsidR="00753DA5" w:rsidRPr="007B512A" w14:paraId="26BE93B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vAlign w:val="center"/>
          </w:tcPr>
          <w:p w14:paraId="26BE93B3" w14:textId="77777777" w:rsidR="00753DA5" w:rsidRPr="00944768" w:rsidRDefault="00753DA5" w:rsidP="00EC6FF6">
            <w:pPr>
              <w:rPr>
                <w:rFonts w:cs="Arial"/>
                <w:b/>
                <w:sz w:val="20"/>
                <w:szCs w:val="20"/>
              </w:rPr>
            </w:pPr>
            <w:r w:rsidRPr="00944768">
              <w:rPr>
                <w:rFonts w:cs="Arial"/>
                <w:b/>
                <w:sz w:val="20"/>
                <w:szCs w:val="20"/>
              </w:rPr>
              <w:t>Verification/Values</w:t>
            </w:r>
          </w:p>
        </w:tc>
        <w:tc>
          <w:tcPr>
            <w:tcW w:w="4860" w:type="dxa"/>
            <w:tcBorders>
              <w:left w:val="single" w:sz="12" w:space="0" w:color="auto"/>
            </w:tcBorders>
          </w:tcPr>
          <w:p w14:paraId="26BE93B4" w14:textId="77777777" w:rsidR="00753DA5" w:rsidRPr="00944768" w:rsidRDefault="00753DA5" w:rsidP="00EC6FF6">
            <w:pPr>
              <w:pStyle w:val="TableText"/>
              <w:rPr>
                <w:rFonts w:cs="Arial"/>
              </w:rPr>
            </w:pPr>
          </w:p>
        </w:tc>
      </w:tr>
      <w:tr w:rsidR="00753DA5" w:rsidRPr="007B512A" w14:paraId="26BE93DF"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vAlign w:val="center"/>
          </w:tcPr>
          <w:p w14:paraId="26BE93B6"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3B7" w14:textId="77777777" w:rsidR="00753DA5" w:rsidRPr="00944768" w:rsidRDefault="00753DA5" w:rsidP="00EC6FF6">
            <w:pPr>
              <w:pStyle w:val="TableText"/>
              <w:rPr>
                <w:rFonts w:cs="Arial"/>
              </w:rPr>
            </w:pPr>
            <w:r w:rsidRPr="00944768">
              <w:rPr>
                <w:rFonts w:cs="Arial"/>
                <w:b/>
                <w:u w:val="single"/>
              </w:rPr>
              <w:t>Tables:</w:t>
            </w:r>
            <w:r w:rsidRPr="00944768">
              <w:rPr>
                <w:rFonts w:cs="Arial"/>
              </w:rPr>
              <w:br/>
              <w:t>RA_CUSTOMER_TRX TRX,  RA_CUST_TRX_TYPES TYPE,  AR_LOOKUPS L1,HZ_CUST_ACCOUNTS HCA,HZ_PARTIES HP</w:t>
            </w:r>
          </w:p>
          <w:p w14:paraId="26BE93B8" w14:textId="77777777" w:rsidR="00753DA5" w:rsidRPr="00944768" w:rsidRDefault="00753DA5" w:rsidP="00EC6FF6">
            <w:pPr>
              <w:pStyle w:val="TableText"/>
              <w:rPr>
                <w:rFonts w:cs="Arial"/>
              </w:rPr>
            </w:pPr>
          </w:p>
          <w:p w14:paraId="26BE93B9" w14:textId="77777777" w:rsidR="00753DA5" w:rsidRPr="00944768" w:rsidRDefault="00753DA5" w:rsidP="00EC6FF6">
            <w:pPr>
              <w:pStyle w:val="TableText"/>
              <w:rPr>
                <w:rFonts w:cs="Arial"/>
                <w:b/>
                <w:u w:val="single"/>
              </w:rPr>
            </w:pPr>
            <w:r w:rsidRPr="00944768">
              <w:rPr>
                <w:rFonts w:cs="Arial"/>
                <w:b/>
                <w:u w:val="single"/>
              </w:rPr>
              <w:t>Columns:</w:t>
            </w:r>
          </w:p>
          <w:p w14:paraId="26BE93BA" w14:textId="77777777" w:rsidR="00753DA5" w:rsidRPr="00944768" w:rsidRDefault="00753DA5" w:rsidP="00EC6FF6">
            <w:pPr>
              <w:pStyle w:val="TableText"/>
              <w:rPr>
                <w:rFonts w:cs="Arial"/>
              </w:rPr>
            </w:pPr>
            <w:r w:rsidRPr="00944768">
              <w:rPr>
                <w:rFonts w:cs="Arial"/>
              </w:rPr>
              <w:t>Value: TRX.PURCHASE_ORDER VARCHAR2(50)</w:t>
            </w:r>
          </w:p>
          <w:p w14:paraId="26BE93BB" w14:textId="77777777" w:rsidR="00753DA5" w:rsidRPr="00944768" w:rsidRDefault="00753DA5" w:rsidP="00EC6FF6">
            <w:pPr>
              <w:pStyle w:val="TableText"/>
              <w:rPr>
                <w:rFonts w:cs="Arial"/>
              </w:rPr>
            </w:pPr>
            <w:r w:rsidRPr="00944768">
              <w:rPr>
                <w:rFonts w:cs="Arial"/>
              </w:rPr>
              <w:t>ID: TRX.PURCHASE_ORDER VARCHAR2(50)</w:t>
            </w:r>
          </w:p>
          <w:p w14:paraId="26BE93BC" w14:textId="77777777" w:rsidR="00753DA5" w:rsidRPr="00944768" w:rsidRDefault="00753DA5" w:rsidP="00EC6FF6">
            <w:pPr>
              <w:pStyle w:val="TableText"/>
              <w:rPr>
                <w:rFonts w:cs="Arial"/>
              </w:rPr>
            </w:pPr>
          </w:p>
          <w:p w14:paraId="26BE93BD" w14:textId="77777777" w:rsidR="00753DA5" w:rsidRPr="00944768" w:rsidRDefault="00753DA5" w:rsidP="00EC6FF6">
            <w:pPr>
              <w:pStyle w:val="TableText"/>
              <w:rPr>
                <w:rFonts w:cs="Arial"/>
              </w:rPr>
            </w:pPr>
          </w:p>
          <w:p w14:paraId="26BE93BE" w14:textId="77777777" w:rsidR="00753DA5" w:rsidRPr="00944768" w:rsidRDefault="00753DA5" w:rsidP="00EC6FF6">
            <w:pPr>
              <w:pStyle w:val="TableText"/>
              <w:rPr>
                <w:rFonts w:cs="Arial"/>
                <w:b/>
                <w:u w:val="single"/>
              </w:rPr>
            </w:pPr>
            <w:r w:rsidRPr="00944768">
              <w:rPr>
                <w:rFonts w:cs="Arial"/>
                <w:b/>
                <w:u w:val="single"/>
              </w:rPr>
              <w:t>Where/Order By:</w:t>
            </w:r>
          </w:p>
          <w:p w14:paraId="26BE93BF" w14:textId="77777777" w:rsidR="00753DA5" w:rsidRPr="00944768" w:rsidRDefault="00753DA5" w:rsidP="00EC6FF6">
            <w:pPr>
              <w:pStyle w:val="TableText"/>
              <w:rPr>
                <w:rFonts w:cs="Arial"/>
              </w:rPr>
            </w:pPr>
            <w:r w:rsidRPr="00944768">
              <w:rPr>
                <w:rFonts w:cs="Arial"/>
              </w:rPr>
              <w:t>WHERE TRX.COMPLETE_FLAG = 'Y'</w:t>
            </w:r>
          </w:p>
          <w:p w14:paraId="26BE93C0" w14:textId="77777777" w:rsidR="00753DA5" w:rsidRPr="00944768" w:rsidRDefault="00753DA5" w:rsidP="00EC6FF6">
            <w:pPr>
              <w:pStyle w:val="TableText"/>
              <w:rPr>
                <w:rFonts w:cs="Arial"/>
              </w:rPr>
            </w:pPr>
            <w:r w:rsidRPr="00944768">
              <w:rPr>
                <w:rFonts w:cs="Arial"/>
              </w:rPr>
              <w:t xml:space="preserve">  AND   TRX.PRINTING_OPTION = 'PRI'</w:t>
            </w:r>
          </w:p>
          <w:p w14:paraId="26BE93C1" w14:textId="77777777" w:rsidR="00753DA5" w:rsidRPr="00944768" w:rsidRDefault="00753DA5" w:rsidP="00EC6FF6">
            <w:pPr>
              <w:pStyle w:val="TableText"/>
              <w:rPr>
                <w:rFonts w:cs="Arial"/>
              </w:rPr>
            </w:pPr>
            <w:r w:rsidRPr="00944768">
              <w:rPr>
                <w:rFonts w:cs="Arial"/>
              </w:rPr>
              <w:t xml:space="preserve">  AND   TRX.CUST_TRX_TYPE_ID = TYPE.CUST_TRX_TYPE_ID</w:t>
            </w:r>
          </w:p>
          <w:p w14:paraId="26BE93C2" w14:textId="77777777" w:rsidR="00753DA5" w:rsidRPr="00944768" w:rsidRDefault="00753DA5" w:rsidP="00EC6FF6">
            <w:pPr>
              <w:pStyle w:val="TableText"/>
              <w:rPr>
                <w:rFonts w:cs="Arial"/>
              </w:rPr>
            </w:pPr>
            <w:r w:rsidRPr="00944768">
              <w:rPr>
                <w:rFonts w:cs="Arial"/>
              </w:rPr>
              <w:t xml:space="preserve">  AND   TYPE.TYPE = L1.LOOKUP_CODE</w:t>
            </w:r>
          </w:p>
          <w:p w14:paraId="26BE93C3" w14:textId="77777777" w:rsidR="00753DA5" w:rsidRPr="00944768" w:rsidRDefault="00753DA5" w:rsidP="00EC6FF6">
            <w:pPr>
              <w:pStyle w:val="TableText"/>
              <w:rPr>
                <w:rFonts w:cs="Arial"/>
              </w:rPr>
            </w:pPr>
            <w:r w:rsidRPr="00944768">
              <w:rPr>
                <w:rFonts w:cs="Arial"/>
              </w:rPr>
              <w:t xml:space="preserve">  AND   TRX.PURCHASE_ORDER IS NOT NULL</w:t>
            </w:r>
          </w:p>
          <w:p w14:paraId="26BE93C4" w14:textId="77777777" w:rsidR="00753DA5" w:rsidRPr="00944768" w:rsidRDefault="00753DA5" w:rsidP="00EC6FF6">
            <w:pPr>
              <w:pStyle w:val="TableText"/>
              <w:rPr>
                <w:rFonts w:cs="Arial"/>
              </w:rPr>
            </w:pPr>
            <w:r w:rsidRPr="00944768">
              <w:rPr>
                <w:rFonts w:cs="Arial"/>
              </w:rPr>
              <w:t xml:space="preserve">  AND   L1.LOOKUP_CODE IN ('INV','CM','DM')</w:t>
            </w:r>
          </w:p>
          <w:p w14:paraId="26BE93C5" w14:textId="77777777" w:rsidR="00753DA5" w:rsidRPr="00944768" w:rsidRDefault="00753DA5" w:rsidP="00EC6FF6">
            <w:pPr>
              <w:pStyle w:val="TableText"/>
              <w:rPr>
                <w:rFonts w:cs="Arial"/>
              </w:rPr>
            </w:pPr>
            <w:r w:rsidRPr="00944768">
              <w:rPr>
                <w:rFonts w:cs="Arial"/>
              </w:rPr>
              <w:t xml:space="preserve">  AND   L1.LOOKUP_TYPE = 'INV/CM'</w:t>
            </w:r>
          </w:p>
          <w:p w14:paraId="26BE93C6" w14:textId="77777777" w:rsidR="00753DA5" w:rsidRPr="00944768" w:rsidRDefault="00753DA5" w:rsidP="00EC6FF6">
            <w:pPr>
              <w:pStyle w:val="TableText"/>
              <w:rPr>
                <w:rFonts w:cs="Arial"/>
              </w:rPr>
            </w:pPr>
            <w:r w:rsidRPr="00944768">
              <w:rPr>
                <w:rFonts w:cs="Arial"/>
              </w:rPr>
              <w:t xml:space="preserve">  AND   TYPE.TYPE =</w:t>
            </w:r>
          </w:p>
          <w:p w14:paraId="26BE93C7" w14:textId="77777777" w:rsidR="00753DA5" w:rsidRPr="00944768" w:rsidRDefault="00753DA5" w:rsidP="00EC6FF6">
            <w:pPr>
              <w:pStyle w:val="TableText"/>
              <w:rPr>
                <w:rFonts w:cs="Arial"/>
              </w:rPr>
            </w:pPr>
            <w:r w:rsidRPr="00944768">
              <w:rPr>
                <w:rFonts w:cs="Arial"/>
              </w:rPr>
              <w:t xml:space="preserve">  NVL( :$FLEX$.XXGIL_AR_RAXINV_INVOICE_CLASS:NULL, TYPE.TYPE )</w:t>
            </w:r>
          </w:p>
          <w:p w14:paraId="26BE93C8" w14:textId="77777777" w:rsidR="00753DA5" w:rsidRPr="00944768" w:rsidRDefault="00753DA5" w:rsidP="00EC6FF6">
            <w:pPr>
              <w:pStyle w:val="TableText"/>
              <w:rPr>
                <w:rFonts w:cs="Arial"/>
              </w:rPr>
            </w:pPr>
            <w:r w:rsidRPr="00944768">
              <w:rPr>
                <w:rFonts w:cs="Arial"/>
              </w:rPr>
              <w:t xml:space="preserve">  AND   TRX.CUST_TRX_TYPE_ID = </w:t>
            </w:r>
          </w:p>
          <w:p w14:paraId="26BE93C9" w14:textId="77777777" w:rsidR="00753DA5" w:rsidRPr="00944768" w:rsidRDefault="00753DA5" w:rsidP="00EC6FF6">
            <w:pPr>
              <w:pStyle w:val="TableText"/>
              <w:rPr>
                <w:rFonts w:cs="Arial"/>
              </w:rPr>
            </w:pPr>
            <w:r w:rsidRPr="00944768">
              <w:rPr>
                <w:rFonts w:cs="Arial"/>
              </w:rPr>
              <w:t xml:space="preserve">  NVL( :$FLEX$.XXGIL_AR_RAXINV_TRX_TYPE:NULL, TRX.CUST_TRX_TYPE_ID )</w:t>
            </w:r>
          </w:p>
          <w:p w14:paraId="26BE93CA" w14:textId="77777777" w:rsidR="00753DA5" w:rsidRPr="00944768" w:rsidRDefault="00753DA5" w:rsidP="00EC6FF6">
            <w:pPr>
              <w:pStyle w:val="TableText"/>
              <w:rPr>
                <w:rFonts w:cs="Arial"/>
              </w:rPr>
            </w:pPr>
            <w:r w:rsidRPr="00944768">
              <w:rPr>
                <w:rFonts w:cs="Arial"/>
              </w:rPr>
              <w:t xml:space="preserve">  AND   TRX.SOLD_TO_CUSTOMER_ID  =  HCA.CUST_ACCOUNT_ID</w:t>
            </w:r>
          </w:p>
          <w:p w14:paraId="26BE93CB" w14:textId="77777777" w:rsidR="00753DA5" w:rsidRPr="00944768" w:rsidRDefault="00753DA5" w:rsidP="00EC6FF6">
            <w:pPr>
              <w:pStyle w:val="TableText"/>
              <w:rPr>
                <w:rFonts w:cs="Arial"/>
              </w:rPr>
            </w:pPr>
            <w:r w:rsidRPr="00944768">
              <w:rPr>
                <w:rFonts w:cs="Arial"/>
              </w:rPr>
              <w:t xml:space="preserve">  AND   HCA.PARTY_ID             =  HP.PARTY_ID</w:t>
            </w:r>
          </w:p>
          <w:p w14:paraId="26BE93CC" w14:textId="77777777" w:rsidR="00753DA5" w:rsidRPr="00944768" w:rsidRDefault="00753DA5" w:rsidP="00EC6FF6">
            <w:pPr>
              <w:pStyle w:val="TableText"/>
              <w:rPr>
                <w:rFonts w:cs="Arial"/>
              </w:rPr>
            </w:pPr>
            <w:r w:rsidRPr="00944768">
              <w:rPr>
                <w:rFonts w:cs="Arial"/>
              </w:rPr>
              <w:t xml:space="preserve">  AND   TRX.CUSTOMER_TRX_ID IN</w:t>
            </w:r>
          </w:p>
          <w:p w14:paraId="26BE93CD" w14:textId="77777777" w:rsidR="00753DA5" w:rsidRPr="00944768" w:rsidRDefault="00753DA5" w:rsidP="00EC6FF6">
            <w:pPr>
              <w:pStyle w:val="TableText"/>
              <w:rPr>
                <w:rFonts w:cs="Arial"/>
              </w:rPr>
            </w:pPr>
            <w:r w:rsidRPr="00944768">
              <w:rPr>
                <w:rFonts w:cs="Arial"/>
              </w:rPr>
              <w:t xml:space="preserve">  (SELECT MAX(TRX2.CUSTOMER_TRX_ID)</w:t>
            </w:r>
          </w:p>
          <w:p w14:paraId="26BE93CE" w14:textId="77777777" w:rsidR="00753DA5" w:rsidRPr="00944768" w:rsidRDefault="00753DA5" w:rsidP="00EC6FF6">
            <w:pPr>
              <w:pStyle w:val="TableText"/>
              <w:rPr>
                <w:rFonts w:cs="Arial"/>
              </w:rPr>
            </w:pPr>
            <w:r w:rsidRPr="00944768">
              <w:rPr>
                <w:rFonts w:cs="Arial"/>
              </w:rPr>
              <w:t xml:space="preserve">  FROM   RA_CUSTOMER_TRX TRX2,</w:t>
            </w:r>
          </w:p>
          <w:p w14:paraId="26BE93CF" w14:textId="77777777" w:rsidR="00753DA5" w:rsidRPr="00944768" w:rsidRDefault="00753DA5" w:rsidP="00EC6FF6">
            <w:pPr>
              <w:pStyle w:val="TableText"/>
              <w:rPr>
                <w:rFonts w:cs="Arial"/>
              </w:rPr>
            </w:pPr>
            <w:r w:rsidRPr="00944768">
              <w:rPr>
                <w:rFonts w:cs="Arial"/>
              </w:rPr>
              <w:lastRenderedPageBreak/>
              <w:t xml:space="preserve">  RA_CUST_TRX_TYPES TYPE2,</w:t>
            </w:r>
          </w:p>
          <w:p w14:paraId="26BE93D0" w14:textId="77777777" w:rsidR="00753DA5" w:rsidRPr="00944768" w:rsidRDefault="00753DA5" w:rsidP="00EC6FF6">
            <w:pPr>
              <w:pStyle w:val="TableText"/>
              <w:rPr>
                <w:rFonts w:cs="Arial"/>
              </w:rPr>
            </w:pPr>
            <w:r w:rsidRPr="00944768">
              <w:rPr>
                <w:rFonts w:cs="Arial"/>
              </w:rPr>
              <w:t xml:space="preserve">  AR_LOOKUPS L2</w:t>
            </w:r>
          </w:p>
          <w:p w14:paraId="26BE93D1" w14:textId="77777777" w:rsidR="00753DA5" w:rsidRPr="00944768" w:rsidRDefault="00753DA5" w:rsidP="00EC6FF6">
            <w:pPr>
              <w:pStyle w:val="TableText"/>
              <w:rPr>
                <w:rFonts w:cs="Arial"/>
              </w:rPr>
            </w:pPr>
            <w:r w:rsidRPr="00944768">
              <w:rPr>
                <w:rFonts w:cs="Arial"/>
              </w:rPr>
              <w:t xml:space="preserve">  WHERE  TRX2.COMPLETE_FLAG = 'Y'</w:t>
            </w:r>
          </w:p>
          <w:p w14:paraId="26BE93D2" w14:textId="77777777" w:rsidR="00753DA5" w:rsidRPr="00944768" w:rsidRDefault="00753DA5" w:rsidP="00EC6FF6">
            <w:pPr>
              <w:pStyle w:val="TableText"/>
              <w:rPr>
                <w:rFonts w:cs="Arial"/>
              </w:rPr>
            </w:pPr>
            <w:r w:rsidRPr="00944768">
              <w:rPr>
                <w:rFonts w:cs="Arial"/>
              </w:rPr>
              <w:t xml:space="preserve">  AND   TRX2.PRINTING_OPTION = 'PRI'</w:t>
            </w:r>
          </w:p>
          <w:p w14:paraId="26BE93D3" w14:textId="77777777" w:rsidR="00753DA5" w:rsidRPr="00944768" w:rsidRDefault="00753DA5" w:rsidP="00EC6FF6">
            <w:pPr>
              <w:pStyle w:val="TableText"/>
              <w:rPr>
                <w:rFonts w:cs="Arial"/>
              </w:rPr>
            </w:pPr>
            <w:r w:rsidRPr="00944768">
              <w:rPr>
                <w:rFonts w:cs="Arial"/>
              </w:rPr>
              <w:t xml:space="preserve">  AND    TRX2.CUST_TRX_TYPE_ID =</w:t>
            </w:r>
          </w:p>
          <w:p w14:paraId="26BE93D4" w14:textId="77777777" w:rsidR="00753DA5" w:rsidRPr="00944768" w:rsidRDefault="00753DA5" w:rsidP="00EC6FF6">
            <w:pPr>
              <w:pStyle w:val="TableText"/>
              <w:rPr>
                <w:rFonts w:cs="Arial"/>
              </w:rPr>
            </w:pPr>
            <w:r w:rsidRPr="00944768">
              <w:rPr>
                <w:rFonts w:cs="Arial"/>
              </w:rPr>
              <w:t xml:space="preserve">  TYPE2.CUST_TRX_TYPE_ID</w:t>
            </w:r>
          </w:p>
          <w:p w14:paraId="26BE93D5" w14:textId="77777777" w:rsidR="00753DA5" w:rsidRPr="00944768" w:rsidRDefault="00753DA5" w:rsidP="00EC6FF6">
            <w:pPr>
              <w:pStyle w:val="TableText"/>
              <w:rPr>
                <w:rFonts w:cs="Arial"/>
              </w:rPr>
            </w:pPr>
            <w:r w:rsidRPr="00944768">
              <w:rPr>
                <w:rFonts w:cs="Arial"/>
              </w:rPr>
              <w:t xml:space="preserve">  AND    TYPE2.TYPE = L2.LOOKUP_CODE</w:t>
            </w:r>
          </w:p>
          <w:p w14:paraId="26BE93D6" w14:textId="77777777" w:rsidR="00753DA5" w:rsidRPr="00944768" w:rsidRDefault="00753DA5" w:rsidP="00EC6FF6">
            <w:pPr>
              <w:pStyle w:val="TableText"/>
              <w:rPr>
                <w:rFonts w:cs="Arial"/>
              </w:rPr>
            </w:pPr>
            <w:r w:rsidRPr="00944768">
              <w:rPr>
                <w:rFonts w:cs="Arial"/>
              </w:rPr>
              <w:t xml:space="preserve">  AND    L2.LOOKUP_TYPE = 'INV/CM'</w:t>
            </w:r>
          </w:p>
          <w:p w14:paraId="26BE93D7" w14:textId="77777777" w:rsidR="00753DA5" w:rsidRPr="00944768" w:rsidRDefault="00753DA5" w:rsidP="00EC6FF6">
            <w:pPr>
              <w:pStyle w:val="TableText"/>
              <w:rPr>
                <w:rFonts w:cs="Arial"/>
              </w:rPr>
            </w:pPr>
            <w:r w:rsidRPr="00944768">
              <w:rPr>
                <w:rFonts w:cs="Arial"/>
              </w:rPr>
              <w:t xml:space="preserve">  AND    TYPE2.TYPE =</w:t>
            </w:r>
          </w:p>
          <w:p w14:paraId="26BE93D8" w14:textId="77777777" w:rsidR="00753DA5" w:rsidRPr="00944768" w:rsidRDefault="00753DA5" w:rsidP="00EC6FF6">
            <w:pPr>
              <w:pStyle w:val="TableText"/>
              <w:rPr>
                <w:rFonts w:cs="Arial"/>
              </w:rPr>
            </w:pPr>
            <w:r w:rsidRPr="00944768">
              <w:rPr>
                <w:rFonts w:cs="Arial"/>
              </w:rPr>
              <w:t xml:space="preserve">  NVL( :$FLEX$.AR_RAXINV_INVOICE_CLASS:NULL,</w:t>
            </w:r>
          </w:p>
          <w:p w14:paraId="26BE93D9" w14:textId="77777777" w:rsidR="00753DA5" w:rsidRPr="00944768" w:rsidRDefault="00753DA5" w:rsidP="00EC6FF6">
            <w:pPr>
              <w:pStyle w:val="TableText"/>
              <w:rPr>
                <w:rFonts w:cs="Arial"/>
              </w:rPr>
            </w:pPr>
            <w:r w:rsidRPr="00944768">
              <w:rPr>
                <w:rFonts w:cs="Arial"/>
              </w:rPr>
              <w:t xml:space="preserve">  TYPE2.TYPE )</w:t>
            </w:r>
          </w:p>
          <w:p w14:paraId="26BE93DA" w14:textId="77777777" w:rsidR="00753DA5" w:rsidRPr="00944768" w:rsidRDefault="00753DA5" w:rsidP="00EC6FF6">
            <w:pPr>
              <w:pStyle w:val="TableText"/>
              <w:rPr>
                <w:rFonts w:cs="Arial"/>
              </w:rPr>
            </w:pPr>
            <w:r w:rsidRPr="00944768">
              <w:rPr>
                <w:rFonts w:cs="Arial"/>
              </w:rPr>
              <w:t xml:space="preserve">  AND    TRX2.CUST_TRX_TYPE_ID =</w:t>
            </w:r>
          </w:p>
          <w:p w14:paraId="26BE93DB" w14:textId="77777777" w:rsidR="00753DA5" w:rsidRPr="00944768" w:rsidRDefault="00753DA5" w:rsidP="00EC6FF6">
            <w:pPr>
              <w:pStyle w:val="TableText"/>
              <w:rPr>
                <w:rFonts w:cs="Arial"/>
              </w:rPr>
            </w:pPr>
            <w:r w:rsidRPr="00944768">
              <w:rPr>
                <w:rFonts w:cs="Arial"/>
              </w:rPr>
              <w:t xml:space="preserve">  NVL( :$FLEX$.XXGIL_AR_RAXINV_TRX_TYPE:NULL,</w:t>
            </w:r>
          </w:p>
          <w:p w14:paraId="26BE93DC" w14:textId="77777777" w:rsidR="00753DA5" w:rsidRPr="00944768" w:rsidRDefault="00753DA5" w:rsidP="00EC6FF6">
            <w:pPr>
              <w:pStyle w:val="TableText"/>
              <w:rPr>
                <w:rFonts w:cs="Arial"/>
              </w:rPr>
            </w:pPr>
            <w:r w:rsidRPr="00944768">
              <w:rPr>
                <w:rFonts w:cs="Arial"/>
              </w:rPr>
              <w:t xml:space="preserve">  TRX2.CUST_TRX_TYPE_ID)</w:t>
            </w:r>
          </w:p>
          <w:p w14:paraId="26BE93DD" w14:textId="77777777" w:rsidR="00753DA5" w:rsidRPr="00944768" w:rsidRDefault="00753DA5" w:rsidP="00EC6FF6">
            <w:pPr>
              <w:pStyle w:val="TableText"/>
              <w:rPr>
                <w:rFonts w:cs="Arial"/>
              </w:rPr>
            </w:pPr>
            <w:r w:rsidRPr="00944768">
              <w:rPr>
                <w:rFonts w:cs="Arial"/>
              </w:rPr>
              <w:t xml:space="preserve">  AND    TRX2.PURCHASE_ORDER = TRX.PURCHASE_ORDER)</w:t>
            </w:r>
          </w:p>
          <w:p w14:paraId="26BE93DE" w14:textId="77777777" w:rsidR="00753DA5" w:rsidRPr="00944768" w:rsidRDefault="00753DA5" w:rsidP="00EC6FF6">
            <w:pPr>
              <w:pStyle w:val="TableText"/>
              <w:rPr>
                <w:rFonts w:cs="Arial"/>
              </w:rPr>
            </w:pPr>
            <w:r w:rsidRPr="00944768">
              <w:rPr>
                <w:rFonts w:cs="Arial"/>
              </w:rPr>
              <w:t xml:space="preserve">  ORDER BY TRX.PURCHASE_ORDER, HP.PARTY_NAME</w:t>
            </w:r>
          </w:p>
        </w:tc>
      </w:tr>
    </w:tbl>
    <w:p w14:paraId="26BE93E0"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920"/>
      </w:tblGrid>
      <w:tr w:rsidR="00753DA5" w:rsidRPr="007B512A" w14:paraId="26BE93E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3E1" w14:textId="77777777" w:rsidR="00753DA5" w:rsidRPr="00944768" w:rsidRDefault="00753DA5" w:rsidP="00EC6FF6">
            <w:pPr>
              <w:rPr>
                <w:rFonts w:cs="Arial"/>
                <w:b/>
                <w:sz w:val="20"/>
                <w:szCs w:val="20"/>
              </w:rPr>
            </w:pPr>
            <w:r w:rsidRPr="00944768">
              <w:rPr>
                <w:rFonts w:cs="Arial"/>
                <w:b/>
                <w:sz w:val="20"/>
                <w:szCs w:val="20"/>
              </w:rPr>
              <w:t>Value Set</w:t>
            </w:r>
          </w:p>
        </w:tc>
        <w:tc>
          <w:tcPr>
            <w:tcW w:w="4920" w:type="dxa"/>
            <w:tcBorders>
              <w:left w:val="single" w:sz="12" w:space="0" w:color="auto"/>
            </w:tcBorders>
          </w:tcPr>
          <w:p w14:paraId="26BE93E2" w14:textId="77777777" w:rsidR="00753DA5" w:rsidRPr="00944768" w:rsidRDefault="00753DA5" w:rsidP="00EC6FF6">
            <w:pPr>
              <w:pStyle w:val="TableText"/>
              <w:rPr>
                <w:rFonts w:cs="Arial"/>
                <w:lang w:val="en-GB" w:eastAsia="en-GB"/>
              </w:rPr>
            </w:pPr>
            <w:r w:rsidRPr="00944768">
              <w:rPr>
                <w:rFonts w:cs="Arial"/>
                <w:lang w:val="en-GB" w:eastAsia="en-GB"/>
              </w:rPr>
              <w:t>XXGIL_AR_CUSTOMER_NUMBER_ID</w:t>
            </w:r>
          </w:p>
        </w:tc>
      </w:tr>
      <w:tr w:rsidR="00753DA5" w:rsidRPr="007B512A" w14:paraId="26BE93E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E4" w14:textId="77777777" w:rsidR="00753DA5" w:rsidRPr="00944768" w:rsidRDefault="00753DA5" w:rsidP="00EC6FF6">
            <w:pPr>
              <w:rPr>
                <w:rFonts w:cs="Arial"/>
                <w:b/>
                <w:sz w:val="20"/>
                <w:szCs w:val="20"/>
              </w:rPr>
            </w:pPr>
            <w:r w:rsidRPr="00944768">
              <w:rPr>
                <w:rFonts w:cs="Arial"/>
                <w:b/>
                <w:sz w:val="20"/>
                <w:szCs w:val="20"/>
              </w:rPr>
              <w:t>Size</w:t>
            </w:r>
          </w:p>
        </w:tc>
        <w:tc>
          <w:tcPr>
            <w:tcW w:w="4920" w:type="dxa"/>
            <w:tcBorders>
              <w:left w:val="single" w:sz="12" w:space="0" w:color="auto"/>
            </w:tcBorders>
          </w:tcPr>
          <w:p w14:paraId="26BE93E5" w14:textId="77777777" w:rsidR="00753DA5" w:rsidRPr="00944768" w:rsidRDefault="00753DA5" w:rsidP="00EC6FF6">
            <w:pPr>
              <w:pStyle w:val="TableText"/>
              <w:rPr>
                <w:rFonts w:cs="Arial"/>
              </w:rPr>
            </w:pPr>
            <w:r w:rsidRPr="00944768">
              <w:rPr>
                <w:rFonts w:cs="Arial"/>
              </w:rPr>
              <w:t>Char(30)</w:t>
            </w:r>
          </w:p>
        </w:tc>
      </w:tr>
      <w:tr w:rsidR="00753DA5" w:rsidRPr="007B512A" w14:paraId="26BE93E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E7" w14:textId="77777777" w:rsidR="00753DA5" w:rsidRPr="00944768" w:rsidRDefault="00753DA5" w:rsidP="00EC6FF6">
            <w:pPr>
              <w:rPr>
                <w:rFonts w:cs="Arial"/>
              </w:rPr>
            </w:pPr>
            <w:r w:rsidRPr="00944768">
              <w:rPr>
                <w:rFonts w:cs="Arial"/>
                <w:b/>
                <w:sz w:val="20"/>
                <w:szCs w:val="20"/>
              </w:rPr>
              <w:t>Type</w:t>
            </w:r>
          </w:p>
        </w:tc>
        <w:tc>
          <w:tcPr>
            <w:tcW w:w="4920" w:type="dxa"/>
            <w:tcBorders>
              <w:left w:val="single" w:sz="12" w:space="0" w:color="auto"/>
            </w:tcBorders>
          </w:tcPr>
          <w:p w14:paraId="26BE93E8" w14:textId="77777777" w:rsidR="00753DA5" w:rsidRPr="00944768" w:rsidRDefault="00753DA5" w:rsidP="00EC6FF6">
            <w:pPr>
              <w:pStyle w:val="TableText"/>
              <w:rPr>
                <w:rFonts w:cs="Arial"/>
              </w:rPr>
            </w:pPr>
            <w:r w:rsidRPr="00944768">
              <w:rPr>
                <w:rFonts w:cs="Arial"/>
              </w:rPr>
              <w:t>Table</w:t>
            </w:r>
          </w:p>
        </w:tc>
      </w:tr>
      <w:tr w:rsidR="00753DA5" w:rsidRPr="007B512A" w14:paraId="26BE93E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3EA" w14:textId="77777777" w:rsidR="00753DA5" w:rsidRPr="00944768" w:rsidRDefault="00753DA5" w:rsidP="00EC6FF6">
            <w:pPr>
              <w:rPr>
                <w:rFonts w:cs="Arial"/>
                <w:b/>
                <w:sz w:val="20"/>
                <w:szCs w:val="20"/>
              </w:rPr>
            </w:pPr>
            <w:r w:rsidRPr="00944768">
              <w:rPr>
                <w:rFonts w:cs="Arial"/>
                <w:b/>
                <w:sz w:val="20"/>
                <w:szCs w:val="20"/>
              </w:rPr>
              <w:t>Reqd</w:t>
            </w:r>
          </w:p>
        </w:tc>
        <w:tc>
          <w:tcPr>
            <w:tcW w:w="4920" w:type="dxa"/>
            <w:tcBorders>
              <w:left w:val="single" w:sz="12" w:space="0" w:color="auto"/>
            </w:tcBorders>
          </w:tcPr>
          <w:p w14:paraId="26BE93EB" w14:textId="77777777" w:rsidR="00753DA5" w:rsidRPr="00944768" w:rsidRDefault="00753DA5" w:rsidP="00EC6FF6">
            <w:pPr>
              <w:pStyle w:val="TableText"/>
              <w:rPr>
                <w:rFonts w:cs="Arial"/>
              </w:rPr>
            </w:pPr>
          </w:p>
        </w:tc>
      </w:tr>
      <w:tr w:rsidR="00753DA5" w:rsidRPr="007B512A" w14:paraId="26BE93FE"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vAlign w:val="center"/>
          </w:tcPr>
          <w:p w14:paraId="26BE93ED" w14:textId="77777777" w:rsidR="00753DA5" w:rsidRPr="00944768" w:rsidRDefault="00753DA5" w:rsidP="00EC6FF6">
            <w:pPr>
              <w:rPr>
                <w:rFonts w:cs="Arial"/>
                <w:b/>
                <w:sz w:val="20"/>
                <w:szCs w:val="20"/>
              </w:rPr>
            </w:pPr>
            <w:r w:rsidRPr="00944768">
              <w:rPr>
                <w:rFonts w:cs="Arial"/>
                <w:b/>
                <w:sz w:val="20"/>
                <w:szCs w:val="20"/>
              </w:rPr>
              <w:t>SQL</w:t>
            </w:r>
          </w:p>
        </w:tc>
        <w:tc>
          <w:tcPr>
            <w:tcW w:w="4920" w:type="dxa"/>
            <w:tcBorders>
              <w:left w:val="single" w:sz="12" w:space="0" w:color="auto"/>
            </w:tcBorders>
          </w:tcPr>
          <w:p w14:paraId="26BE93EE" w14:textId="77777777" w:rsidR="00753DA5" w:rsidRPr="00944768" w:rsidRDefault="00753DA5" w:rsidP="00EC6FF6">
            <w:pPr>
              <w:pStyle w:val="TableText"/>
              <w:rPr>
                <w:rFonts w:cs="Arial"/>
                <w:b/>
                <w:u w:val="single"/>
              </w:rPr>
            </w:pPr>
            <w:r w:rsidRPr="00944768">
              <w:rPr>
                <w:rFonts w:cs="Arial"/>
                <w:b/>
                <w:u w:val="single"/>
              </w:rPr>
              <w:t>Table Name:</w:t>
            </w:r>
          </w:p>
          <w:p w14:paraId="26BE93EF" w14:textId="77777777" w:rsidR="00753DA5" w:rsidRPr="00944768" w:rsidRDefault="00753DA5" w:rsidP="00EC6FF6">
            <w:pPr>
              <w:pStyle w:val="TableText"/>
              <w:rPr>
                <w:rFonts w:cs="Arial"/>
              </w:rPr>
            </w:pPr>
            <w:r w:rsidRPr="00944768">
              <w:rPr>
                <w:rFonts w:cs="Arial"/>
              </w:rPr>
              <w:t>HZ_CUST_ACCOUNTS CUST, HZ_PARTIES PARTY</w:t>
            </w:r>
          </w:p>
          <w:p w14:paraId="26BE93F0" w14:textId="77777777" w:rsidR="00753DA5" w:rsidRPr="00944768" w:rsidRDefault="00753DA5" w:rsidP="00EC6FF6">
            <w:pPr>
              <w:pStyle w:val="TableText"/>
              <w:rPr>
                <w:rFonts w:cs="Arial"/>
                <w:b/>
                <w:u w:val="single"/>
              </w:rPr>
            </w:pPr>
            <w:r w:rsidRPr="00944768">
              <w:rPr>
                <w:rFonts w:cs="Arial"/>
                <w:b/>
                <w:u w:val="single"/>
              </w:rPr>
              <w:t>Columns:</w:t>
            </w:r>
          </w:p>
          <w:p w14:paraId="26BE93F1" w14:textId="77777777" w:rsidR="00753DA5" w:rsidRPr="00944768" w:rsidRDefault="00753DA5" w:rsidP="00EC6FF6">
            <w:pPr>
              <w:pStyle w:val="TableText"/>
              <w:rPr>
                <w:rFonts w:cs="Arial"/>
              </w:rPr>
            </w:pPr>
            <w:r w:rsidRPr="00944768">
              <w:rPr>
                <w:rFonts w:cs="Arial"/>
              </w:rPr>
              <w:t>CUST.ACCOUNT_NUMBER  VARCHAR(30)</w:t>
            </w:r>
          </w:p>
          <w:p w14:paraId="26BE93F2" w14:textId="77777777" w:rsidR="00753DA5" w:rsidRPr="00944768" w:rsidRDefault="00753DA5" w:rsidP="00EC6FF6">
            <w:pPr>
              <w:pStyle w:val="TableText"/>
              <w:rPr>
                <w:rFonts w:cs="Arial"/>
              </w:rPr>
            </w:pPr>
            <w:r w:rsidRPr="00944768">
              <w:rPr>
                <w:rFonts w:cs="Arial"/>
              </w:rPr>
              <w:t>PARTY.PARTY_NAME||' ('||CUST.ACCOUNT_NUMBER||')'  VARCHAR(83)</w:t>
            </w:r>
          </w:p>
          <w:p w14:paraId="26BE93F3" w14:textId="77777777" w:rsidR="00753DA5" w:rsidRPr="00944768" w:rsidRDefault="00753DA5" w:rsidP="00EC6FF6">
            <w:pPr>
              <w:pStyle w:val="TableText"/>
              <w:rPr>
                <w:rFonts w:cs="Arial"/>
              </w:rPr>
            </w:pPr>
            <w:r w:rsidRPr="00944768">
              <w:rPr>
                <w:rFonts w:cs="Arial"/>
              </w:rPr>
              <w:t>CUST.CUST_ACCOUNT_ID  NUMBER(22)</w:t>
            </w:r>
          </w:p>
          <w:p w14:paraId="26BE93F4" w14:textId="77777777" w:rsidR="00753DA5" w:rsidRPr="00944768" w:rsidRDefault="00753DA5" w:rsidP="00EC6FF6">
            <w:pPr>
              <w:pStyle w:val="TableText"/>
              <w:rPr>
                <w:rFonts w:cs="Arial"/>
              </w:rPr>
            </w:pPr>
          </w:p>
          <w:p w14:paraId="26BE93F5" w14:textId="77777777" w:rsidR="00753DA5" w:rsidRPr="00944768" w:rsidRDefault="00753DA5" w:rsidP="00EC6FF6">
            <w:pPr>
              <w:pStyle w:val="TableText"/>
              <w:rPr>
                <w:rFonts w:cs="Arial"/>
                <w:b/>
                <w:u w:val="single"/>
              </w:rPr>
            </w:pPr>
            <w:r w:rsidRPr="00944768">
              <w:rPr>
                <w:rFonts w:cs="Arial"/>
                <w:b/>
                <w:u w:val="single"/>
              </w:rPr>
              <w:t>Where/Order By:</w:t>
            </w:r>
          </w:p>
          <w:p w14:paraId="26BE93F6" w14:textId="77777777" w:rsidR="00753DA5" w:rsidRPr="00944768" w:rsidRDefault="00753DA5" w:rsidP="00EC6FF6">
            <w:pPr>
              <w:pStyle w:val="TableText"/>
              <w:rPr>
                <w:rFonts w:cs="Arial"/>
              </w:rPr>
            </w:pPr>
            <w:r w:rsidRPr="00944768">
              <w:rPr>
                <w:rFonts w:cs="Arial"/>
              </w:rPr>
              <w:t>WHERE CUST.PARTY_ID = PARTY.PARTY_ID AND</w:t>
            </w:r>
          </w:p>
          <w:p w14:paraId="26BE93F7" w14:textId="77777777" w:rsidR="00753DA5" w:rsidRPr="00944768" w:rsidRDefault="00753DA5" w:rsidP="00EC6FF6">
            <w:pPr>
              <w:pStyle w:val="TableText"/>
              <w:rPr>
                <w:rFonts w:cs="Arial"/>
              </w:rPr>
            </w:pPr>
            <w:r w:rsidRPr="00944768">
              <w:rPr>
                <w:rFonts w:cs="Arial"/>
              </w:rPr>
              <w:t xml:space="preserve">  NVL(CUST.CUSTOMER_CLASS_CODE,'X') =</w:t>
            </w:r>
          </w:p>
          <w:p w14:paraId="26BE93F8" w14:textId="77777777" w:rsidR="00753DA5" w:rsidRPr="00944768" w:rsidRDefault="00753DA5" w:rsidP="00EC6FF6">
            <w:pPr>
              <w:pStyle w:val="TableText"/>
              <w:rPr>
                <w:rFonts w:cs="Arial"/>
              </w:rPr>
            </w:pPr>
            <w:r w:rsidRPr="00944768">
              <w:rPr>
                <w:rFonts w:cs="Arial"/>
              </w:rPr>
              <w:t xml:space="preserve">  nvl(:$FLEX$.AR_RAXINV_CUSTOMER_CLASS:NULL,</w:t>
            </w:r>
          </w:p>
          <w:p w14:paraId="26BE93F9" w14:textId="77777777" w:rsidR="00753DA5" w:rsidRPr="00944768" w:rsidRDefault="00753DA5" w:rsidP="00EC6FF6">
            <w:pPr>
              <w:pStyle w:val="TableText"/>
              <w:rPr>
                <w:rFonts w:cs="Arial"/>
              </w:rPr>
            </w:pPr>
            <w:r w:rsidRPr="00944768">
              <w:rPr>
                <w:rFonts w:cs="Arial"/>
              </w:rPr>
              <w:t xml:space="preserve">  nvl(CUST.CUSTOMER_CLASS_CODE, 'X'))</w:t>
            </w:r>
          </w:p>
          <w:p w14:paraId="26BE93FA" w14:textId="77777777" w:rsidR="00753DA5" w:rsidRPr="00944768" w:rsidRDefault="00753DA5" w:rsidP="00EC6FF6">
            <w:pPr>
              <w:pStyle w:val="TableText"/>
              <w:rPr>
                <w:rFonts w:cs="Arial"/>
              </w:rPr>
            </w:pPr>
            <w:r w:rsidRPr="00944768">
              <w:rPr>
                <w:rFonts w:cs="Arial"/>
              </w:rPr>
              <w:t xml:space="preserve">  ORDER BY PARTY.PARTY_NAME, CUST.ACCOUNT_NUMBER, CUST.CUST_ACCOUNT_ID</w:t>
            </w:r>
          </w:p>
          <w:p w14:paraId="26BE93FB" w14:textId="77777777" w:rsidR="00753DA5" w:rsidRPr="00944768" w:rsidRDefault="00753DA5" w:rsidP="00EC6FF6">
            <w:pPr>
              <w:pStyle w:val="TableText"/>
              <w:rPr>
                <w:rFonts w:cs="Arial"/>
              </w:rPr>
            </w:pPr>
          </w:p>
          <w:p w14:paraId="26BE93FC" w14:textId="77777777" w:rsidR="00753DA5" w:rsidRPr="00944768" w:rsidRDefault="00753DA5" w:rsidP="00EC6FF6">
            <w:pPr>
              <w:pStyle w:val="TableText"/>
              <w:rPr>
                <w:rFonts w:cs="Arial"/>
                <w:b/>
                <w:u w:val="single"/>
              </w:rPr>
            </w:pPr>
            <w:r w:rsidRPr="00944768">
              <w:rPr>
                <w:rFonts w:cs="Arial"/>
                <w:b/>
                <w:u w:val="single"/>
              </w:rPr>
              <w:t>Additional Columns:</w:t>
            </w:r>
          </w:p>
          <w:p w14:paraId="26BE93FD" w14:textId="77777777" w:rsidR="00753DA5" w:rsidRPr="00944768" w:rsidRDefault="00753DA5" w:rsidP="00EC6FF6">
            <w:pPr>
              <w:pStyle w:val="TableText"/>
              <w:rPr>
                <w:rFonts w:cs="Arial"/>
              </w:rPr>
            </w:pPr>
            <w:r w:rsidRPr="00944768">
              <w:rPr>
                <w:rFonts w:cs="Arial"/>
              </w:rPr>
              <w:t xml:space="preserve">CUST.ACCOUNT_NUMBER "Customer Number"(20), </w:t>
            </w:r>
            <w:r w:rsidRPr="00944768">
              <w:rPr>
                <w:rFonts w:cs="Arial"/>
              </w:rPr>
              <w:lastRenderedPageBreak/>
              <w:t>PARTY.JGZZ_FISCAL_CODE "Taxpayer Id"(15), PARTY.TAX_REFERENCE "Tax Registration Number"(15)</w:t>
            </w:r>
          </w:p>
        </w:tc>
      </w:tr>
    </w:tbl>
    <w:p w14:paraId="26BE93FF" w14:textId="77777777" w:rsidR="00753DA5" w:rsidRDefault="00753DA5" w:rsidP="00753DA5">
      <w:pPr>
        <w:ind w:firstLine="540"/>
        <w:rPr>
          <w:b/>
          <w:bCs/>
          <w:sz w:val="28"/>
        </w:rPr>
      </w:pPr>
    </w:p>
    <w:tbl>
      <w:tblPr>
        <w:tblW w:w="0" w:type="auto"/>
        <w:tblInd w:w="1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753DA5" w:rsidRPr="007B512A" w14:paraId="26BE940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00" w14:textId="77777777" w:rsidR="00753DA5" w:rsidRPr="00944768" w:rsidRDefault="00753DA5" w:rsidP="00EC6FF6">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9401" w14:textId="77777777" w:rsidR="00753DA5" w:rsidRPr="00944768" w:rsidRDefault="00753DA5" w:rsidP="00EC6FF6">
            <w:pPr>
              <w:pStyle w:val="TableText"/>
              <w:rPr>
                <w:rFonts w:cs="Arial"/>
                <w:lang w:val="en-GB" w:eastAsia="en-GB"/>
              </w:rPr>
            </w:pPr>
            <w:r w:rsidRPr="00944768">
              <w:rPr>
                <w:rFonts w:cs="Arial"/>
                <w:lang w:val="en-GB" w:eastAsia="en-GB"/>
              </w:rPr>
              <w:t>XXGIL_INV_PRINT_TEMPLATE</w:t>
            </w:r>
          </w:p>
        </w:tc>
      </w:tr>
      <w:tr w:rsidR="00753DA5" w:rsidRPr="007B512A" w14:paraId="26BE940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03" w14:textId="77777777" w:rsidR="00753DA5" w:rsidRPr="00944768" w:rsidRDefault="00753DA5" w:rsidP="00EC6FF6">
            <w:pPr>
              <w:rPr>
                <w:rFonts w:cs="Arial"/>
                <w:b/>
                <w:sz w:val="20"/>
                <w:szCs w:val="20"/>
              </w:rPr>
            </w:pPr>
            <w:r w:rsidRPr="00944768">
              <w:rPr>
                <w:rFonts w:cs="Arial"/>
                <w:b/>
                <w:sz w:val="20"/>
                <w:szCs w:val="20"/>
              </w:rPr>
              <w:t>Size</w:t>
            </w:r>
          </w:p>
        </w:tc>
        <w:tc>
          <w:tcPr>
            <w:tcW w:w="4860" w:type="dxa"/>
            <w:tcBorders>
              <w:left w:val="single" w:sz="12" w:space="0" w:color="auto"/>
            </w:tcBorders>
          </w:tcPr>
          <w:p w14:paraId="26BE9404" w14:textId="77777777" w:rsidR="00753DA5" w:rsidRPr="00944768" w:rsidRDefault="00753DA5" w:rsidP="00EC6FF6">
            <w:pPr>
              <w:pStyle w:val="TableText"/>
              <w:rPr>
                <w:rFonts w:cs="Arial"/>
              </w:rPr>
            </w:pPr>
            <w:r w:rsidRPr="00944768">
              <w:rPr>
                <w:rFonts w:cs="Arial"/>
              </w:rPr>
              <w:t>Char(120)</w:t>
            </w:r>
          </w:p>
        </w:tc>
      </w:tr>
      <w:tr w:rsidR="00753DA5" w:rsidRPr="007B512A" w14:paraId="26BE940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06" w14:textId="77777777" w:rsidR="00753DA5" w:rsidRPr="00944768" w:rsidRDefault="00753DA5" w:rsidP="00EC6FF6">
            <w:pPr>
              <w:rPr>
                <w:rFonts w:cs="Arial"/>
              </w:rPr>
            </w:pPr>
            <w:r w:rsidRPr="00944768">
              <w:rPr>
                <w:rFonts w:cs="Arial"/>
                <w:b/>
                <w:sz w:val="20"/>
                <w:szCs w:val="20"/>
              </w:rPr>
              <w:t>Type</w:t>
            </w:r>
          </w:p>
        </w:tc>
        <w:tc>
          <w:tcPr>
            <w:tcW w:w="4860" w:type="dxa"/>
            <w:tcBorders>
              <w:left w:val="single" w:sz="12" w:space="0" w:color="auto"/>
            </w:tcBorders>
          </w:tcPr>
          <w:p w14:paraId="26BE9407" w14:textId="77777777" w:rsidR="00753DA5" w:rsidRPr="00944768" w:rsidRDefault="00753DA5" w:rsidP="00EC6FF6">
            <w:pPr>
              <w:pStyle w:val="TableText"/>
              <w:rPr>
                <w:rFonts w:cs="Arial"/>
              </w:rPr>
            </w:pPr>
            <w:r w:rsidRPr="00944768">
              <w:rPr>
                <w:rFonts w:cs="Arial"/>
              </w:rPr>
              <w:t>Table</w:t>
            </w:r>
          </w:p>
        </w:tc>
      </w:tr>
      <w:tr w:rsidR="00753DA5" w:rsidRPr="007B512A" w14:paraId="26BE940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09" w14:textId="77777777" w:rsidR="00753DA5" w:rsidRPr="00944768" w:rsidRDefault="00753DA5" w:rsidP="00EC6FF6">
            <w:pPr>
              <w:rPr>
                <w:rFonts w:cs="Arial"/>
                <w:b/>
                <w:sz w:val="20"/>
                <w:szCs w:val="20"/>
              </w:rPr>
            </w:pPr>
            <w:r w:rsidRPr="00944768">
              <w:rPr>
                <w:rFonts w:cs="Arial"/>
                <w:b/>
                <w:sz w:val="20"/>
                <w:szCs w:val="20"/>
              </w:rPr>
              <w:t>Reqd</w:t>
            </w:r>
          </w:p>
        </w:tc>
        <w:tc>
          <w:tcPr>
            <w:tcW w:w="4860" w:type="dxa"/>
            <w:tcBorders>
              <w:left w:val="single" w:sz="12" w:space="0" w:color="auto"/>
            </w:tcBorders>
          </w:tcPr>
          <w:p w14:paraId="26BE940A" w14:textId="77777777" w:rsidR="00753DA5" w:rsidRPr="00944768" w:rsidRDefault="00753DA5" w:rsidP="00EC6FF6">
            <w:pPr>
              <w:pStyle w:val="TableText"/>
              <w:rPr>
                <w:rFonts w:cs="Arial"/>
              </w:rPr>
            </w:pPr>
          </w:p>
        </w:tc>
      </w:tr>
      <w:tr w:rsidR="00753DA5" w:rsidRPr="007B512A" w14:paraId="26BE941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0C" w14:textId="77777777" w:rsidR="00753DA5" w:rsidRPr="00944768" w:rsidRDefault="00753DA5" w:rsidP="00EC6FF6">
            <w:pPr>
              <w:rPr>
                <w:rFonts w:cs="Arial"/>
                <w:b/>
                <w:sz w:val="20"/>
                <w:szCs w:val="20"/>
              </w:rPr>
            </w:pPr>
            <w:r w:rsidRPr="00944768">
              <w:rPr>
                <w:rFonts w:cs="Arial"/>
                <w:b/>
                <w:sz w:val="20"/>
                <w:szCs w:val="20"/>
              </w:rPr>
              <w:t>SQL</w:t>
            </w:r>
          </w:p>
        </w:tc>
        <w:tc>
          <w:tcPr>
            <w:tcW w:w="4860" w:type="dxa"/>
            <w:tcBorders>
              <w:left w:val="single" w:sz="12" w:space="0" w:color="auto"/>
            </w:tcBorders>
          </w:tcPr>
          <w:p w14:paraId="26BE940D" w14:textId="77777777" w:rsidR="00753DA5" w:rsidRPr="00944768" w:rsidRDefault="00753DA5" w:rsidP="00EC6FF6">
            <w:pPr>
              <w:pStyle w:val="TableText"/>
              <w:rPr>
                <w:rFonts w:cs="Arial"/>
              </w:rPr>
            </w:pPr>
            <w:r w:rsidRPr="00944768">
              <w:rPr>
                <w:rFonts w:cs="Arial"/>
                <w:u w:val="single"/>
              </w:rPr>
              <w:t>Table:</w:t>
            </w:r>
            <w:r w:rsidRPr="00944768">
              <w:rPr>
                <w:rFonts w:cs="Arial"/>
              </w:rPr>
              <w:t xml:space="preserve"> XDO_LOBS</w:t>
            </w:r>
          </w:p>
          <w:p w14:paraId="26BE940E" w14:textId="77777777" w:rsidR="00753DA5" w:rsidRPr="00944768" w:rsidRDefault="00753DA5" w:rsidP="00EC6FF6">
            <w:pPr>
              <w:pStyle w:val="TableText"/>
              <w:rPr>
                <w:rFonts w:cs="Arial"/>
              </w:rPr>
            </w:pPr>
          </w:p>
          <w:p w14:paraId="26BE940F" w14:textId="77777777" w:rsidR="00753DA5" w:rsidRPr="00944768" w:rsidRDefault="00753DA5" w:rsidP="00EC6FF6">
            <w:pPr>
              <w:pStyle w:val="TableText"/>
              <w:rPr>
                <w:rFonts w:cs="Arial"/>
                <w:u w:val="single"/>
              </w:rPr>
            </w:pPr>
            <w:r w:rsidRPr="00944768">
              <w:rPr>
                <w:rFonts w:cs="Arial"/>
                <w:u w:val="single"/>
              </w:rPr>
              <w:t>Table Columns:</w:t>
            </w:r>
          </w:p>
          <w:p w14:paraId="26BE9410" w14:textId="77777777" w:rsidR="00753DA5" w:rsidRPr="00944768" w:rsidRDefault="00753DA5" w:rsidP="00EC6FF6">
            <w:pPr>
              <w:pStyle w:val="TableText"/>
              <w:rPr>
                <w:rFonts w:cs="Arial"/>
              </w:rPr>
            </w:pPr>
            <w:r w:rsidRPr="00944768">
              <w:rPr>
                <w:rFonts w:cs="Arial"/>
              </w:rPr>
              <w:t>Value: FILE_NAME VARCHAR2(120)</w:t>
            </w:r>
          </w:p>
          <w:p w14:paraId="26BE9411" w14:textId="77777777" w:rsidR="00753DA5" w:rsidRPr="00944768" w:rsidRDefault="00753DA5" w:rsidP="00EC6FF6">
            <w:pPr>
              <w:pStyle w:val="TableText"/>
              <w:rPr>
                <w:rFonts w:cs="Arial"/>
              </w:rPr>
            </w:pPr>
          </w:p>
          <w:p w14:paraId="26BE9412" w14:textId="77777777" w:rsidR="00753DA5" w:rsidRPr="00944768" w:rsidRDefault="00753DA5" w:rsidP="00EC6FF6">
            <w:pPr>
              <w:pStyle w:val="TableText"/>
              <w:rPr>
                <w:rFonts w:cs="Arial"/>
              </w:rPr>
            </w:pPr>
          </w:p>
          <w:p w14:paraId="26BE9413" w14:textId="77777777" w:rsidR="00753DA5" w:rsidRPr="00944768" w:rsidRDefault="00753DA5" w:rsidP="00EC6FF6">
            <w:pPr>
              <w:pStyle w:val="TableText"/>
              <w:rPr>
                <w:rFonts w:cs="Arial"/>
                <w:u w:val="single"/>
              </w:rPr>
            </w:pPr>
            <w:r w:rsidRPr="00944768">
              <w:rPr>
                <w:rFonts w:cs="Arial"/>
                <w:u w:val="single"/>
              </w:rPr>
              <w:t>Where/order by:</w:t>
            </w:r>
          </w:p>
          <w:p w14:paraId="26BE9414" w14:textId="77777777" w:rsidR="00753DA5" w:rsidRPr="00944768" w:rsidRDefault="00753DA5" w:rsidP="00EC6FF6">
            <w:pPr>
              <w:pStyle w:val="TableText"/>
              <w:rPr>
                <w:rFonts w:cs="Arial"/>
              </w:rPr>
            </w:pPr>
            <w:r w:rsidRPr="00944768">
              <w:rPr>
                <w:rFonts w:cs="Arial"/>
              </w:rPr>
              <w:t>WHERE LOB_TYPE='TEMPLATE_SOURCE'</w:t>
            </w:r>
          </w:p>
          <w:p w14:paraId="26BE9415" w14:textId="77777777" w:rsidR="00753DA5" w:rsidRPr="00944768" w:rsidRDefault="00753DA5" w:rsidP="00EC6FF6">
            <w:pPr>
              <w:pStyle w:val="TableText"/>
              <w:rPr>
                <w:rFonts w:cs="Arial"/>
              </w:rPr>
            </w:pPr>
            <w:r w:rsidRPr="00944768">
              <w:rPr>
                <w:rFonts w:cs="Arial"/>
              </w:rPr>
              <w:t xml:space="preserve">  AND APPLICATION_SHORT_NAME='XXGIL'</w:t>
            </w:r>
          </w:p>
          <w:p w14:paraId="26BE9416" w14:textId="77777777" w:rsidR="00753DA5" w:rsidRPr="00944768" w:rsidRDefault="00753DA5" w:rsidP="00EC6FF6">
            <w:pPr>
              <w:pStyle w:val="TableText"/>
              <w:rPr>
                <w:rFonts w:cs="Arial"/>
              </w:rPr>
            </w:pPr>
            <w:r w:rsidRPr="00944768">
              <w:rPr>
                <w:rFonts w:cs="Arial"/>
              </w:rPr>
              <w:t xml:space="preserve">  AND LOB_CODE='XXGILARCOMINV'</w:t>
            </w:r>
          </w:p>
        </w:tc>
      </w:tr>
    </w:tbl>
    <w:p w14:paraId="7D6D4E08" w14:textId="77777777" w:rsidR="00F64322" w:rsidRDefault="00F64322" w:rsidP="0039326D">
      <w:pPr>
        <w:pStyle w:val="Level1"/>
      </w:pPr>
      <w:bookmarkStart w:id="158" w:name="_Toc137539063"/>
      <w:bookmarkStart w:id="159" w:name="_Toc182108290"/>
      <w:bookmarkStart w:id="160" w:name="_Toc182128759"/>
      <w:bookmarkStart w:id="161" w:name="_Toc182729261"/>
      <w:bookmarkStart w:id="162" w:name="_Toc237768663"/>
      <w:bookmarkStart w:id="163" w:name="_Toc237768846"/>
      <w:bookmarkStart w:id="164" w:name="_Toc237768920"/>
      <w:bookmarkStart w:id="165" w:name="_Toc415816961"/>
      <w:bookmarkStart w:id="166" w:name="_Toc453849518"/>
      <w:bookmarkStart w:id="167" w:name="_Toc453849655"/>
      <w:bookmarkStart w:id="168" w:name="_Toc478637811"/>
      <w:bookmarkStart w:id="169" w:name="_Toc498519695"/>
      <w:bookmarkStart w:id="170" w:name="_Toc509914770"/>
      <w:bookmarkStart w:id="171" w:name="_Toc513558540"/>
      <w:bookmarkStart w:id="172" w:name="_Toc515545119"/>
      <w:bookmarkStart w:id="173" w:name="_Toc524092588"/>
    </w:p>
    <w:p w14:paraId="26BE9418" w14:textId="77777777" w:rsidR="00BB6727" w:rsidRDefault="00BB6727" w:rsidP="0039326D">
      <w:pPr>
        <w:pStyle w:val="Level1"/>
      </w:pPr>
      <w:r w:rsidRPr="00E55F92">
        <w:t>Concurrent Program Executable</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26BE9419" w14:textId="77777777" w:rsidR="00820EEF" w:rsidRDefault="00820EEF" w:rsidP="00820EEF">
      <w:pPr>
        <w:ind w:left="1800"/>
      </w:pPr>
      <w:r>
        <w:t xml:space="preserve">1) </w:t>
      </w:r>
      <w:r w:rsidRPr="0090439B">
        <w:rPr>
          <w:b/>
        </w:rPr>
        <w:t>Gilead Print Commercial Invoices</w:t>
      </w:r>
      <w:r>
        <w:rPr>
          <w:b/>
        </w:rPr>
        <w:t xml:space="preserve"> </w:t>
      </w:r>
      <w:r w:rsidRPr="0090439B">
        <w:rPr>
          <w:b/>
        </w:rPr>
        <w:t>(Main)</w:t>
      </w:r>
      <w:r>
        <w:t xml:space="preserve">: </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1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1A" w14:textId="77777777" w:rsidR="00820EEF" w:rsidRPr="00944768" w:rsidRDefault="00820EEF" w:rsidP="00EC6FF6">
            <w:pPr>
              <w:rPr>
                <w:rFonts w:cs="Arial"/>
                <w:b/>
                <w:sz w:val="20"/>
                <w:szCs w:val="20"/>
              </w:rPr>
            </w:pPr>
            <w:r w:rsidRPr="00944768">
              <w:rPr>
                <w:rFonts w:cs="Arial"/>
                <w:b/>
                <w:sz w:val="20"/>
                <w:szCs w:val="20"/>
              </w:rPr>
              <w:t>Executable</w:t>
            </w:r>
          </w:p>
        </w:tc>
        <w:tc>
          <w:tcPr>
            <w:tcW w:w="4860" w:type="dxa"/>
            <w:tcBorders>
              <w:left w:val="single" w:sz="12" w:space="0" w:color="auto"/>
            </w:tcBorders>
          </w:tcPr>
          <w:p w14:paraId="26BE941B" w14:textId="77777777" w:rsidR="00820EEF" w:rsidRPr="00944768" w:rsidRDefault="00820EEF" w:rsidP="00EC6FF6">
            <w:pPr>
              <w:pStyle w:val="TableText"/>
              <w:rPr>
                <w:rFonts w:cs="Arial"/>
              </w:rPr>
            </w:pPr>
            <w:r w:rsidRPr="00944768">
              <w:rPr>
                <w:rFonts w:cs="Arial"/>
              </w:rPr>
              <w:t>XXGILARCOMINVCP</w:t>
            </w:r>
          </w:p>
        </w:tc>
      </w:tr>
      <w:tr w:rsidR="00820EEF" w:rsidRPr="007B512A" w14:paraId="26BE941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1D" w14:textId="77777777" w:rsidR="00820EEF" w:rsidRPr="00944768" w:rsidRDefault="00820EEF" w:rsidP="00EC6FF6">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941E" w14:textId="77777777" w:rsidR="00820EEF" w:rsidRPr="00944768" w:rsidRDefault="00820EEF" w:rsidP="00EC6FF6">
            <w:pPr>
              <w:pStyle w:val="TableText"/>
              <w:rPr>
                <w:rFonts w:cs="Arial"/>
              </w:rPr>
            </w:pPr>
            <w:r w:rsidRPr="00944768">
              <w:rPr>
                <w:rFonts w:cs="Arial"/>
              </w:rPr>
              <w:t>XXGILARCOMINVCP</w:t>
            </w:r>
          </w:p>
        </w:tc>
      </w:tr>
      <w:tr w:rsidR="00820EEF" w:rsidRPr="007B512A" w14:paraId="26BE942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20" w14:textId="77777777" w:rsidR="00820EEF" w:rsidRPr="00944768" w:rsidRDefault="00820EEF" w:rsidP="00EC6FF6">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9421" w14:textId="77777777" w:rsidR="00820EEF" w:rsidRPr="00944768" w:rsidRDefault="00820EEF" w:rsidP="00EC6FF6">
            <w:pPr>
              <w:pStyle w:val="TableText"/>
              <w:rPr>
                <w:rFonts w:cs="Arial"/>
              </w:rPr>
            </w:pPr>
            <w:r w:rsidRPr="00944768">
              <w:rPr>
                <w:rFonts w:cs="Arial"/>
              </w:rPr>
              <w:t>Gilead Custom Application</w:t>
            </w:r>
          </w:p>
        </w:tc>
      </w:tr>
      <w:tr w:rsidR="00820EEF" w:rsidRPr="007B512A" w14:paraId="26BE942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23" w14:textId="77777777" w:rsidR="00820EEF" w:rsidRPr="00944768" w:rsidRDefault="00820EEF" w:rsidP="00EC6FF6">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9424" w14:textId="77777777" w:rsidR="00820EEF" w:rsidRPr="00944768" w:rsidRDefault="00820EEF" w:rsidP="00EC6FF6">
            <w:pPr>
              <w:pStyle w:val="TableText"/>
              <w:rPr>
                <w:rFonts w:cs="Arial"/>
              </w:rPr>
            </w:pPr>
            <w:r w:rsidRPr="00944768">
              <w:rPr>
                <w:rFonts w:cs="Arial"/>
              </w:rPr>
              <w:t>Gilead Print Commercial Invoices (Main)</w:t>
            </w:r>
          </w:p>
        </w:tc>
      </w:tr>
      <w:tr w:rsidR="00820EEF" w:rsidRPr="007B512A" w14:paraId="26BE942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26" w14:textId="77777777" w:rsidR="00820EEF" w:rsidRPr="00944768" w:rsidRDefault="00820EEF" w:rsidP="00EC6FF6">
            <w:pPr>
              <w:rPr>
                <w:rFonts w:cs="Arial"/>
                <w:b/>
                <w:sz w:val="20"/>
                <w:szCs w:val="20"/>
              </w:rPr>
            </w:pPr>
            <w:r w:rsidRPr="00944768">
              <w:rPr>
                <w:rFonts w:cs="Arial"/>
                <w:b/>
                <w:sz w:val="20"/>
                <w:szCs w:val="20"/>
              </w:rPr>
              <w:t>Execution Method</w:t>
            </w:r>
          </w:p>
        </w:tc>
        <w:tc>
          <w:tcPr>
            <w:tcW w:w="4860" w:type="dxa"/>
            <w:tcBorders>
              <w:left w:val="single" w:sz="12" w:space="0" w:color="auto"/>
            </w:tcBorders>
          </w:tcPr>
          <w:p w14:paraId="26BE9427" w14:textId="77777777" w:rsidR="00820EEF" w:rsidRPr="00944768" w:rsidRDefault="00820EEF" w:rsidP="00EC6FF6">
            <w:pPr>
              <w:pStyle w:val="TableText"/>
              <w:rPr>
                <w:rFonts w:cs="Arial"/>
              </w:rPr>
            </w:pPr>
            <w:r w:rsidRPr="00944768">
              <w:rPr>
                <w:rFonts w:cs="Arial"/>
              </w:rPr>
              <w:t>PL/SQL Stored Procedure</w:t>
            </w:r>
          </w:p>
        </w:tc>
      </w:tr>
      <w:tr w:rsidR="00820EEF" w:rsidRPr="007B512A" w14:paraId="26BE942B"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9429" w14:textId="77777777" w:rsidR="00820EEF" w:rsidRPr="00944768" w:rsidRDefault="00820EEF" w:rsidP="00EC6FF6">
            <w:pPr>
              <w:rPr>
                <w:rFonts w:cs="Arial"/>
                <w:b/>
                <w:sz w:val="20"/>
                <w:szCs w:val="20"/>
              </w:rPr>
            </w:pPr>
            <w:r w:rsidRPr="00944768">
              <w:rPr>
                <w:rFonts w:cs="Arial"/>
                <w:b/>
                <w:sz w:val="20"/>
                <w:szCs w:val="20"/>
              </w:rPr>
              <w:t>Execution File Name</w:t>
            </w:r>
          </w:p>
        </w:tc>
        <w:tc>
          <w:tcPr>
            <w:tcW w:w="4860" w:type="dxa"/>
            <w:tcBorders>
              <w:left w:val="single" w:sz="12" w:space="0" w:color="auto"/>
            </w:tcBorders>
          </w:tcPr>
          <w:p w14:paraId="26BE942A" w14:textId="77777777" w:rsidR="00820EEF" w:rsidRPr="00944768" w:rsidRDefault="00820EEF" w:rsidP="00EC6FF6">
            <w:pPr>
              <w:pStyle w:val="TableText"/>
              <w:rPr>
                <w:rFonts w:cs="Arial"/>
              </w:rPr>
            </w:pPr>
            <w:r w:rsidRPr="00944768">
              <w:rPr>
                <w:rFonts w:cs="Arial"/>
              </w:rPr>
              <w:t>XXGIL_ARP_TRX_SELECT_CONT_PKG.RUN</w:t>
            </w:r>
          </w:p>
        </w:tc>
      </w:tr>
    </w:tbl>
    <w:p w14:paraId="26BE942C" w14:textId="77777777" w:rsidR="00A43397" w:rsidRDefault="00A43397" w:rsidP="00A43397">
      <w:pPr>
        <w:ind w:left="1800"/>
      </w:pPr>
    </w:p>
    <w:p w14:paraId="26BE942D" w14:textId="77777777" w:rsidR="00820EEF" w:rsidRPr="0090439B" w:rsidRDefault="00820EEF" w:rsidP="000D47C3">
      <w:pPr>
        <w:keepNext/>
        <w:ind w:left="1800"/>
      </w:pPr>
      <w:r>
        <w:t xml:space="preserve">2) </w:t>
      </w:r>
      <w:r w:rsidRPr="0090439B">
        <w:rPr>
          <w:b/>
        </w:rPr>
        <w:t>Gilead Print Commercial Invoices</w:t>
      </w:r>
      <w:r>
        <w:rPr>
          <w:b/>
        </w:rPr>
        <w:t xml:space="preserve">: </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3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2E" w14:textId="77777777" w:rsidR="00820EEF" w:rsidRPr="00944768" w:rsidRDefault="00820EEF" w:rsidP="000D47C3">
            <w:pPr>
              <w:keepNext/>
              <w:rPr>
                <w:rFonts w:cs="Arial"/>
                <w:b/>
                <w:sz w:val="20"/>
                <w:szCs w:val="20"/>
              </w:rPr>
            </w:pPr>
            <w:r w:rsidRPr="00944768">
              <w:rPr>
                <w:rFonts w:cs="Arial"/>
                <w:b/>
                <w:sz w:val="20"/>
                <w:szCs w:val="20"/>
              </w:rPr>
              <w:t>Executable</w:t>
            </w:r>
          </w:p>
        </w:tc>
        <w:tc>
          <w:tcPr>
            <w:tcW w:w="4860" w:type="dxa"/>
            <w:tcBorders>
              <w:left w:val="single" w:sz="12" w:space="0" w:color="auto"/>
            </w:tcBorders>
          </w:tcPr>
          <w:p w14:paraId="26BE942F" w14:textId="77777777" w:rsidR="00820EEF" w:rsidRPr="00944768" w:rsidRDefault="00820EEF" w:rsidP="000D47C3">
            <w:pPr>
              <w:pStyle w:val="TableText"/>
              <w:keepNext/>
              <w:rPr>
                <w:rFonts w:cs="Arial"/>
              </w:rPr>
            </w:pPr>
            <w:r w:rsidRPr="00944768">
              <w:rPr>
                <w:rFonts w:cs="Arial"/>
              </w:rPr>
              <w:t>XXGILARCOMINV</w:t>
            </w:r>
          </w:p>
        </w:tc>
      </w:tr>
      <w:tr w:rsidR="00820EEF" w:rsidRPr="007B512A" w14:paraId="26BE943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31" w14:textId="77777777" w:rsidR="00820EEF" w:rsidRPr="00944768" w:rsidRDefault="00820EEF" w:rsidP="00EC6FF6">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9432" w14:textId="77777777" w:rsidR="00820EEF" w:rsidRPr="00944768" w:rsidRDefault="00820EEF" w:rsidP="00EC6FF6">
            <w:pPr>
              <w:pStyle w:val="TableText"/>
              <w:rPr>
                <w:rFonts w:cs="Arial"/>
              </w:rPr>
            </w:pPr>
            <w:r w:rsidRPr="00944768">
              <w:rPr>
                <w:rFonts w:cs="Arial"/>
              </w:rPr>
              <w:t>XXGILARCOMINV</w:t>
            </w:r>
          </w:p>
        </w:tc>
      </w:tr>
      <w:tr w:rsidR="00820EEF" w:rsidRPr="007B512A" w14:paraId="26BE943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34" w14:textId="77777777" w:rsidR="00820EEF" w:rsidRPr="00944768" w:rsidRDefault="00820EEF" w:rsidP="00EC6FF6">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9435" w14:textId="77777777" w:rsidR="00820EEF" w:rsidRPr="00944768" w:rsidRDefault="00820EEF" w:rsidP="00EC6FF6">
            <w:pPr>
              <w:pStyle w:val="TableText"/>
              <w:rPr>
                <w:rFonts w:cs="Arial"/>
              </w:rPr>
            </w:pPr>
            <w:r w:rsidRPr="00944768">
              <w:rPr>
                <w:rFonts w:cs="Arial"/>
              </w:rPr>
              <w:t>Gilead Custom Application</w:t>
            </w:r>
          </w:p>
        </w:tc>
      </w:tr>
      <w:tr w:rsidR="00820EEF" w:rsidRPr="007B512A" w14:paraId="26BE943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37" w14:textId="77777777" w:rsidR="00820EEF" w:rsidRPr="00944768" w:rsidRDefault="00820EEF" w:rsidP="00EC6FF6">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9438" w14:textId="77777777" w:rsidR="00820EEF" w:rsidRPr="00944768" w:rsidRDefault="00820EEF" w:rsidP="00EC6FF6">
            <w:pPr>
              <w:pStyle w:val="TableText"/>
              <w:rPr>
                <w:rFonts w:cs="Arial"/>
              </w:rPr>
            </w:pPr>
            <w:r w:rsidRPr="00944768">
              <w:rPr>
                <w:rFonts w:cs="Arial"/>
              </w:rPr>
              <w:t>Gilead Print Commercial Invoices</w:t>
            </w:r>
          </w:p>
        </w:tc>
      </w:tr>
      <w:tr w:rsidR="00820EEF" w:rsidRPr="007B512A" w14:paraId="26BE943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3A" w14:textId="77777777" w:rsidR="00820EEF" w:rsidRPr="00944768" w:rsidRDefault="00820EEF" w:rsidP="00EC6FF6">
            <w:pPr>
              <w:rPr>
                <w:rFonts w:cs="Arial"/>
                <w:b/>
                <w:sz w:val="20"/>
                <w:szCs w:val="20"/>
              </w:rPr>
            </w:pPr>
            <w:r w:rsidRPr="00944768">
              <w:rPr>
                <w:rFonts w:cs="Arial"/>
                <w:b/>
                <w:sz w:val="20"/>
                <w:szCs w:val="20"/>
              </w:rPr>
              <w:t>Execution Method</w:t>
            </w:r>
          </w:p>
        </w:tc>
        <w:tc>
          <w:tcPr>
            <w:tcW w:w="4860" w:type="dxa"/>
            <w:tcBorders>
              <w:left w:val="single" w:sz="12" w:space="0" w:color="auto"/>
            </w:tcBorders>
          </w:tcPr>
          <w:p w14:paraId="26BE943B" w14:textId="77777777" w:rsidR="00820EEF" w:rsidRPr="00944768" w:rsidRDefault="00820EEF" w:rsidP="00EC6FF6">
            <w:pPr>
              <w:pStyle w:val="TableText"/>
              <w:rPr>
                <w:rFonts w:cs="Arial"/>
              </w:rPr>
            </w:pPr>
            <w:r w:rsidRPr="00944768">
              <w:rPr>
                <w:rFonts w:cs="Arial"/>
              </w:rPr>
              <w:t>Oracle reports</w:t>
            </w:r>
          </w:p>
        </w:tc>
      </w:tr>
      <w:tr w:rsidR="00820EEF" w:rsidRPr="007B512A" w14:paraId="26BE943F"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943D" w14:textId="77777777" w:rsidR="00820EEF" w:rsidRPr="00944768" w:rsidRDefault="00820EEF" w:rsidP="00EC6FF6">
            <w:pPr>
              <w:rPr>
                <w:rFonts w:cs="Arial"/>
                <w:b/>
                <w:sz w:val="20"/>
                <w:szCs w:val="20"/>
              </w:rPr>
            </w:pPr>
            <w:r w:rsidRPr="00944768">
              <w:rPr>
                <w:rFonts w:cs="Arial"/>
                <w:b/>
                <w:sz w:val="20"/>
                <w:szCs w:val="20"/>
              </w:rPr>
              <w:t>Execution File Name</w:t>
            </w:r>
          </w:p>
        </w:tc>
        <w:tc>
          <w:tcPr>
            <w:tcW w:w="4860" w:type="dxa"/>
            <w:tcBorders>
              <w:left w:val="single" w:sz="12" w:space="0" w:color="auto"/>
            </w:tcBorders>
          </w:tcPr>
          <w:p w14:paraId="26BE943E" w14:textId="77777777" w:rsidR="00820EEF" w:rsidRPr="00944768" w:rsidRDefault="00820EEF" w:rsidP="00EC6FF6">
            <w:pPr>
              <w:pStyle w:val="TableText"/>
              <w:rPr>
                <w:rFonts w:cs="Arial"/>
                <w:i/>
              </w:rPr>
            </w:pPr>
            <w:r w:rsidRPr="00944768">
              <w:rPr>
                <w:rFonts w:cs="Arial"/>
              </w:rPr>
              <w:t>XXGILARCOMINV</w:t>
            </w:r>
          </w:p>
        </w:tc>
      </w:tr>
    </w:tbl>
    <w:p w14:paraId="6557800A" w14:textId="77777777" w:rsidR="00F64322" w:rsidRDefault="00F64322" w:rsidP="0039326D">
      <w:pPr>
        <w:pStyle w:val="Level1"/>
      </w:pPr>
      <w:bookmarkStart w:id="174" w:name="_Toc453849519"/>
      <w:bookmarkStart w:id="175" w:name="_Toc453849656"/>
      <w:bookmarkStart w:id="176" w:name="_Toc478637812"/>
      <w:bookmarkStart w:id="177" w:name="_Toc498519696"/>
      <w:bookmarkStart w:id="178" w:name="_Toc509914771"/>
      <w:bookmarkStart w:id="179" w:name="_Toc513558541"/>
      <w:bookmarkStart w:id="180" w:name="_Toc515545120"/>
      <w:bookmarkStart w:id="181" w:name="_Toc524092589"/>
    </w:p>
    <w:p w14:paraId="26BE9440" w14:textId="77777777" w:rsidR="00820EEF" w:rsidRPr="00944768" w:rsidRDefault="00820EEF" w:rsidP="0039326D">
      <w:pPr>
        <w:pStyle w:val="Level1"/>
      </w:pPr>
      <w:r w:rsidRPr="00EC6FF6">
        <w:t>Concurrent</w:t>
      </w:r>
      <w:r w:rsidRPr="00944768">
        <w:t xml:space="preserve"> </w:t>
      </w:r>
      <w:r w:rsidRPr="00EC6FF6">
        <w:t>Program Definition</w:t>
      </w:r>
      <w:bookmarkEnd w:id="174"/>
      <w:bookmarkEnd w:id="175"/>
      <w:bookmarkEnd w:id="176"/>
      <w:bookmarkEnd w:id="177"/>
      <w:bookmarkEnd w:id="178"/>
      <w:bookmarkEnd w:id="179"/>
      <w:bookmarkEnd w:id="180"/>
      <w:bookmarkEnd w:id="181"/>
    </w:p>
    <w:p w14:paraId="26BE9441" w14:textId="77777777" w:rsidR="00820EEF" w:rsidRPr="00944768" w:rsidRDefault="00820EEF" w:rsidP="00820EEF">
      <w:pPr>
        <w:ind w:left="1440"/>
        <w:rPr>
          <w:rFonts w:cs="Arial"/>
        </w:rPr>
      </w:pPr>
      <w:r w:rsidRPr="00944768">
        <w:rPr>
          <w:rFonts w:cs="Arial"/>
        </w:rPr>
        <w:t>1)  Gilead Print Commercial Invoices(Main)</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44" w14:textId="77777777" w:rsidTr="00EC6FF6">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42" w14:textId="77777777" w:rsidR="00820EEF" w:rsidRPr="00944768" w:rsidRDefault="00820EEF" w:rsidP="00EC6FF6">
            <w:pPr>
              <w:rPr>
                <w:rFonts w:cs="Arial"/>
                <w:b/>
                <w:sz w:val="20"/>
                <w:szCs w:val="20"/>
              </w:rPr>
            </w:pPr>
            <w:r w:rsidRPr="00944768">
              <w:rPr>
                <w:rFonts w:cs="Arial"/>
                <w:b/>
                <w:sz w:val="20"/>
                <w:szCs w:val="20"/>
              </w:rPr>
              <w:lastRenderedPageBreak/>
              <w:t>Program</w:t>
            </w:r>
          </w:p>
        </w:tc>
        <w:tc>
          <w:tcPr>
            <w:tcW w:w="4860" w:type="dxa"/>
            <w:tcBorders>
              <w:left w:val="single" w:sz="12" w:space="0" w:color="auto"/>
            </w:tcBorders>
          </w:tcPr>
          <w:p w14:paraId="26BE9443" w14:textId="77777777" w:rsidR="00820EEF" w:rsidRPr="00944768" w:rsidRDefault="00820EEF" w:rsidP="00EC6FF6">
            <w:pPr>
              <w:pStyle w:val="TableText"/>
              <w:rPr>
                <w:rFonts w:cs="Arial"/>
              </w:rPr>
            </w:pPr>
            <w:r w:rsidRPr="00944768">
              <w:rPr>
                <w:rFonts w:cs="Arial"/>
              </w:rPr>
              <w:t>Gilead Print Commercial Invoices(Main)</w:t>
            </w:r>
          </w:p>
        </w:tc>
      </w:tr>
      <w:tr w:rsidR="00820EEF" w:rsidRPr="007B512A" w14:paraId="26BE9447"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45" w14:textId="77777777" w:rsidR="00820EEF" w:rsidRPr="00944768" w:rsidRDefault="00820EEF" w:rsidP="00EC6FF6">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9446" w14:textId="77777777" w:rsidR="00820EEF" w:rsidRPr="00944768" w:rsidRDefault="00820EEF" w:rsidP="00EC6FF6">
            <w:pPr>
              <w:pStyle w:val="TableText"/>
              <w:rPr>
                <w:rFonts w:cs="Arial"/>
              </w:rPr>
            </w:pPr>
            <w:r w:rsidRPr="00944768">
              <w:rPr>
                <w:rFonts w:cs="Arial"/>
              </w:rPr>
              <w:t>XXGILARCOMINVCP</w:t>
            </w:r>
          </w:p>
        </w:tc>
      </w:tr>
      <w:tr w:rsidR="00820EEF" w:rsidRPr="007B512A" w14:paraId="26BE944A"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48" w14:textId="77777777" w:rsidR="00820EEF" w:rsidRPr="00944768" w:rsidRDefault="00820EEF" w:rsidP="00EC6FF6">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9449" w14:textId="77777777" w:rsidR="00820EEF" w:rsidRPr="00944768" w:rsidRDefault="00820EEF" w:rsidP="00EC6FF6">
            <w:pPr>
              <w:pStyle w:val="TableText"/>
              <w:rPr>
                <w:rFonts w:cs="Arial"/>
              </w:rPr>
            </w:pPr>
            <w:r w:rsidRPr="00944768">
              <w:rPr>
                <w:rFonts w:cs="Arial"/>
              </w:rPr>
              <w:t>Gilead Custom Application</w:t>
            </w:r>
          </w:p>
        </w:tc>
      </w:tr>
      <w:tr w:rsidR="00820EEF" w:rsidRPr="007B512A" w14:paraId="26BE944D" w14:textId="77777777" w:rsidTr="00EC6FF6">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4B" w14:textId="77777777" w:rsidR="00820EEF" w:rsidRPr="00944768" w:rsidRDefault="00820EEF" w:rsidP="00EC6FF6">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944C" w14:textId="77777777" w:rsidR="00820EEF" w:rsidRPr="00944768" w:rsidRDefault="00820EEF" w:rsidP="00EC6FF6">
            <w:pPr>
              <w:pStyle w:val="TableText"/>
              <w:rPr>
                <w:rFonts w:cs="Arial"/>
              </w:rPr>
            </w:pPr>
            <w:r w:rsidRPr="00944768">
              <w:rPr>
                <w:rFonts w:cs="Arial"/>
              </w:rPr>
              <w:t>Gilead Print Commercial Invoices(Main)</w:t>
            </w:r>
          </w:p>
        </w:tc>
      </w:tr>
      <w:tr w:rsidR="00820EEF" w:rsidRPr="007B512A" w14:paraId="26BE9450" w14:textId="77777777" w:rsidTr="00EC6FF6">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4E" w14:textId="77777777" w:rsidR="00820EEF" w:rsidRPr="00944768" w:rsidRDefault="00820EEF" w:rsidP="00EC6FF6">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944F" w14:textId="77777777" w:rsidR="00820EEF" w:rsidRPr="00944768" w:rsidRDefault="00820EEF" w:rsidP="00EC6FF6">
            <w:pPr>
              <w:pStyle w:val="TableText"/>
              <w:rPr>
                <w:rFonts w:cs="Arial"/>
              </w:rPr>
            </w:pPr>
            <w:r w:rsidRPr="00944768">
              <w:rPr>
                <w:rFonts w:cs="Arial"/>
              </w:rPr>
              <w:t>XXGILARCOMINVCP</w:t>
            </w:r>
          </w:p>
        </w:tc>
      </w:tr>
      <w:tr w:rsidR="00820EEF" w:rsidRPr="007B512A" w14:paraId="26BE9453" w14:textId="77777777" w:rsidTr="00EC6FF6">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51" w14:textId="77777777" w:rsidR="00820EEF" w:rsidRPr="00944768" w:rsidRDefault="00820EEF" w:rsidP="00EC6FF6">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9452" w14:textId="77777777" w:rsidR="00820EEF" w:rsidRPr="00944768" w:rsidRDefault="00820EEF" w:rsidP="00EC6FF6">
            <w:pPr>
              <w:pStyle w:val="TableText"/>
              <w:rPr>
                <w:rFonts w:cs="Arial"/>
              </w:rPr>
            </w:pPr>
            <w:r w:rsidRPr="00944768">
              <w:rPr>
                <w:rFonts w:cs="Arial"/>
              </w:rPr>
              <w:t>Y</w:t>
            </w:r>
          </w:p>
        </w:tc>
      </w:tr>
      <w:tr w:rsidR="00820EEF" w:rsidRPr="007B512A" w14:paraId="26BE9456"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54" w14:textId="77777777" w:rsidR="00820EEF" w:rsidRPr="00944768" w:rsidRDefault="00820EEF" w:rsidP="00EC6FF6">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9455" w14:textId="77777777" w:rsidR="00820EEF" w:rsidRPr="00944768" w:rsidRDefault="00820EEF" w:rsidP="00EC6FF6">
            <w:pPr>
              <w:pStyle w:val="TableText"/>
              <w:rPr>
                <w:rFonts w:cs="Arial"/>
              </w:rPr>
            </w:pPr>
            <w:r w:rsidRPr="00944768">
              <w:rPr>
                <w:rFonts w:cs="Arial"/>
              </w:rPr>
              <w:t>Text</w:t>
            </w:r>
          </w:p>
        </w:tc>
      </w:tr>
      <w:tr w:rsidR="00820EEF" w:rsidRPr="007B512A" w14:paraId="26BE9459"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57" w14:textId="77777777" w:rsidR="00820EEF" w:rsidRPr="00944768" w:rsidRDefault="00820EEF" w:rsidP="00EC6FF6">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9458" w14:textId="77777777" w:rsidR="00820EEF" w:rsidRPr="00944768" w:rsidRDefault="00820EEF" w:rsidP="00EC6FF6">
            <w:pPr>
              <w:pStyle w:val="TableText"/>
              <w:rPr>
                <w:rFonts w:cs="Arial"/>
              </w:rPr>
            </w:pPr>
          </w:p>
        </w:tc>
      </w:tr>
      <w:tr w:rsidR="00820EEF" w:rsidRPr="007B512A" w14:paraId="26BE945C"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5A" w14:textId="77777777" w:rsidR="00820EEF" w:rsidRPr="00944768" w:rsidRDefault="00820EEF" w:rsidP="00EC6FF6">
            <w:pPr>
              <w:rPr>
                <w:rFonts w:cs="Arial"/>
                <w:b/>
                <w:sz w:val="20"/>
                <w:szCs w:val="20"/>
              </w:rPr>
            </w:pPr>
            <w:r w:rsidRPr="00944768">
              <w:rPr>
                <w:rFonts w:cs="Arial"/>
                <w:b/>
                <w:sz w:val="20"/>
                <w:szCs w:val="20"/>
              </w:rPr>
              <w:t>Style</w:t>
            </w:r>
          </w:p>
        </w:tc>
        <w:tc>
          <w:tcPr>
            <w:tcW w:w="4860" w:type="dxa"/>
            <w:tcBorders>
              <w:left w:val="single" w:sz="12" w:space="0" w:color="auto"/>
            </w:tcBorders>
          </w:tcPr>
          <w:p w14:paraId="26BE945B" w14:textId="77777777" w:rsidR="00820EEF" w:rsidRPr="00944768" w:rsidRDefault="00820EEF" w:rsidP="00EC6FF6">
            <w:pPr>
              <w:pStyle w:val="TableText"/>
              <w:rPr>
                <w:rFonts w:cs="Arial"/>
              </w:rPr>
            </w:pPr>
          </w:p>
        </w:tc>
      </w:tr>
    </w:tbl>
    <w:p w14:paraId="26BE945D" w14:textId="77777777" w:rsidR="00820EEF" w:rsidRPr="0090439B" w:rsidRDefault="00820EEF" w:rsidP="00820EEF">
      <w:pPr>
        <w:ind w:left="1440"/>
      </w:pPr>
      <w:r>
        <w:t xml:space="preserve">2)  </w:t>
      </w:r>
      <w:r w:rsidRPr="0090439B">
        <w:t>Gilead Print Commercial Invoices</w:t>
      </w:r>
      <w:r>
        <w:t>:</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60" w14:textId="77777777" w:rsidTr="00EC6FF6">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5E" w14:textId="77777777" w:rsidR="00820EEF" w:rsidRPr="00944768" w:rsidRDefault="00820EEF" w:rsidP="00EC6FF6">
            <w:pPr>
              <w:rPr>
                <w:rFonts w:cs="Arial"/>
                <w:b/>
                <w:sz w:val="20"/>
                <w:szCs w:val="20"/>
              </w:rPr>
            </w:pPr>
            <w:r w:rsidRPr="00944768">
              <w:rPr>
                <w:rFonts w:cs="Arial"/>
                <w:b/>
                <w:sz w:val="20"/>
                <w:szCs w:val="20"/>
              </w:rPr>
              <w:t>Program</w:t>
            </w:r>
          </w:p>
        </w:tc>
        <w:tc>
          <w:tcPr>
            <w:tcW w:w="4860" w:type="dxa"/>
            <w:tcBorders>
              <w:left w:val="single" w:sz="12" w:space="0" w:color="auto"/>
            </w:tcBorders>
          </w:tcPr>
          <w:p w14:paraId="26BE945F" w14:textId="77777777" w:rsidR="00820EEF" w:rsidRPr="00944768" w:rsidRDefault="00820EEF" w:rsidP="00EC6FF6">
            <w:pPr>
              <w:pStyle w:val="TableText"/>
              <w:rPr>
                <w:rFonts w:cs="Arial"/>
              </w:rPr>
            </w:pPr>
            <w:r w:rsidRPr="00944768">
              <w:rPr>
                <w:rFonts w:cs="Arial"/>
              </w:rPr>
              <w:t>Gilead Print Commercial Invoices</w:t>
            </w:r>
          </w:p>
        </w:tc>
      </w:tr>
      <w:tr w:rsidR="00820EEF" w:rsidRPr="007B512A" w14:paraId="26BE9463"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61" w14:textId="77777777" w:rsidR="00820EEF" w:rsidRPr="00944768" w:rsidRDefault="00820EEF" w:rsidP="00EC6FF6">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9462" w14:textId="77777777" w:rsidR="00820EEF" w:rsidRPr="00944768" w:rsidRDefault="00820EEF" w:rsidP="00EC6FF6">
            <w:pPr>
              <w:pStyle w:val="TableText"/>
              <w:rPr>
                <w:rFonts w:cs="Arial"/>
              </w:rPr>
            </w:pPr>
            <w:r w:rsidRPr="00944768">
              <w:rPr>
                <w:rFonts w:cs="Arial"/>
              </w:rPr>
              <w:t>XXGILARCOMINV</w:t>
            </w:r>
          </w:p>
        </w:tc>
      </w:tr>
      <w:tr w:rsidR="00820EEF" w:rsidRPr="007B512A" w14:paraId="26BE9466"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64" w14:textId="77777777" w:rsidR="00820EEF" w:rsidRPr="00944768" w:rsidRDefault="00820EEF" w:rsidP="00EC6FF6">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9465" w14:textId="77777777" w:rsidR="00820EEF" w:rsidRPr="00944768" w:rsidRDefault="00820EEF" w:rsidP="00EC6FF6">
            <w:pPr>
              <w:pStyle w:val="TableText"/>
              <w:rPr>
                <w:rFonts w:cs="Arial"/>
              </w:rPr>
            </w:pPr>
            <w:r w:rsidRPr="00944768">
              <w:rPr>
                <w:rFonts w:cs="Arial"/>
              </w:rPr>
              <w:t>Gilead Custom Application</w:t>
            </w:r>
          </w:p>
        </w:tc>
      </w:tr>
      <w:tr w:rsidR="00820EEF" w:rsidRPr="007B512A" w14:paraId="26BE9469" w14:textId="77777777" w:rsidTr="00EC6FF6">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67" w14:textId="77777777" w:rsidR="00820EEF" w:rsidRPr="00944768" w:rsidRDefault="00820EEF" w:rsidP="00EC6FF6">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9468" w14:textId="77777777" w:rsidR="00820EEF" w:rsidRPr="00944768" w:rsidRDefault="00820EEF" w:rsidP="00EC6FF6">
            <w:pPr>
              <w:pStyle w:val="TableText"/>
              <w:rPr>
                <w:rFonts w:cs="Arial"/>
              </w:rPr>
            </w:pPr>
            <w:r w:rsidRPr="00944768">
              <w:rPr>
                <w:rFonts w:cs="Arial"/>
              </w:rPr>
              <w:t>Gilead Print Commercial Invoices</w:t>
            </w:r>
          </w:p>
        </w:tc>
      </w:tr>
      <w:tr w:rsidR="00820EEF" w:rsidRPr="007B512A" w14:paraId="26BE946C" w14:textId="77777777" w:rsidTr="00EC6FF6">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6A" w14:textId="77777777" w:rsidR="00820EEF" w:rsidRPr="00944768" w:rsidRDefault="00820EEF" w:rsidP="00EC6FF6">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946B" w14:textId="77777777" w:rsidR="00820EEF" w:rsidRPr="00944768" w:rsidRDefault="00820EEF" w:rsidP="00EC6FF6">
            <w:pPr>
              <w:pStyle w:val="TableText"/>
              <w:rPr>
                <w:rFonts w:cs="Arial"/>
              </w:rPr>
            </w:pPr>
            <w:r w:rsidRPr="00944768">
              <w:rPr>
                <w:rFonts w:cs="Arial"/>
              </w:rPr>
              <w:t>XXGILARCOMINV</w:t>
            </w:r>
          </w:p>
        </w:tc>
      </w:tr>
      <w:tr w:rsidR="00820EEF" w:rsidRPr="007B512A" w14:paraId="26BE946F" w14:textId="77777777" w:rsidTr="00EC6FF6">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6D" w14:textId="77777777" w:rsidR="00820EEF" w:rsidRPr="00944768" w:rsidRDefault="00820EEF" w:rsidP="00EC6FF6">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946E" w14:textId="77777777" w:rsidR="00820EEF" w:rsidRPr="00944768" w:rsidRDefault="00820EEF" w:rsidP="00EC6FF6">
            <w:pPr>
              <w:pStyle w:val="TableText"/>
              <w:rPr>
                <w:rFonts w:cs="Arial"/>
              </w:rPr>
            </w:pPr>
            <w:r w:rsidRPr="00944768">
              <w:rPr>
                <w:rFonts w:cs="Arial"/>
              </w:rPr>
              <w:t>Y</w:t>
            </w:r>
          </w:p>
        </w:tc>
      </w:tr>
      <w:tr w:rsidR="00820EEF" w:rsidRPr="007B512A" w14:paraId="26BE9472"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70" w14:textId="77777777" w:rsidR="00820EEF" w:rsidRPr="00944768" w:rsidRDefault="00820EEF" w:rsidP="00EC6FF6">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9471" w14:textId="77777777" w:rsidR="00820EEF" w:rsidRPr="00944768" w:rsidRDefault="00820EEF" w:rsidP="00EC6FF6">
            <w:pPr>
              <w:pStyle w:val="TableText"/>
              <w:rPr>
                <w:rFonts w:cs="Arial"/>
              </w:rPr>
            </w:pPr>
            <w:r w:rsidRPr="00944768">
              <w:rPr>
                <w:rFonts w:cs="Arial"/>
              </w:rPr>
              <w:t>XML</w:t>
            </w:r>
          </w:p>
        </w:tc>
      </w:tr>
      <w:tr w:rsidR="00820EEF" w:rsidRPr="007B512A" w14:paraId="26BE9475"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73" w14:textId="77777777" w:rsidR="00820EEF" w:rsidRPr="00944768" w:rsidRDefault="00820EEF" w:rsidP="00EC6FF6">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9474" w14:textId="77777777" w:rsidR="00820EEF" w:rsidRPr="00944768" w:rsidRDefault="00820EEF" w:rsidP="00EC6FF6">
            <w:pPr>
              <w:pStyle w:val="TableText"/>
              <w:rPr>
                <w:rFonts w:cs="Arial"/>
              </w:rPr>
            </w:pPr>
          </w:p>
        </w:tc>
      </w:tr>
      <w:tr w:rsidR="00820EEF" w:rsidRPr="007B512A" w14:paraId="26BE9478"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76" w14:textId="77777777" w:rsidR="00820EEF" w:rsidRPr="00944768" w:rsidRDefault="00820EEF" w:rsidP="00EC6FF6">
            <w:pPr>
              <w:rPr>
                <w:rFonts w:cs="Arial"/>
                <w:b/>
                <w:sz w:val="20"/>
                <w:szCs w:val="20"/>
              </w:rPr>
            </w:pPr>
            <w:r w:rsidRPr="00944768">
              <w:rPr>
                <w:rFonts w:cs="Arial"/>
                <w:b/>
                <w:sz w:val="20"/>
                <w:szCs w:val="20"/>
              </w:rPr>
              <w:t>Style</w:t>
            </w:r>
          </w:p>
        </w:tc>
        <w:tc>
          <w:tcPr>
            <w:tcW w:w="4860" w:type="dxa"/>
            <w:tcBorders>
              <w:left w:val="single" w:sz="12" w:space="0" w:color="auto"/>
            </w:tcBorders>
          </w:tcPr>
          <w:p w14:paraId="26BE9477" w14:textId="77777777" w:rsidR="00820EEF" w:rsidRPr="00944768" w:rsidRDefault="00820EEF" w:rsidP="00EC6FF6">
            <w:pPr>
              <w:pStyle w:val="TableText"/>
              <w:rPr>
                <w:rFonts w:cs="Arial"/>
              </w:rPr>
            </w:pPr>
            <w:r w:rsidRPr="00944768">
              <w:rPr>
                <w:rFonts w:cs="Arial"/>
              </w:rPr>
              <w:t>Invoice Print</w:t>
            </w:r>
          </w:p>
        </w:tc>
      </w:tr>
    </w:tbl>
    <w:p w14:paraId="68D7F8A4" w14:textId="77777777" w:rsidR="00F64322" w:rsidRDefault="00F64322" w:rsidP="0039326D">
      <w:pPr>
        <w:pStyle w:val="Level1"/>
      </w:pPr>
      <w:bookmarkStart w:id="182" w:name="_Toc137539064"/>
      <w:bookmarkStart w:id="183" w:name="_Toc182108291"/>
      <w:bookmarkStart w:id="184" w:name="_Toc182128760"/>
      <w:bookmarkStart w:id="185" w:name="_Toc182729262"/>
      <w:bookmarkStart w:id="186" w:name="_Toc237768664"/>
      <w:bookmarkStart w:id="187" w:name="_Toc237768847"/>
      <w:bookmarkStart w:id="188" w:name="_Toc237768921"/>
      <w:bookmarkStart w:id="189" w:name="_Toc415816962"/>
      <w:bookmarkStart w:id="190" w:name="_Toc453849520"/>
      <w:bookmarkStart w:id="191" w:name="_Toc453849657"/>
      <w:bookmarkStart w:id="192" w:name="_Toc478637813"/>
      <w:bookmarkStart w:id="193" w:name="_Toc498519697"/>
      <w:bookmarkStart w:id="194" w:name="_Toc509914772"/>
      <w:bookmarkStart w:id="195" w:name="_Toc513558542"/>
      <w:bookmarkStart w:id="196" w:name="_Toc515545121"/>
      <w:bookmarkStart w:id="197" w:name="_Toc524092590"/>
    </w:p>
    <w:p w14:paraId="26BE9479" w14:textId="77777777" w:rsidR="00BB6727" w:rsidRDefault="00BB6727" w:rsidP="0039326D">
      <w:pPr>
        <w:pStyle w:val="Level1"/>
      </w:pPr>
      <w:r w:rsidRPr="00E55F92">
        <w:t>Concurrent Program Definition</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26BE947A" w14:textId="77777777" w:rsidR="00820EEF" w:rsidRDefault="00820EEF" w:rsidP="00820EEF">
      <w:pPr>
        <w:ind w:left="1440"/>
      </w:pPr>
      <w:r>
        <w:t xml:space="preserve">1)  </w:t>
      </w:r>
      <w:r w:rsidRPr="0090439B">
        <w:t xml:space="preserve">Gilead Print Commercial </w:t>
      </w:r>
      <w:r w:rsidR="00944768" w:rsidRPr="0090439B">
        <w:t>Invoices</w:t>
      </w:r>
      <w:r w:rsidR="00944768">
        <w:t xml:space="preserve"> (</w:t>
      </w:r>
      <w:r>
        <w:t>Main)</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7D" w14:textId="77777777" w:rsidTr="00EC6FF6">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7B" w14:textId="77777777" w:rsidR="00820EEF" w:rsidRPr="00944768" w:rsidRDefault="00820EEF" w:rsidP="00EC6FF6">
            <w:pPr>
              <w:rPr>
                <w:rFonts w:cs="Arial"/>
                <w:b/>
                <w:sz w:val="20"/>
                <w:szCs w:val="20"/>
              </w:rPr>
            </w:pPr>
            <w:r w:rsidRPr="00944768">
              <w:rPr>
                <w:rFonts w:cs="Arial"/>
                <w:b/>
                <w:sz w:val="20"/>
                <w:szCs w:val="20"/>
              </w:rPr>
              <w:t>Program</w:t>
            </w:r>
          </w:p>
        </w:tc>
        <w:tc>
          <w:tcPr>
            <w:tcW w:w="4860" w:type="dxa"/>
            <w:tcBorders>
              <w:left w:val="single" w:sz="12" w:space="0" w:color="auto"/>
            </w:tcBorders>
          </w:tcPr>
          <w:p w14:paraId="26BE947C" w14:textId="77777777" w:rsidR="00820EEF" w:rsidRPr="00944768" w:rsidRDefault="00820EEF" w:rsidP="00EC6FF6">
            <w:pPr>
              <w:pStyle w:val="TableText"/>
              <w:rPr>
                <w:rFonts w:cs="Arial"/>
              </w:rPr>
            </w:pPr>
            <w:r w:rsidRPr="00944768">
              <w:rPr>
                <w:rFonts w:cs="Arial"/>
              </w:rPr>
              <w:t>Gilead Print Commercial Invoices(Main)</w:t>
            </w:r>
          </w:p>
        </w:tc>
      </w:tr>
      <w:tr w:rsidR="00820EEF" w:rsidRPr="007B512A" w14:paraId="26BE9480"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7E" w14:textId="77777777" w:rsidR="00820EEF" w:rsidRPr="00944768" w:rsidRDefault="00820EEF" w:rsidP="00EC6FF6">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947F" w14:textId="77777777" w:rsidR="00820EEF" w:rsidRPr="00944768" w:rsidRDefault="00820EEF" w:rsidP="00EC6FF6">
            <w:pPr>
              <w:pStyle w:val="TableText"/>
              <w:rPr>
                <w:rFonts w:cs="Arial"/>
              </w:rPr>
            </w:pPr>
            <w:r w:rsidRPr="00944768">
              <w:rPr>
                <w:rFonts w:cs="Arial"/>
              </w:rPr>
              <w:t>XXGILARCOMINVCP</w:t>
            </w:r>
          </w:p>
        </w:tc>
      </w:tr>
      <w:tr w:rsidR="00820EEF" w:rsidRPr="007B512A" w14:paraId="26BE9483"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81" w14:textId="77777777" w:rsidR="00820EEF" w:rsidRPr="00944768" w:rsidRDefault="00820EEF" w:rsidP="00EC6FF6">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9482" w14:textId="77777777" w:rsidR="00820EEF" w:rsidRPr="00944768" w:rsidRDefault="00820EEF" w:rsidP="00EC6FF6">
            <w:pPr>
              <w:pStyle w:val="TableText"/>
              <w:rPr>
                <w:rFonts w:cs="Arial"/>
              </w:rPr>
            </w:pPr>
            <w:r w:rsidRPr="00944768">
              <w:rPr>
                <w:rFonts w:cs="Arial"/>
              </w:rPr>
              <w:t>Gilead Custom Application</w:t>
            </w:r>
          </w:p>
        </w:tc>
      </w:tr>
      <w:tr w:rsidR="00820EEF" w:rsidRPr="007B512A" w14:paraId="26BE9486" w14:textId="77777777" w:rsidTr="00EC6FF6">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84" w14:textId="77777777" w:rsidR="00820EEF" w:rsidRPr="00944768" w:rsidRDefault="00820EEF" w:rsidP="00EC6FF6">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9485" w14:textId="77777777" w:rsidR="00820EEF" w:rsidRPr="00944768" w:rsidRDefault="00820EEF" w:rsidP="00EC6FF6">
            <w:pPr>
              <w:pStyle w:val="TableText"/>
              <w:rPr>
                <w:rFonts w:cs="Arial"/>
              </w:rPr>
            </w:pPr>
            <w:r w:rsidRPr="00944768">
              <w:rPr>
                <w:rFonts w:cs="Arial"/>
              </w:rPr>
              <w:t>Gilead Print Commercial Invoices(Main)</w:t>
            </w:r>
          </w:p>
        </w:tc>
      </w:tr>
      <w:tr w:rsidR="00820EEF" w:rsidRPr="007B512A" w14:paraId="26BE9489" w14:textId="77777777" w:rsidTr="00EC6FF6">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87" w14:textId="77777777" w:rsidR="00820EEF" w:rsidRPr="00944768" w:rsidRDefault="00820EEF" w:rsidP="00EC6FF6">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9488" w14:textId="77777777" w:rsidR="00820EEF" w:rsidRPr="00944768" w:rsidRDefault="00820EEF" w:rsidP="00EC6FF6">
            <w:pPr>
              <w:pStyle w:val="TableText"/>
              <w:rPr>
                <w:rFonts w:cs="Arial"/>
              </w:rPr>
            </w:pPr>
            <w:r w:rsidRPr="00944768">
              <w:rPr>
                <w:rFonts w:cs="Arial"/>
              </w:rPr>
              <w:t>XXGILARCOMINVCP</w:t>
            </w:r>
          </w:p>
        </w:tc>
      </w:tr>
      <w:tr w:rsidR="00820EEF" w:rsidRPr="007B512A" w14:paraId="26BE948C" w14:textId="77777777" w:rsidTr="00EC6FF6">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8A" w14:textId="77777777" w:rsidR="00820EEF" w:rsidRPr="00944768" w:rsidRDefault="00820EEF" w:rsidP="00EC6FF6">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948B" w14:textId="77777777" w:rsidR="00820EEF" w:rsidRPr="00944768" w:rsidRDefault="00820EEF" w:rsidP="00EC6FF6">
            <w:pPr>
              <w:pStyle w:val="TableText"/>
              <w:rPr>
                <w:rFonts w:cs="Arial"/>
              </w:rPr>
            </w:pPr>
            <w:r w:rsidRPr="00944768">
              <w:rPr>
                <w:rFonts w:cs="Arial"/>
              </w:rPr>
              <w:t>Y</w:t>
            </w:r>
          </w:p>
        </w:tc>
      </w:tr>
      <w:tr w:rsidR="00820EEF" w:rsidRPr="007B512A" w14:paraId="26BE948F"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8D" w14:textId="77777777" w:rsidR="00820EEF" w:rsidRPr="00944768" w:rsidRDefault="00820EEF" w:rsidP="00EC6FF6">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948E" w14:textId="77777777" w:rsidR="00820EEF" w:rsidRPr="00944768" w:rsidRDefault="00820EEF" w:rsidP="00EC6FF6">
            <w:pPr>
              <w:pStyle w:val="TableText"/>
              <w:rPr>
                <w:rFonts w:cs="Arial"/>
              </w:rPr>
            </w:pPr>
            <w:r w:rsidRPr="00944768">
              <w:rPr>
                <w:rFonts w:cs="Arial"/>
              </w:rPr>
              <w:t>Text</w:t>
            </w:r>
          </w:p>
        </w:tc>
      </w:tr>
      <w:tr w:rsidR="00820EEF" w:rsidRPr="007B512A" w14:paraId="26BE9492"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90" w14:textId="77777777" w:rsidR="00820EEF" w:rsidRPr="00944768" w:rsidRDefault="00820EEF" w:rsidP="00EC6FF6">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9491" w14:textId="77777777" w:rsidR="00820EEF" w:rsidRPr="00944768" w:rsidRDefault="00820EEF" w:rsidP="00EC6FF6">
            <w:pPr>
              <w:pStyle w:val="TableText"/>
              <w:rPr>
                <w:rFonts w:cs="Arial"/>
              </w:rPr>
            </w:pPr>
          </w:p>
        </w:tc>
      </w:tr>
      <w:tr w:rsidR="00820EEF" w:rsidRPr="007B512A" w14:paraId="26BE9495"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93" w14:textId="77777777" w:rsidR="00820EEF" w:rsidRPr="00944768" w:rsidRDefault="00820EEF" w:rsidP="00EC6FF6">
            <w:pPr>
              <w:rPr>
                <w:rFonts w:cs="Arial"/>
                <w:b/>
                <w:sz w:val="20"/>
                <w:szCs w:val="20"/>
              </w:rPr>
            </w:pPr>
            <w:r w:rsidRPr="00944768">
              <w:rPr>
                <w:rFonts w:cs="Arial"/>
                <w:b/>
                <w:sz w:val="20"/>
                <w:szCs w:val="20"/>
              </w:rPr>
              <w:t>Style</w:t>
            </w:r>
          </w:p>
        </w:tc>
        <w:tc>
          <w:tcPr>
            <w:tcW w:w="4860" w:type="dxa"/>
            <w:tcBorders>
              <w:left w:val="single" w:sz="12" w:space="0" w:color="auto"/>
            </w:tcBorders>
          </w:tcPr>
          <w:p w14:paraId="26BE9494" w14:textId="77777777" w:rsidR="00820EEF" w:rsidRPr="00944768" w:rsidRDefault="00820EEF" w:rsidP="00EC6FF6">
            <w:pPr>
              <w:pStyle w:val="TableText"/>
              <w:rPr>
                <w:rFonts w:cs="Arial"/>
              </w:rPr>
            </w:pPr>
          </w:p>
        </w:tc>
      </w:tr>
    </w:tbl>
    <w:p w14:paraId="26BE9496" w14:textId="77777777" w:rsidR="00820EEF" w:rsidRPr="0090439B" w:rsidRDefault="00820EEF" w:rsidP="00820EEF">
      <w:pPr>
        <w:ind w:left="1440"/>
      </w:pPr>
      <w:r>
        <w:t xml:space="preserve">2)  </w:t>
      </w:r>
      <w:r w:rsidRPr="0090439B">
        <w:t>Gilead Print Commercial Invoices</w:t>
      </w:r>
      <w:r>
        <w:t>:</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99" w14:textId="77777777" w:rsidTr="00EC6FF6">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97" w14:textId="77777777" w:rsidR="00820EEF" w:rsidRPr="00944768" w:rsidRDefault="00820EEF" w:rsidP="00EC6FF6">
            <w:pPr>
              <w:rPr>
                <w:rFonts w:cs="Arial"/>
                <w:b/>
                <w:sz w:val="20"/>
                <w:szCs w:val="20"/>
              </w:rPr>
            </w:pPr>
            <w:r w:rsidRPr="00944768">
              <w:rPr>
                <w:rFonts w:cs="Arial"/>
                <w:b/>
                <w:sz w:val="20"/>
                <w:szCs w:val="20"/>
              </w:rPr>
              <w:t>Program</w:t>
            </w:r>
          </w:p>
        </w:tc>
        <w:tc>
          <w:tcPr>
            <w:tcW w:w="4860" w:type="dxa"/>
            <w:tcBorders>
              <w:left w:val="single" w:sz="12" w:space="0" w:color="auto"/>
            </w:tcBorders>
          </w:tcPr>
          <w:p w14:paraId="26BE9498" w14:textId="77777777" w:rsidR="00820EEF" w:rsidRPr="00944768" w:rsidRDefault="00820EEF" w:rsidP="00EC6FF6">
            <w:pPr>
              <w:pStyle w:val="TableText"/>
              <w:rPr>
                <w:rFonts w:cs="Arial"/>
              </w:rPr>
            </w:pPr>
            <w:r w:rsidRPr="00944768">
              <w:rPr>
                <w:rFonts w:cs="Arial"/>
              </w:rPr>
              <w:t>Gilead Print Commercial Invoices</w:t>
            </w:r>
          </w:p>
        </w:tc>
      </w:tr>
      <w:tr w:rsidR="00820EEF" w:rsidRPr="007B512A" w14:paraId="26BE949C"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9A" w14:textId="77777777" w:rsidR="00820EEF" w:rsidRPr="00944768" w:rsidRDefault="00820EEF" w:rsidP="00EC6FF6">
            <w:pPr>
              <w:rPr>
                <w:rFonts w:cs="Arial"/>
                <w:b/>
                <w:sz w:val="20"/>
                <w:szCs w:val="20"/>
              </w:rPr>
            </w:pPr>
            <w:r w:rsidRPr="00944768">
              <w:rPr>
                <w:rFonts w:cs="Arial"/>
                <w:b/>
                <w:sz w:val="20"/>
                <w:szCs w:val="20"/>
              </w:rPr>
              <w:lastRenderedPageBreak/>
              <w:t>Short Name</w:t>
            </w:r>
          </w:p>
        </w:tc>
        <w:tc>
          <w:tcPr>
            <w:tcW w:w="4860" w:type="dxa"/>
            <w:tcBorders>
              <w:left w:val="single" w:sz="12" w:space="0" w:color="auto"/>
            </w:tcBorders>
          </w:tcPr>
          <w:p w14:paraId="26BE949B" w14:textId="77777777" w:rsidR="00820EEF" w:rsidRPr="00944768" w:rsidRDefault="00820EEF" w:rsidP="00EC6FF6">
            <w:pPr>
              <w:pStyle w:val="TableText"/>
              <w:rPr>
                <w:rFonts w:cs="Arial"/>
              </w:rPr>
            </w:pPr>
            <w:r w:rsidRPr="00944768">
              <w:rPr>
                <w:rFonts w:cs="Arial"/>
              </w:rPr>
              <w:t>XXGILARCOMINV</w:t>
            </w:r>
          </w:p>
        </w:tc>
      </w:tr>
      <w:tr w:rsidR="00820EEF" w:rsidRPr="007B512A" w14:paraId="26BE949F"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9D" w14:textId="77777777" w:rsidR="00820EEF" w:rsidRPr="00944768" w:rsidRDefault="00820EEF" w:rsidP="00EC6FF6">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949E" w14:textId="77777777" w:rsidR="00820EEF" w:rsidRPr="00944768" w:rsidRDefault="00820EEF" w:rsidP="00EC6FF6">
            <w:pPr>
              <w:pStyle w:val="TableText"/>
              <w:rPr>
                <w:rFonts w:cs="Arial"/>
              </w:rPr>
            </w:pPr>
            <w:r w:rsidRPr="00944768">
              <w:rPr>
                <w:rFonts w:cs="Arial"/>
              </w:rPr>
              <w:t>Gilead Custom Application</w:t>
            </w:r>
          </w:p>
        </w:tc>
      </w:tr>
      <w:tr w:rsidR="00820EEF" w:rsidRPr="007B512A" w14:paraId="26BE94A2" w14:textId="77777777" w:rsidTr="00EC6FF6">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A0" w14:textId="77777777" w:rsidR="00820EEF" w:rsidRPr="00944768" w:rsidRDefault="00820EEF" w:rsidP="00EC6FF6">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94A1" w14:textId="77777777" w:rsidR="00820EEF" w:rsidRPr="00944768" w:rsidRDefault="00820EEF" w:rsidP="00EC6FF6">
            <w:pPr>
              <w:pStyle w:val="TableText"/>
              <w:rPr>
                <w:rFonts w:cs="Arial"/>
              </w:rPr>
            </w:pPr>
            <w:r w:rsidRPr="00944768">
              <w:rPr>
                <w:rFonts w:cs="Arial"/>
              </w:rPr>
              <w:t>Gilead Print Commercial Invoices</w:t>
            </w:r>
          </w:p>
        </w:tc>
      </w:tr>
      <w:tr w:rsidR="00820EEF" w:rsidRPr="007B512A" w14:paraId="26BE94A5" w14:textId="77777777" w:rsidTr="00EC6FF6">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A3" w14:textId="77777777" w:rsidR="00820EEF" w:rsidRPr="00944768" w:rsidRDefault="00820EEF" w:rsidP="00EC6FF6">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94A4" w14:textId="77777777" w:rsidR="00820EEF" w:rsidRPr="00944768" w:rsidRDefault="00820EEF" w:rsidP="00EC6FF6">
            <w:pPr>
              <w:pStyle w:val="TableText"/>
              <w:rPr>
                <w:rFonts w:cs="Arial"/>
              </w:rPr>
            </w:pPr>
            <w:r w:rsidRPr="00944768">
              <w:rPr>
                <w:rFonts w:cs="Arial"/>
              </w:rPr>
              <w:t>XXGILARCOMINV</w:t>
            </w:r>
          </w:p>
        </w:tc>
      </w:tr>
      <w:tr w:rsidR="00820EEF" w:rsidRPr="007B512A" w14:paraId="26BE94A8" w14:textId="77777777" w:rsidTr="00EC6FF6">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A6" w14:textId="77777777" w:rsidR="00820EEF" w:rsidRPr="00944768" w:rsidRDefault="00820EEF" w:rsidP="00EC6FF6">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94A7" w14:textId="77777777" w:rsidR="00820EEF" w:rsidRPr="00944768" w:rsidRDefault="00820EEF" w:rsidP="00EC6FF6">
            <w:pPr>
              <w:pStyle w:val="TableText"/>
              <w:rPr>
                <w:rFonts w:cs="Arial"/>
              </w:rPr>
            </w:pPr>
            <w:r w:rsidRPr="00944768">
              <w:rPr>
                <w:rFonts w:cs="Arial"/>
              </w:rPr>
              <w:t>Y</w:t>
            </w:r>
          </w:p>
        </w:tc>
      </w:tr>
      <w:tr w:rsidR="00820EEF" w:rsidRPr="007B512A" w14:paraId="26BE94AB"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A9" w14:textId="77777777" w:rsidR="00820EEF" w:rsidRPr="00944768" w:rsidRDefault="00820EEF" w:rsidP="00EC6FF6">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94AA" w14:textId="77777777" w:rsidR="00820EEF" w:rsidRPr="00944768" w:rsidRDefault="00820EEF" w:rsidP="00EC6FF6">
            <w:pPr>
              <w:pStyle w:val="TableText"/>
              <w:rPr>
                <w:rFonts w:cs="Arial"/>
              </w:rPr>
            </w:pPr>
            <w:r w:rsidRPr="00944768">
              <w:rPr>
                <w:rFonts w:cs="Arial"/>
              </w:rPr>
              <w:t>XML</w:t>
            </w:r>
          </w:p>
        </w:tc>
      </w:tr>
      <w:tr w:rsidR="00820EEF" w:rsidRPr="007B512A" w14:paraId="26BE94AE"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AC" w14:textId="77777777" w:rsidR="00820EEF" w:rsidRPr="00944768" w:rsidRDefault="00820EEF" w:rsidP="00EC6FF6">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94AD" w14:textId="77777777" w:rsidR="00820EEF" w:rsidRPr="00944768" w:rsidRDefault="00820EEF" w:rsidP="00EC6FF6">
            <w:pPr>
              <w:pStyle w:val="TableText"/>
              <w:rPr>
                <w:rFonts w:cs="Arial"/>
              </w:rPr>
            </w:pPr>
          </w:p>
        </w:tc>
      </w:tr>
      <w:tr w:rsidR="00820EEF" w:rsidRPr="007B512A" w14:paraId="26BE94B1"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AF" w14:textId="77777777" w:rsidR="00820EEF" w:rsidRPr="00944768" w:rsidRDefault="00820EEF" w:rsidP="00EC6FF6">
            <w:pPr>
              <w:rPr>
                <w:rFonts w:cs="Arial"/>
                <w:b/>
                <w:sz w:val="20"/>
                <w:szCs w:val="20"/>
              </w:rPr>
            </w:pPr>
            <w:r w:rsidRPr="00944768">
              <w:rPr>
                <w:rFonts w:cs="Arial"/>
                <w:b/>
                <w:sz w:val="20"/>
                <w:szCs w:val="20"/>
              </w:rPr>
              <w:t>Style</w:t>
            </w:r>
          </w:p>
        </w:tc>
        <w:tc>
          <w:tcPr>
            <w:tcW w:w="4860" w:type="dxa"/>
            <w:tcBorders>
              <w:left w:val="single" w:sz="12" w:space="0" w:color="auto"/>
            </w:tcBorders>
          </w:tcPr>
          <w:p w14:paraId="26BE94B0" w14:textId="77777777" w:rsidR="00820EEF" w:rsidRPr="00944768" w:rsidRDefault="00820EEF" w:rsidP="00EC6FF6">
            <w:pPr>
              <w:pStyle w:val="TableText"/>
              <w:rPr>
                <w:rFonts w:cs="Arial"/>
              </w:rPr>
            </w:pPr>
            <w:r w:rsidRPr="00944768">
              <w:rPr>
                <w:rFonts w:cs="Arial"/>
              </w:rPr>
              <w:t>Invoice Print</w:t>
            </w:r>
          </w:p>
        </w:tc>
      </w:tr>
    </w:tbl>
    <w:p w14:paraId="4B085750" w14:textId="77777777" w:rsidR="00F64322" w:rsidRDefault="00F64322" w:rsidP="0039326D">
      <w:pPr>
        <w:pStyle w:val="Level1"/>
      </w:pPr>
      <w:bookmarkStart w:id="198" w:name="_Toc137539065"/>
      <w:bookmarkStart w:id="199" w:name="_Toc182108292"/>
      <w:bookmarkStart w:id="200" w:name="_Toc182128761"/>
      <w:bookmarkStart w:id="201" w:name="_Toc182729263"/>
      <w:bookmarkStart w:id="202" w:name="_Toc237768665"/>
      <w:bookmarkStart w:id="203" w:name="_Toc237768848"/>
      <w:bookmarkStart w:id="204" w:name="_Toc237768922"/>
      <w:bookmarkStart w:id="205" w:name="_Toc415816963"/>
      <w:bookmarkStart w:id="206" w:name="_Toc453849521"/>
      <w:bookmarkStart w:id="207" w:name="_Toc453849658"/>
      <w:bookmarkStart w:id="208" w:name="_Toc478637814"/>
      <w:bookmarkStart w:id="209" w:name="_Toc498519698"/>
      <w:bookmarkStart w:id="210" w:name="_Toc509914773"/>
      <w:bookmarkStart w:id="211" w:name="_Toc513558543"/>
      <w:bookmarkStart w:id="212" w:name="_Toc515545122"/>
      <w:bookmarkStart w:id="213" w:name="_Toc524092591"/>
    </w:p>
    <w:p w14:paraId="1A0A82FD" w14:textId="77777777" w:rsidR="00F64322" w:rsidRDefault="00F64322" w:rsidP="0039326D">
      <w:pPr>
        <w:pStyle w:val="Level1"/>
      </w:pPr>
    </w:p>
    <w:p w14:paraId="204FDF1B" w14:textId="77777777" w:rsidR="00F64322" w:rsidRDefault="00F64322" w:rsidP="0039326D">
      <w:pPr>
        <w:pStyle w:val="Level1"/>
      </w:pPr>
    </w:p>
    <w:p w14:paraId="332ED551" w14:textId="77777777" w:rsidR="00F64322" w:rsidRDefault="00F64322" w:rsidP="0039326D">
      <w:pPr>
        <w:pStyle w:val="Level1"/>
      </w:pPr>
    </w:p>
    <w:p w14:paraId="26BA5B58" w14:textId="77777777" w:rsidR="00F64322" w:rsidRDefault="00F64322" w:rsidP="0039326D">
      <w:pPr>
        <w:pStyle w:val="Level1"/>
      </w:pPr>
    </w:p>
    <w:p w14:paraId="564F0D6B" w14:textId="77777777" w:rsidR="00F64322" w:rsidRDefault="00F64322" w:rsidP="0039326D">
      <w:pPr>
        <w:pStyle w:val="Level1"/>
      </w:pPr>
    </w:p>
    <w:p w14:paraId="26BE94B2" w14:textId="77777777" w:rsidR="00BB6727" w:rsidRDefault="00BB6727" w:rsidP="0039326D">
      <w:pPr>
        <w:pStyle w:val="Level1"/>
      </w:pPr>
      <w:r w:rsidRPr="00204CEE">
        <w:t>Concurrent Program Parameters</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r w:rsidRPr="00204CEE">
        <w:t xml:space="preserve"> </w:t>
      </w:r>
    </w:p>
    <w:p w14:paraId="31C2A288" w14:textId="77777777" w:rsidR="00F64322" w:rsidRDefault="00F64322" w:rsidP="0039326D">
      <w:pPr>
        <w:pStyle w:val="Level1"/>
      </w:pPr>
    </w:p>
    <w:p w14:paraId="26BE94B3" w14:textId="77777777" w:rsidR="00820EEF" w:rsidRPr="00944768" w:rsidRDefault="00820EEF" w:rsidP="00F07927">
      <w:pPr>
        <w:pStyle w:val="BodyText"/>
        <w:numPr>
          <w:ilvl w:val="0"/>
          <w:numId w:val="22"/>
        </w:numPr>
        <w:rPr>
          <w:rFonts w:ascii="Arial" w:hAnsi="Arial" w:cs="Arial"/>
          <w:sz w:val="22"/>
          <w:szCs w:val="22"/>
        </w:rPr>
      </w:pPr>
      <w:r w:rsidRPr="00944768">
        <w:rPr>
          <w:rFonts w:ascii="Arial" w:hAnsi="Arial" w:cs="Arial"/>
          <w:b/>
          <w:sz w:val="22"/>
          <w:szCs w:val="22"/>
          <w:u w:val="single"/>
        </w:rPr>
        <w:t>Gilead Print Commercial Invoices(Main)</w:t>
      </w:r>
      <w:r w:rsidRPr="00944768">
        <w:rPr>
          <w:rFonts w:ascii="Arial" w:hAnsi="Arial" w:cs="Arial"/>
          <w:sz w:val="22"/>
          <w:szCs w:val="22"/>
        </w:rPr>
        <w:t>:</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B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B4" w14:textId="77777777" w:rsidR="00820EEF" w:rsidRPr="00944768" w:rsidRDefault="00820EEF" w:rsidP="00EC6FF6">
            <w:pPr>
              <w:rPr>
                <w:rFonts w:cs="Arial"/>
                <w:b/>
                <w:sz w:val="20"/>
                <w:szCs w:val="20"/>
              </w:rPr>
            </w:pPr>
            <w:r w:rsidRPr="00944768">
              <w:rPr>
                <w:rFonts w:cs="Arial"/>
                <w:b/>
                <w:sz w:val="20"/>
                <w:szCs w:val="20"/>
              </w:rPr>
              <w:t>Seq</w:t>
            </w:r>
          </w:p>
        </w:tc>
        <w:tc>
          <w:tcPr>
            <w:tcW w:w="4860" w:type="dxa"/>
            <w:tcBorders>
              <w:left w:val="single" w:sz="12" w:space="0" w:color="auto"/>
            </w:tcBorders>
          </w:tcPr>
          <w:p w14:paraId="26BE94B5" w14:textId="77777777" w:rsidR="00820EEF" w:rsidRPr="00944768" w:rsidRDefault="00820EEF" w:rsidP="00EC6FF6">
            <w:pPr>
              <w:pStyle w:val="TableText"/>
              <w:rPr>
                <w:rFonts w:cs="Arial"/>
              </w:rPr>
            </w:pPr>
            <w:r w:rsidRPr="00944768">
              <w:rPr>
                <w:rFonts w:cs="Arial"/>
              </w:rPr>
              <w:t>5</w:t>
            </w:r>
          </w:p>
        </w:tc>
      </w:tr>
      <w:tr w:rsidR="00820EEF" w:rsidRPr="007B512A" w14:paraId="26BE94B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B7" w14:textId="77777777" w:rsidR="00820EEF" w:rsidRPr="00944768" w:rsidRDefault="00820EEF" w:rsidP="00EC6FF6">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94B8" w14:textId="77777777" w:rsidR="00820EEF" w:rsidRPr="00944768" w:rsidRDefault="00820EEF" w:rsidP="00EC6FF6">
            <w:pPr>
              <w:pStyle w:val="TableText"/>
              <w:rPr>
                <w:rFonts w:cs="Arial"/>
              </w:rPr>
            </w:pPr>
            <w:r w:rsidRPr="00944768">
              <w:rPr>
                <w:rFonts w:cs="Arial"/>
              </w:rPr>
              <w:t>Order By</w:t>
            </w:r>
          </w:p>
        </w:tc>
      </w:tr>
      <w:tr w:rsidR="00820EEF" w:rsidRPr="007B512A" w14:paraId="26BE94B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BA" w14:textId="77777777" w:rsidR="00820EEF" w:rsidRPr="00944768" w:rsidRDefault="00820EEF" w:rsidP="00EC6FF6">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94BB" w14:textId="77777777" w:rsidR="00820EEF" w:rsidRPr="00944768" w:rsidRDefault="00820EEF" w:rsidP="00EC6FF6">
            <w:pPr>
              <w:pStyle w:val="TableText"/>
              <w:rPr>
                <w:rFonts w:cs="Arial"/>
              </w:rPr>
            </w:pPr>
            <w:r w:rsidRPr="00944768">
              <w:rPr>
                <w:rFonts w:cs="Arial"/>
              </w:rPr>
              <w:t>P_ORDER_BY</w:t>
            </w:r>
          </w:p>
        </w:tc>
      </w:tr>
      <w:tr w:rsidR="00820EEF" w:rsidRPr="007B512A" w14:paraId="26BE94B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BD" w14:textId="77777777" w:rsidR="00820EEF" w:rsidRPr="00944768" w:rsidRDefault="00820EEF" w:rsidP="00EC6FF6">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94BE" w14:textId="77777777" w:rsidR="00820EEF" w:rsidRPr="00944768" w:rsidRDefault="00820EEF" w:rsidP="00EC6FF6">
            <w:pPr>
              <w:pStyle w:val="TableText"/>
              <w:rPr>
                <w:rFonts w:cs="Arial"/>
              </w:rPr>
            </w:pPr>
            <w:r w:rsidRPr="00944768">
              <w:rPr>
                <w:rFonts w:cs="Arial"/>
              </w:rPr>
              <w:t>XXGIL_AR_SRS_RAXINV_ORDER_BY</w:t>
            </w:r>
          </w:p>
        </w:tc>
      </w:tr>
      <w:tr w:rsidR="00820EEF" w:rsidRPr="007B512A" w14:paraId="26BE94C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C0" w14:textId="77777777" w:rsidR="00820EEF" w:rsidRPr="00944768" w:rsidRDefault="00820EEF" w:rsidP="00EC6FF6">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94C1" w14:textId="77777777" w:rsidR="00820EEF" w:rsidRPr="00944768" w:rsidRDefault="00820EEF" w:rsidP="00EC6FF6">
            <w:pPr>
              <w:pStyle w:val="TableText"/>
              <w:rPr>
                <w:rFonts w:cs="Arial"/>
              </w:rPr>
            </w:pPr>
            <w:r w:rsidRPr="00944768">
              <w:rPr>
                <w:rFonts w:cs="Arial"/>
              </w:rPr>
              <w:t>select meaning from ar_lookups where lookup_type = 'SRS_RAXINV_ORDER_BY' and lookup_code = 'TRX_NUMBER'</w:t>
            </w:r>
          </w:p>
        </w:tc>
      </w:tr>
      <w:tr w:rsidR="00820EEF" w:rsidRPr="007B512A" w14:paraId="26BE94C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C3" w14:textId="77777777" w:rsidR="00820EEF" w:rsidRPr="00944768" w:rsidRDefault="00820EEF" w:rsidP="00EC6FF6">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94C4" w14:textId="77777777" w:rsidR="00820EEF" w:rsidRPr="00944768" w:rsidRDefault="00820EEF" w:rsidP="00EC6FF6">
            <w:pPr>
              <w:pStyle w:val="TableText"/>
              <w:rPr>
                <w:rFonts w:cs="Arial"/>
              </w:rPr>
            </w:pPr>
            <w:r w:rsidRPr="00944768">
              <w:rPr>
                <w:rFonts w:cs="Arial"/>
              </w:rPr>
              <w:t>Y</w:t>
            </w:r>
          </w:p>
        </w:tc>
      </w:tr>
      <w:tr w:rsidR="00820EEF" w:rsidRPr="007B512A" w14:paraId="26BE94C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C6" w14:textId="77777777" w:rsidR="00820EEF" w:rsidRPr="00944768" w:rsidRDefault="00820EEF" w:rsidP="00EC6FF6">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94C7" w14:textId="77777777" w:rsidR="00820EEF" w:rsidRPr="00944768" w:rsidRDefault="00820EEF" w:rsidP="00EC6FF6">
            <w:pPr>
              <w:pStyle w:val="TableText"/>
              <w:rPr>
                <w:rFonts w:cs="Arial"/>
              </w:rPr>
            </w:pPr>
            <w:r w:rsidRPr="00944768">
              <w:rPr>
                <w:rFonts w:cs="Arial"/>
              </w:rPr>
              <w:t>N</w:t>
            </w:r>
          </w:p>
        </w:tc>
      </w:tr>
      <w:tr w:rsidR="00820EEF" w:rsidRPr="007B512A" w14:paraId="26BE94C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C9" w14:textId="77777777" w:rsidR="00820EEF" w:rsidRPr="00944768" w:rsidRDefault="00820EEF" w:rsidP="00EC6FF6">
            <w:pPr>
              <w:rPr>
                <w:rFonts w:cs="Arial"/>
                <w:b/>
                <w:sz w:val="20"/>
                <w:szCs w:val="20"/>
              </w:rPr>
            </w:pPr>
            <w:r w:rsidRPr="00944768">
              <w:rPr>
                <w:rFonts w:cs="Arial"/>
                <w:b/>
                <w:sz w:val="20"/>
                <w:szCs w:val="20"/>
              </w:rPr>
              <w:t>Prompt</w:t>
            </w:r>
          </w:p>
        </w:tc>
        <w:tc>
          <w:tcPr>
            <w:tcW w:w="4860" w:type="dxa"/>
            <w:tcBorders>
              <w:left w:val="single" w:sz="12" w:space="0" w:color="auto"/>
            </w:tcBorders>
          </w:tcPr>
          <w:p w14:paraId="26BE94CA" w14:textId="77777777" w:rsidR="00820EEF" w:rsidRPr="00944768" w:rsidRDefault="00820EEF" w:rsidP="00EC6FF6">
            <w:pPr>
              <w:pStyle w:val="TableText"/>
              <w:rPr>
                <w:rFonts w:cs="Arial"/>
              </w:rPr>
            </w:pPr>
            <w:r w:rsidRPr="00944768">
              <w:rPr>
                <w:rFonts w:cs="Arial"/>
              </w:rPr>
              <w:t>Order By</w:t>
            </w:r>
          </w:p>
        </w:tc>
      </w:tr>
    </w:tbl>
    <w:p w14:paraId="26BE94CC"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CF"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CD" w14:textId="77777777" w:rsidR="00820EEF" w:rsidRPr="00944768" w:rsidRDefault="00820EEF" w:rsidP="00EC6FF6">
            <w:pPr>
              <w:rPr>
                <w:rFonts w:cs="Arial"/>
                <w:b/>
                <w:sz w:val="20"/>
                <w:szCs w:val="20"/>
              </w:rPr>
            </w:pPr>
            <w:r w:rsidRPr="00944768">
              <w:rPr>
                <w:rFonts w:cs="Arial"/>
                <w:b/>
                <w:sz w:val="20"/>
                <w:szCs w:val="20"/>
              </w:rPr>
              <w:t>Seq</w:t>
            </w:r>
          </w:p>
        </w:tc>
        <w:tc>
          <w:tcPr>
            <w:tcW w:w="4860" w:type="dxa"/>
            <w:tcBorders>
              <w:left w:val="single" w:sz="12" w:space="0" w:color="auto"/>
            </w:tcBorders>
          </w:tcPr>
          <w:p w14:paraId="26BE94CE" w14:textId="77777777" w:rsidR="00820EEF" w:rsidRPr="00944768" w:rsidRDefault="00820EEF" w:rsidP="00EC6FF6">
            <w:pPr>
              <w:pStyle w:val="TableText"/>
              <w:rPr>
                <w:rFonts w:cs="Arial"/>
              </w:rPr>
            </w:pPr>
            <w:r w:rsidRPr="00944768">
              <w:rPr>
                <w:rFonts w:cs="Arial"/>
              </w:rPr>
              <w:t>7</w:t>
            </w:r>
          </w:p>
        </w:tc>
      </w:tr>
      <w:tr w:rsidR="00820EEF" w:rsidRPr="007B512A" w14:paraId="26BE94D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D0" w14:textId="77777777" w:rsidR="00820EEF" w:rsidRPr="00944768" w:rsidRDefault="00820EEF" w:rsidP="00EC6FF6">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94D1" w14:textId="77777777" w:rsidR="00820EEF" w:rsidRPr="00944768" w:rsidRDefault="00820EEF" w:rsidP="00EC6FF6">
            <w:pPr>
              <w:pStyle w:val="TableText"/>
              <w:rPr>
                <w:rFonts w:cs="Arial"/>
              </w:rPr>
            </w:pPr>
            <w:r w:rsidRPr="00944768">
              <w:rPr>
                <w:rFonts w:cs="Arial"/>
              </w:rPr>
              <w:t>Print Choice</w:t>
            </w:r>
          </w:p>
        </w:tc>
      </w:tr>
      <w:tr w:rsidR="00820EEF" w:rsidRPr="007B512A" w14:paraId="26BE94D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D3" w14:textId="77777777" w:rsidR="00820EEF" w:rsidRPr="00944768" w:rsidRDefault="00820EEF" w:rsidP="00EC6FF6">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94D4" w14:textId="77777777" w:rsidR="00820EEF" w:rsidRPr="00944768" w:rsidRDefault="00820EEF" w:rsidP="00EC6FF6">
            <w:pPr>
              <w:pStyle w:val="TableText"/>
              <w:rPr>
                <w:rFonts w:cs="Arial"/>
              </w:rPr>
            </w:pPr>
            <w:r w:rsidRPr="00944768">
              <w:rPr>
                <w:rFonts w:cs="Arial"/>
              </w:rPr>
              <w:t>P_CHOICE</w:t>
            </w:r>
          </w:p>
        </w:tc>
      </w:tr>
      <w:tr w:rsidR="00820EEF" w:rsidRPr="007B512A" w14:paraId="26BE94D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D6" w14:textId="77777777" w:rsidR="00820EEF" w:rsidRPr="00944768" w:rsidRDefault="00820EEF" w:rsidP="00EC6FF6">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94D7" w14:textId="77777777" w:rsidR="00820EEF" w:rsidRPr="00944768" w:rsidRDefault="00820EEF" w:rsidP="00EC6FF6">
            <w:pPr>
              <w:pStyle w:val="TableText"/>
              <w:rPr>
                <w:rFonts w:cs="Arial"/>
              </w:rPr>
            </w:pPr>
            <w:r w:rsidRPr="00944768">
              <w:rPr>
                <w:rFonts w:cs="Arial"/>
              </w:rPr>
              <w:t>XXGIL_AR_INV_PRINT_CHOICES</w:t>
            </w:r>
          </w:p>
        </w:tc>
      </w:tr>
      <w:tr w:rsidR="00820EEF" w:rsidRPr="007B512A" w14:paraId="26BE94D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D9" w14:textId="77777777" w:rsidR="00820EEF" w:rsidRPr="00944768" w:rsidRDefault="00820EEF" w:rsidP="00EC6FF6">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94DA" w14:textId="77777777" w:rsidR="00820EEF" w:rsidRPr="00944768" w:rsidRDefault="00820EEF" w:rsidP="00EC6FF6">
            <w:pPr>
              <w:pStyle w:val="TableText"/>
              <w:rPr>
                <w:rFonts w:cs="Arial"/>
              </w:rPr>
            </w:pPr>
          </w:p>
        </w:tc>
      </w:tr>
      <w:tr w:rsidR="00820EEF" w:rsidRPr="007B512A" w14:paraId="26BE94D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DC" w14:textId="77777777" w:rsidR="00820EEF" w:rsidRPr="00944768" w:rsidRDefault="00820EEF" w:rsidP="00EC6FF6">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94DD" w14:textId="77777777" w:rsidR="00820EEF" w:rsidRPr="00944768" w:rsidRDefault="00820EEF" w:rsidP="00EC6FF6">
            <w:pPr>
              <w:pStyle w:val="TableText"/>
              <w:rPr>
                <w:rFonts w:cs="Arial"/>
              </w:rPr>
            </w:pPr>
            <w:r w:rsidRPr="00944768">
              <w:rPr>
                <w:rFonts w:cs="Arial"/>
              </w:rPr>
              <w:t>Y</w:t>
            </w:r>
          </w:p>
        </w:tc>
      </w:tr>
      <w:tr w:rsidR="00820EEF" w:rsidRPr="007B512A" w14:paraId="26BE94E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DF" w14:textId="77777777" w:rsidR="00820EEF" w:rsidRPr="00944768" w:rsidRDefault="00820EEF" w:rsidP="00EC6FF6">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94E0" w14:textId="77777777" w:rsidR="00820EEF" w:rsidRPr="00944768" w:rsidRDefault="00820EEF" w:rsidP="00EC6FF6">
            <w:pPr>
              <w:pStyle w:val="TableText"/>
              <w:rPr>
                <w:rFonts w:cs="Arial"/>
              </w:rPr>
            </w:pPr>
            <w:r w:rsidRPr="00944768">
              <w:rPr>
                <w:rFonts w:cs="Arial"/>
              </w:rPr>
              <w:t>Y</w:t>
            </w:r>
          </w:p>
        </w:tc>
      </w:tr>
      <w:tr w:rsidR="00820EEF" w:rsidRPr="007B512A" w14:paraId="26BE94E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E2"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4E3" w14:textId="77777777" w:rsidR="00820EEF" w:rsidRPr="003A44A4" w:rsidRDefault="00820EEF" w:rsidP="00EC6FF6">
            <w:pPr>
              <w:pStyle w:val="TableText"/>
              <w:rPr>
                <w:rFonts w:cs="Arial"/>
              </w:rPr>
            </w:pPr>
            <w:r w:rsidRPr="003A44A4">
              <w:rPr>
                <w:rFonts w:cs="Arial"/>
              </w:rPr>
              <w:t>Print Choice</w:t>
            </w:r>
          </w:p>
        </w:tc>
      </w:tr>
    </w:tbl>
    <w:p w14:paraId="26BE94E5"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4E8"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E6"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4E7" w14:textId="77777777" w:rsidR="00820EEF" w:rsidRPr="003A44A4" w:rsidRDefault="00820EEF" w:rsidP="00EC6FF6">
            <w:pPr>
              <w:pStyle w:val="TableText"/>
              <w:rPr>
                <w:rFonts w:cs="Arial"/>
              </w:rPr>
            </w:pPr>
            <w:r w:rsidRPr="003A44A4">
              <w:rPr>
                <w:rFonts w:cs="Arial"/>
              </w:rPr>
              <w:t>10</w:t>
            </w:r>
          </w:p>
        </w:tc>
      </w:tr>
      <w:tr w:rsidR="00820EEF" w:rsidRPr="007B512A" w14:paraId="26BE94E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E9"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4EA" w14:textId="77777777" w:rsidR="00820EEF" w:rsidRPr="003A44A4" w:rsidRDefault="00820EEF" w:rsidP="00EC6FF6">
            <w:pPr>
              <w:pStyle w:val="TableText"/>
              <w:rPr>
                <w:rFonts w:cs="Arial"/>
              </w:rPr>
            </w:pPr>
            <w:r w:rsidRPr="003A44A4">
              <w:rPr>
                <w:rFonts w:cs="Arial"/>
              </w:rPr>
              <w:t>Transaction Class</w:t>
            </w:r>
          </w:p>
        </w:tc>
      </w:tr>
      <w:tr w:rsidR="00820EEF" w:rsidRPr="007B512A" w14:paraId="26BE94E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EC"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4ED" w14:textId="77777777" w:rsidR="00820EEF" w:rsidRPr="003A44A4" w:rsidRDefault="00820EEF" w:rsidP="00EC6FF6">
            <w:pPr>
              <w:pStyle w:val="TableText"/>
              <w:rPr>
                <w:rFonts w:cs="Arial"/>
              </w:rPr>
            </w:pPr>
            <w:r w:rsidRPr="003A44A4">
              <w:rPr>
                <w:rFonts w:cs="Arial"/>
              </w:rPr>
              <w:t>P_CUST_TRX_CLASS</w:t>
            </w:r>
          </w:p>
        </w:tc>
      </w:tr>
      <w:tr w:rsidR="00820EEF" w:rsidRPr="007B512A" w14:paraId="26BE94F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EF"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4F0" w14:textId="77777777" w:rsidR="00820EEF" w:rsidRPr="003A44A4" w:rsidRDefault="00820EEF" w:rsidP="00EC6FF6">
            <w:pPr>
              <w:pStyle w:val="TableText"/>
              <w:rPr>
                <w:rFonts w:cs="Arial"/>
              </w:rPr>
            </w:pPr>
            <w:r w:rsidRPr="003A44A4">
              <w:rPr>
                <w:rFonts w:cs="Arial"/>
              </w:rPr>
              <w:t>XXGIL_AR_RAXINV_INVOICE_CLASS</w:t>
            </w:r>
          </w:p>
        </w:tc>
      </w:tr>
      <w:tr w:rsidR="00820EEF" w:rsidRPr="007B512A" w14:paraId="26BE94F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F2"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4F3" w14:textId="77777777" w:rsidR="00820EEF" w:rsidRPr="003A44A4" w:rsidRDefault="00820EEF" w:rsidP="00EC6FF6">
            <w:pPr>
              <w:pStyle w:val="TableText"/>
              <w:rPr>
                <w:rFonts w:cs="Arial"/>
              </w:rPr>
            </w:pPr>
          </w:p>
        </w:tc>
      </w:tr>
      <w:tr w:rsidR="00820EEF" w:rsidRPr="007B512A" w14:paraId="26BE94F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F5"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4F6" w14:textId="77777777" w:rsidR="00820EEF" w:rsidRPr="003A44A4" w:rsidRDefault="00820EEF" w:rsidP="00EC6FF6">
            <w:pPr>
              <w:pStyle w:val="TableText"/>
              <w:rPr>
                <w:rFonts w:cs="Arial"/>
              </w:rPr>
            </w:pPr>
            <w:r w:rsidRPr="003A44A4">
              <w:rPr>
                <w:rFonts w:cs="Arial"/>
              </w:rPr>
              <w:t>N</w:t>
            </w:r>
          </w:p>
        </w:tc>
      </w:tr>
      <w:tr w:rsidR="00820EEF" w:rsidRPr="007B512A" w14:paraId="26BE94F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F8"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4F9" w14:textId="77777777" w:rsidR="00820EEF" w:rsidRPr="003A44A4" w:rsidRDefault="00820EEF" w:rsidP="00EC6FF6">
            <w:pPr>
              <w:pStyle w:val="TableText"/>
              <w:rPr>
                <w:rFonts w:cs="Arial"/>
              </w:rPr>
            </w:pPr>
            <w:r w:rsidRPr="003A44A4">
              <w:rPr>
                <w:rFonts w:cs="Arial"/>
              </w:rPr>
              <w:t>Y</w:t>
            </w:r>
          </w:p>
        </w:tc>
      </w:tr>
      <w:tr w:rsidR="00820EEF" w:rsidRPr="007B512A" w14:paraId="26BE94F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4FB"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4FC" w14:textId="77777777" w:rsidR="00820EEF" w:rsidRPr="003A44A4" w:rsidRDefault="00820EEF" w:rsidP="00EC6FF6">
            <w:pPr>
              <w:pStyle w:val="TableText"/>
              <w:rPr>
                <w:rFonts w:cs="Arial"/>
              </w:rPr>
            </w:pPr>
            <w:r w:rsidRPr="003A44A4">
              <w:rPr>
                <w:rFonts w:cs="Arial"/>
              </w:rPr>
              <w:t>Transaction Class</w:t>
            </w:r>
          </w:p>
        </w:tc>
      </w:tr>
    </w:tbl>
    <w:p w14:paraId="26BE94FE"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01"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4FF"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00" w14:textId="77777777" w:rsidR="00820EEF" w:rsidRPr="003A44A4" w:rsidRDefault="00820EEF" w:rsidP="00EC6FF6">
            <w:pPr>
              <w:pStyle w:val="TableText"/>
              <w:rPr>
                <w:rFonts w:cs="Arial"/>
              </w:rPr>
            </w:pPr>
            <w:r w:rsidRPr="003A44A4">
              <w:rPr>
                <w:rFonts w:cs="Arial"/>
              </w:rPr>
              <w:t>20</w:t>
            </w:r>
          </w:p>
        </w:tc>
      </w:tr>
      <w:tr w:rsidR="00820EEF" w:rsidRPr="007B512A" w14:paraId="26BE9504"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02"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03" w14:textId="77777777" w:rsidR="00820EEF" w:rsidRPr="003A44A4" w:rsidRDefault="00820EEF" w:rsidP="00EC6FF6">
            <w:pPr>
              <w:pStyle w:val="TableText"/>
              <w:rPr>
                <w:rFonts w:cs="Arial"/>
              </w:rPr>
            </w:pPr>
            <w:r w:rsidRPr="003A44A4">
              <w:rPr>
                <w:rFonts w:cs="Arial"/>
              </w:rPr>
              <w:t>Transaction Type</w:t>
            </w:r>
          </w:p>
        </w:tc>
      </w:tr>
      <w:tr w:rsidR="00820EEF" w:rsidRPr="007B512A" w14:paraId="26BE950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05"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06" w14:textId="77777777" w:rsidR="00820EEF" w:rsidRPr="003A44A4" w:rsidRDefault="00820EEF" w:rsidP="00EC6FF6">
            <w:pPr>
              <w:pStyle w:val="TableText"/>
              <w:rPr>
                <w:rFonts w:cs="Arial"/>
              </w:rPr>
            </w:pPr>
            <w:r w:rsidRPr="003A44A4">
              <w:rPr>
                <w:rFonts w:cs="Arial"/>
              </w:rPr>
              <w:t>P_CUST_TRX_TYPE_ID</w:t>
            </w:r>
          </w:p>
        </w:tc>
      </w:tr>
      <w:tr w:rsidR="00820EEF" w:rsidRPr="006F071F" w14:paraId="26BE950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08"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09" w14:textId="77777777" w:rsidR="00820EEF" w:rsidRPr="003A44A4" w:rsidRDefault="00820EEF" w:rsidP="00EC6FF6">
            <w:pPr>
              <w:pStyle w:val="TableText"/>
              <w:rPr>
                <w:rFonts w:cs="Arial"/>
                <w:lang w:val="fr-FR"/>
              </w:rPr>
            </w:pPr>
            <w:r w:rsidRPr="003A44A4">
              <w:rPr>
                <w:rFonts w:cs="Arial"/>
                <w:lang w:val="fr-FR"/>
              </w:rPr>
              <w:t>XXGIL_AR_RAXINV_TRX_TYPE</w:t>
            </w:r>
          </w:p>
        </w:tc>
      </w:tr>
      <w:tr w:rsidR="00820EEF" w:rsidRPr="007B512A" w14:paraId="26BE950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0B"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0C" w14:textId="77777777" w:rsidR="00820EEF" w:rsidRPr="003A44A4" w:rsidRDefault="00820EEF" w:rsidP="00EC6FF6">
            <w:pPr>
              <w:pStyle w:val="TableText"/>
              <w:rPr>
                <w:rFonts w:cs="Arial"/>
              </w:rPr>
            </w:pPr>
          </w:p>
        </w:tc>
      </w:tr>
      <w:tr w:rsidR="00820EEF" w:rsidRPr="007B512A" w14:paraId="26BE951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0E"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0F" w14:textId="77777777" w:rsidR="00820EEF" w:rsidRPr="003A44A4" w:rsidRDefault="00820EEF" w:rsidP="00EC6FF6">
            <w:pPr>
              <w:pStyle w:val="TableText"/>
              <w:rPr>
                <w:rFonts w:cs="Arial"/>
              </w:rPr>
            </w:pPr>
            <w:r w:rsidRPr="003A44A4">
              <w:rPr>
                <w:rFonts w:cs="Arial"/>
              </w:rPr>
              <w:t>Y</w:t>
            </w:r>
          </w:p>
        </w:tc>
      </w:tr>
      <w:tr w:rsidR="00820EEF" w:rsidRPr="007B512A" w14:paraId="26BE951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11"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12" w14:textId="77777777" w:rsidR="00820EEF" w:rsidRPr="003A44A4" w:rsidRDefault="00820EEF" w:rsidP="00EC6FF6">
            <w:pPr>
              <w:pStyle w:val="TableText"/>
              <w:rPr>
                <w:rFonts w:cs="Arial"/>
              </w:rPr>
            </w:pPr>
            <w:r w:rsidRPr="003A44A4">
              <w:rPr>
                <w:rFonts w:cs="Arial"/>
              </w:rPr>
              <w:t>N</w:t>
            </w:r>
          </w:p>
        </w:tc>
      </w:tr>
      <w:tr w:rsidR="00820EEF" w:rsidRPr="007B512A" w14:paraId="26BE951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14"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15" w14:textId="77777777" w:rsidR="00820EEF" w:rsidRPr="003A44A4" w:rsidRDefault="00820EEF" w:rsidP="00EC6FF6">
            <w:pPr>
              <w:pStyle w:val="TableText"/>
              <w:rPr>
                <w:rFonts w:cs="Arial"/>
              </w:rPr>
            </w:pPr>
            <w:r w:rsidRPr="003A44A4">
              <w:rPr>
                <w:rFonts w:cs="Arial"/>
              </w:rPr>
              <w:t>Transaction Type</w:t>
            </w:r>
          </w:p>
        </w:tc>
      </w:tr>
    </w:tbl>
    <w:p w14:paraId="26BE9517"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1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18"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19" w14:textId="77777777" w:rsidR="00820EEF" w:rsidRPr="003A44A4" w:rsidRDefault="00820EEF" w:rsidP="00EC6FF6">
            <w:pPr>
              <w:pStyle w:val="TableText"/>
              <w:rPr>
                <w:rFonts w:cs="Arial"/>
              </w:rPr>
            </w:pPr>
            <w:r w:rsidRPr="003A44A4">
              <w:rPr>
                <w:rFonts w:cs="Arial"/>
              </w:rPr>
              <w:t>30</w:t>
            </w:r>
          </w:p>
        </w:tc>
      </w:tr>
      <w:tr w:rsidR="00820EEF" w:rsidRPr="007B512A" w14:paraId="26BE951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1B"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1C" w14:textId="77777777" w:rsidR="00820EEF" w:rsidRPr="003A44A4" w:rsidRDefault="00820EEF" w:rsidP="00EC6FF6">
            <w:pPr>
              <w:pStyle w:val="TableText"/>
              <w:rPr>
                <w:rFonts w:cs="Arial"/>
              </w:rPr>
            </w:pPr>
            <w:r w:rsidRPr="003A44A4">
              <w:rPr>
                <w:rFonts w:cs="Arial"/>
              </w:rPr>
              <w:t>Transaction Number Low</w:t>
            </w:r>
          </w:p>
        </w:tc>
      </w:tr>
      <w:tr w:rsidR="00820EEF" w:rsidRPr="007B512A" w14:paraId="26BE952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1E"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1F" w14:textId="77777777" w:rsidR="00820EEF" w:rsidRPr="003A44A4" w:rsidRDefault="00820EEF" w:rsidP="00EC6FF6">
            <w:pPr>
              <w:pStyle w:val="TableText"/>
              <w:rPr>
                <w:rFonts w:cs="Arial"/>
              </w:rPr>
            </w:pPr>
            <w:r w:rsidRPr="003A44A4">
              <w:rPr>
                <w:rFonts w:cs="Arial"/>
              </w:rPr>
              <w:t>P_TRX_NUMBER_LOW</w:t>
            </w:r>
          </w:p>
        </w:tc>
      </w:tr>
      <w:tr w:rsidR="00820EEF" w:rsidRPr="007B512A" w14:paraId="26BE952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21"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22" w14:textId="77777777" w:rsidR="00820EEF" w:rsidRPr="003A44A4" w:rsidRDefault="00820EEF" w:rsidP="00EC6FF6">
            <w:pPr>
              <w:pStyle w:val="TableText"/>
              <w:rPr>
                <w:rFonts w:cs="Arial"/>
              </w:rPr>
            </w:pPr>
            <w:r w:rsidRPr="003A44A4">
              <w:rPr>
                <w:rFonts w:cs="Arial"/>
              </w:rPr>
              <w:t>XXGIL_AR_RAXINV_TRX_NUMBER</w:t>
            </w:r>
          </w:p>
        </w:tc>
      </w:tr>
      <w:tr w:rsidR="00820EEF" w:rsidRPr="007B512A" w14:paraId="26BE952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24"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25" w14:textId="77777777" w:rsidR="00820EEF" w:rsidRPr="003A44A4" w:rsidRDefault="00820EEF" w:rsidP="00EC6FF6">
            <w:pPr>
              <w:pStyle w:val="TableText"/>
              <w:rPr>
                <w:rFonts w:cs="Arial"/>
              </w:rPr>
            </w:pPr>
          </w:p>
        </w:tc>
      </w:tr>
      <w:tr w:rsidR="00820EEF" w:rsidRPr="007B512A" w14:paraId="26BE952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27"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28" w14:textId="77777777" w:rsidR="00820EEF" w:rsidRPr="003A44A4" w:rsidRDefault="00820EEF" w:rsidP="00EC6FF6">
            <w:pPr>
              <w:pStyle w:val="TableText"/>
              <w:rPr>
                <w:rFonts w:cs="Arial"/>
              </w:rPr>
            </w:pPr>
            <w:r w:rsidRPr="003A44A4">
              <w:rPr>
                <w:rFonts w:cs="Arial"/>
              </w:rPr>
              <w:t>Low</w:t>
            </w:r>
          </w:p>
        </w:tc>
      </w:tr>
      <w:tr w:rsidR="00820EEF" w:rsidRPr="007B512A" w14:paraId="26BE952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2A"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2B" w14:textId="77777777" w:rsidR="00820EEF" w:rsidRPr="003A44A4" w:rsidRDefault="00820EEF" w:rsidP="00EC6FF6">
            <w:pPr>
              <w:pStyle w:val="TableText"/>
              <w:rPr>
                <w:rFonts w:cs="Arial"/>
              </w:rPr>
            </w:pPr>
            <w:r w:rsidRPr="003A44A4">
              <w:rPr>
                <w:rFonts w:cs="Arial"/>
              </w:rPr>
              <w:t>N</w:t>
            </w:r>
          </w:p>
        </w:tc>
      </w:tr>
      <w:tr w:rsidR="00820EEF" w:rsidRPr="007B512A" w14:paraId="26BE952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2D"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2E" w14:textId="77777777" w:rsidR="00820EEF" w:rsidRPr="003A44A4" w:rsidRDefault="00820EEF" w:rsidP="00EC6FF6">
            <w:pPr>
              <w:pStyle w:val="TableText"/>
              <w:rPr>
                <w:rFonts w:cs="Arial"/>
              </w:rPr>
            </w:pPr>
            <w:r w:rsidRPr="003A44A4">
              <w:rPr>
                <w:rFonts w:cs="Arial"/>
              </w:rPr>
              <w:t>Y</w:t>
            </w:r>
          </w:p>
        </w:tc>
      </w:tr>
      <w:tr w:rsidR="00820EEF" w:rsidRPr="007B512A" w14:paraId="26BE953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30"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31" w14:textId="77777777" w:rsidR="00820EEF" w:rsidRPr="003A44A4" w:rsidRDefault="00820EEF" w:rsidP="00EC6FF6">
            <w:pPr>
              <w:pStyle w:val="TableText"/>
              <w:rPr>
                <w:rFonts w:cs="Arial"/>
              </w:rPr>
            </w:pPr>
            <w:r w:rsidRPr="003A44A4">
              <w:rPr>
                <w:rFonts w:cs="Arial"/>
              </w:rPr>
              <w:t>Transaction Number Low</w:t>
            </w:r>
          </w:p>
        </w:tc>
      </w:tr>
    </w:tbl>
    <w:p w14:paraId="26BE9533"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3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34"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35" w14:textId="77777777" w:rsidR="00820EEF" w:rsidRPr="003A44A4" w:rsidRDefault="00820EEF" w:rsidP="00EC6FF6">
            <w:pPr>
              <w:pStyle w:val="TableText"/>
              <w:rPr>
                <w:rFonts w:cs="Arial"/>
              </w:rPr>
            </w:pPr>
            <w:r w:rsidRPr="003A44A4">
              <w:rPr>
                <w:rFonts w:cs="Arial"/>
              </w:rPr>
              <w:t>40</w:t>
            </w:r>
          </w:p>
        </w:tc>
      </w:tr>
      <w:tr w:rsidR="00820EEF" w:rsidRPr="007B512A" w14:paraId="26BE953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37"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38" w14:textId="77777777" w:rsidR="00820EEF" w:rsidRPr="003A44A4" w:rsidRDefault="00820EEF" w:rsidP="00EC6FF6">
            <w:pPr>
              <w:pStyle w:val="TableText"/>
              <w:rPr>
                <w:rFonts w:cs="Arial"/>
              </w:rPr>
            </w:pPr>
            <w:r w:rsidRPr="003A44A4">
              <w:rPr>
                <w:rFonts w:cs="Arial"/>
              </w:rPr>
              <w:t>Transaction Number High</w:t>
            </w:r>
          </w:p>
        </w:tc>
      </w:tr>
      <w:tr w:rsidR="00820EEF" w:rsidRPr="007B512A" w14:paraId="26BE953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3A"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3B" w14:textId="77777777" w:rsidR="00820EEF" w:rsidRPr="003A44A4" w:rsidRDefault="00820EEF" w:rsidP="00EC6FF6">
            <w:pPr>
              <w:pStyle w:val="TableText"/>
              <w:rPr>
                <w:rFonts w:cs="Arial"/>
              </w:rPr>
            </w:pPr>
            <w:r w:rsidRPr="003A44A4">
              <w:rPr>
                <w:rFonts w:cs="Arial"/>
              </w:rPr>
              <w:t>P_TRX_NUMBER_HIGH</w:t>
            </w:r>
          </w:p>
        </w:tc>
      </w:tr>
      <w:tr w:rsidR="00820EEF" w:rsidRPr="007B512A" w14:paraId="26BE953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3D"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3E" w14:textId="77777777" w:rsidR="00820EEF" w:rsidRPr="003A44A4" w:rsidRDefault="00820EEF" w:rsidP="00EC6FF6">
            <w:pPr>
              <w:pStyle w:val="TableText"/>
              <w:rPr>
                <w:rFonts w:cs="Arial"/>
              </w:rPr>
            </w:pPr>
            <w:r w:rsidRPr="003A44A4">
              <w:rPr>
                <w:rFonts w:cs="Arial"/>
              </w:rPr>
              <w:t>XXGIL_AR_RAXINV_TRX_NUMBER</w:t>
            </w:r>
          </w:p>
        </w:tc>
      </w:tr>
      <w:tr w:rsidR="00820EEF" w:rsidRPr="007B512A" w14:paraId="26BE954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40"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41" w14:textId="77777777" w:rsidR="00820EEF" w:rsidRPr="003A44A4" w:rsidRDefault="00820EEF" w:rsidP="00EC6FF6">
            <w:pPr>
              <w:pStyle w:val="TableText"/>
              <w:rPr>
                <w:rFonts w:cs="Arial"/>
              </w:rPr>
            </w:pPr>
          </w:p>
        </w:tc>
      </w:tr>
      <w:tr w:rsidR="00820EEF" w:rsidRPr="007B512A" w14:paraId="26BE954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43" w14:textId="77777777" w:rsidR="00820EEF" w:rsidRPr="003A44A4" w:rsidRDefault="00820EEF" w:rsidP="00EC6FF6">
            <w:pPr>
              <w:rPr>
                <w:rFonts w:cs="Arial"/>
                <w:b/>
                <w:sz w:val="20"/>
                <w:szCs w:val="20"/>
              </w:rPr>
            </w:pPr>
            <w:r w:rsidRPr="003A44A4">
              <w:rPr>
                <w:rFonts w:cs="Arial"/>
                <w:b/>
                <w:sz w:val="20"/>
                <w:szCs w:val="20"/>
              </w:rPr>
              <w:lastRenderedPageBreak/>
              <w:t>Range</w:t>
            </w:r>
          </w:p>
        </w:tc>
        <w:tc>
          <w:tcPr>
            <w:tcW w:w="4860" w:type="dxa"/>
            <w:tcBorders>
              <w:left w:val="single" w:sz="12" w:space="0" w:color="auto"/>
            </w:tcBorders>
          </w:tcPr>
          <w:p w14:paraId="26BE9544" w14:textId="77777777" w:rsidR="00820EEF" w:rsidRPr="003A44A4" w:rsidRDefault="00820EEF" w:rsidP="00EC6FF6">
            <w:pPr>
              <w:pStyle w:val="TableText"/>
              <w:rPr>
                <w:rFonts w:cs="Arial"/>
              </w:rPr>
            </w:pPr>
            <w:r w:rsidRPr="003A44A4">
              <w:rPr>
                <w:rFonts w:cs="Arial"/>
              </w:rPr>
              <w:t>High</w:t>
            </w:r>
          </w:p>
        </w:tc>
      </w:tr>
      <w:tr w:rsidR="00820EEF" w:rsidRPr="007B512A" w14:paraId="26BE954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46"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47" w14:textId="77777777" w:rsidR="00820EEF" w:rsidRPr="003A44A4" w:rsidRDefault="00820EEF" w:rsidP="00EC6FF6">
            <w:pPr>
              <w:pStyle w:val="TableText"/>
              <w:rPr>
                <w:rFonts w:cs="Arial"/>
              </w:rPr>
            </w:pPr>
            <w:r w:rsidRPr="003A44A4">
              <w:rPr>
                <w:rFonts w:cs="Arial"/>
              </w:rPr>
              <w:t>N</w:t>
            </w:r>
          </w:p>
        </w:tc>
      </w:tr>
      <w:tr w:rsidR="00820EEF" w:rsidRPr="007B512A" w14:paraId="26BE954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49"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4A" w14:textId="77777777" w:rsidR="00820EEF" w:rsidRPr="003A44A4" w:rsidRDefault="00820EEF" w:rsidP="00EC6FF6">
            <w:pPr>
              <w:pStyle w:val="TableText"/>
              <w:rPr>
                <w:rFonts w:cs="Arial"/>
              </w:rPr>
            </w:pPr>
            <w:r w:rsidRPr="003A44A4">
              <w:rPr>
                <w:rFonts w:cs="Arial"/>
              </w:rPr>
              <w:t>Y</w:t>
            </w:r>
          </w:p>
        </w:tc>
      </w:tr>
      <w:tr w:rsidR="00820EEF" w:rsidRPr="007B512A" w14:paraId="26BE954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4C"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4D" w14:textId="77777777" w:rsidR="00820EEF" w:rsidRPr="003A44A4" w:rsidRDefault="00820EEF" w:rsidP="00EC6FF6">
            <w:pPr>
              <w:pStyle w:val="TableText"/>
              <w:rPr>
                <w:rFonts w:cs="Arial"/>
              </w:rPr>
            </w:pPr>
            <w:r w:rsidRPr="003A44A4">
              <w:rPr>
                <w:rFonts w:cs="Arial"/>
              </w:rPr>
              <w:t>Transaction Number High</w:t>
            </w:r>
          </w:p>
        </w:tc>
      </w:tr>
    </w:tbl>
    <w:p w14:paraId="26BE954F"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5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50"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51" w14:textId="77777777" w:rsidR="00820EEF" w:rsidRPr="003A44A4" w:rsidRDefault="00820EEF" w:rsidP="00EC6FF6">
            <w:pPr>
              <w:pStyle w:val="TableText"/>
              <w:rPr>
                <w:rFonts w:cs="Arial"/>
              </w:rPr>
            </w:pPr>
            <w:r w:rsidRPr="003A44A4">
              <w:rPr>
                <w:rFonts w:cs="Arial"/>
              </w:rPr>
              <w:t>50</w:t>
            </w:r>
          </w:p>
        </w:tc>
      </w:tr>
      <w:tr w:rsidR="00820EEF" w:rsidRPr="007B512A" w14:paraId="26BE955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53"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54" w14:textId="77777777" w:rsidR="00820EEF" w:rsidRPr="003A44A4" w:rsidRDefault="00820EEF" w:rsidP="00EC6FF6">
            <w:pPr>
              <w:pStyle w:val="TableText"/>
              <w:rPr>
                <w:rFonts w:cs="Arial"/>
              </w:rPr>
            </w:pPr>
            <w:r w:rsidRPr="003A44A4">
              <w:rPr>
                <w:rFonts w:cs="Arial"/>
              </w:rPr>
              <w:t>Trx Date Low</w:t>
            </w:r>
          </w:p>
        </w:tc>
      </w:tr>
      <w:tr w:rsidR="00820EEF" w:rsidRPr="007B512A" w14:paraId="26BE955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56"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57" w14:textId="77777777" w:rsidR="00820EEF" w:rsidRPr="003A44A4" w:rsidRDefault="00820EEF" w:rsidP="00EC6FF6">
            <w:pPr>
              <w:pStyle w:val="TableText"/>
              <w:rPr>
                <w:rFonts w:cs="Arial"/>
              </w:rPr>
            </w:pPr>
            <w:r w:rsidRPr="003A44A4">
              <w:rPr>
                <w:rFonts w:cs="Arial"/>
              </w:rPr>
              <w:t>P_TRX_DATE_LOW</w:t>
            </w:r>
          </w:p>
        </w:tc>
      </w:tr>
      <w:tr w:rsidR="00820EEF" w:rsidRPr="007B512A" w14:paraId="26BE955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59"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5A" w14:textId="77777777" w:rsidR="00820EEF" w:rsidRPr="003A44A4" w:rsidRDefault="00820EEF" w:rsidP="00EC6FF6">
            <w:pPr>
              <w:pStyle w:val="TableText"/>
              <w:rPr>
                <w:rFonts w:cs="Arial"/>
              </w:rPr>
            </w:pPr>
            <w:r w:rsidRPr="003A44A4">
              <w:rPr>
                <w:rFonts w:cs="Arial"/>
              </w:rPr>
              <w:t>FND_STANDARD_DATE</w:t>
            </w:r>
          </w:p>
        </w:tc>
      </w:tr>
      <w:tr w:rsidR="00820EEF" w:rsidRPr="007B512A" w14:paraId="26BE955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5C"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5D" w14:textId="77777777" w:rsidR="00820EEF" w:rsidRPr="003A44A4" w:rsidRDefault="00820EEF" w:rsidP="00EC6FF6">
            <w:pPr>
              <w:pStyle w:val="TableText"/>
              <w:rPr>
                <w:rFonts w:cs="Arial"/>
              </w:rPr>
            </w:pPr>
          </w:p>
        </w:tc>
      </w:tr>
      <w:tr w:rsidR="00820EEF" w:rsidRPr="007B512A" w14:paraId="26BE956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5F"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60" w14:textId="77777777" w:rsidR="00820EEF" w:rsidRPr="003A44A4" w:rsidRDefault="00820EEF" w:rsidP="00EC6FF6">
            <w:pPr>
              <w:pStyle w:val="TableText"/>
              <w:rPr>
                <w:rFonts w:cs="Arial"/>
              </w:rPr>
            </w:pPr>
            <w:r w:rsidRPr="003A44A4">
              <w:rPr>
                <w:rFonts w:cs="Arial"/>
              </w:rPr>
              <w:t>Low</w:t>
            </w:r>
          </w:p>
        </w:tc>
      </w:tr>
      <w:tr w:rsidR="00820EEF" w:rsidRPr="007B512A" w14:paraId="26BE956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62"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63" w14:textId="77777777" w:rsidR="00820EEF" w:rsidRPr="003A44A4" w:rsidRDefault="00820EEF" w:rsidP="00EC6FF6">
            <w:pPr>
              <w:pStyle w:val="TableText"/>
              <w:rPr>
                <w:rFonts w:cs="Arial"/>
              </w:rPr>
            </w:pPr>
            <w:r w:rsidRPr="003A44A4">
              <w:rPr>
                <w:rFonts w:cs="Arial"/>
              </w:rPr>
              <w:t>N</w:t>
            </w:r>
          </w:p>
        </w:tc>
      </w:tr>
      <w:tr w:rsidR="00820EEF" w:rsidRPr="007B512A" w14:paraId="26BE956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65"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66" w14:textId="77777777" w:rsidR="00820EEF" w:rsidRPr="003A44A4" w:rsidRDefault="00820EEF" w:rsidP="00EC6FF6">
            <w:pPr>
              <w:pStyle w:val="TableText"/>
              <w:rPr>
                <w:rFonts w:cs="Arial"/>
              </w:rPr>
            </w:pPr>
            <w:r w:rsidRPr="003A44A4">
              <w:rPr>
                <w:rFonts w:cs="Arial"/>
              </w:rPr>
              <w:t>Y</w:t>
            </w:r>
          </w:p>
        </w:tc>
      </w:tr>
      <w:tr w:rsidR="00820EEF" w:rsidRPr="007B512A" w14:paraId="26BE956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68"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69" w14:textId="77777777" w:rsidR="00820EEF" w:rsidRPr="003A44A4" w:rsidRDefault="00820EEF" w:rsidP="00EC6FF6">
            <w:pPr>
              <w:pStyle w:val="TableText"/>
              <w:rPr>
                <w:rFonts w:cs="Arial"/>
              </w:rPr>
            </w:pPr>
            <w:r w:rsidRPr="003A44A4">
              <w:rPr>
                <w:rFonts w:cs="Arial"/>
              </w:rPr>
              <w:t>Trx Date Low</w:t>
            </w:r>
          </w:p>
        </w:tc>
      </w:tr>
    </w:tbl>
    <w:p w14:paraId="26BE956B"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6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6C"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6D" w14:textId="77777777" w:rsidR="00820EEF" w:rsidRPr="003A44A4" w:rsidRDefault="00820EEF" w:rsidP="00EC6FF6">
            <w:pPr>
              <w:pStyle w:val="TableText"/>
              <w:rPr>
                <w:rFonts w:cs="Arial"/>
              </w:rPr>
            </w:pPr>
            <w:r w:rsidRPr="003A44A4">
              <w:rPr>
                <w:rFonts w:cs="Arial"/>
              </w:rPr>
              <w:t>60</w:t>
            </w:r>
          </w:p>
        </w:tc>
      </w:tr>
      <w:tr w:rsidR="00820EEF" w:rsidRPr="007B512A" w14:paraId="26BE9571"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6F"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70" w14:textId="77777777" w:rsidR="00820EEF" w:rsidRPr="003A44A4" w:rsidRDefault="00820EEF" w:rsidP="00EC6FF6">
            <w:pPr>
              <w:pStyle w:val="TableText"/>
              <w:rPr>
                <w:rFonts w:cs="Arial"/>
              </w:rPr>
            </w:pPr>
            <w:r w:rsidRPr="003A44A4">
              <w:rPr>
                <w:rFonts w:cs="Arial"/>
              </w:rPr>
              <w:t>Trx Date High</w:t>
            </w:r>
          </w:p>
        </w:tc>
      </w:tr>
      <w:tr w:rsidR="00820EEF" w:rsidRPr="007B512A" w14:paraId="26BE957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72"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73" w14:textId="77777777" w:rsidR="00820EEF" w:rsidRPr="003A44A4" w:rsidRDefault="00820EEF" w:rsidP="00EC6FF6">
            <w:pPr>
              <w:pStyle w:val="TableText"/>
              <w:rPr>
                <w:rFonts w:cs="Arial"/>
              </w:rPr>
            </w:pPr>
            <w:r w:rsidRPr="003A44A4">
              <w:rPr>
                <w:rFonts w:cs="Arial"/>
              </w:rPr>
              <w:t>P_TRX_DATE_HIGH</w:t>
            </w:r>
          </w:p>
        </w:tc>
      </w:tr>
      <w:tr w:rsidR="00820EEF" w:rsidRPr="007B512A" w14:paraId="26BE957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75"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76" w14:textId="77777777" w:rsidR="00820EEF" w:rsidRPr="003A44A4" w:rsidRDefault="00820EEF" w:rsidP="00EC6FF6">
            <w:pPr>
              <w:pStyle w:val="TableText"/>
              <w:rPr>
                <w:rFonts w:cs="Arial"/>
              </w:rPr>
            </w:pPr>
            <w:r w:rsidRPr="003A44A4">
              <w:rPr>
                <w:rFonts w:cs="Arial"/>
              </w:rPr>
              <w:t>FND_STANDARD_DATE</w:t>
            </w:r>
          </w:p>
        </w:tc>
      </w:tr>
      <w:tr w:rsidR="00820EEF" w:rsidRPr="007B512A" w14:paraId="26BE957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78"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79" w14:textId="77777777" w:rsidR="00820EEF" w:rsidRPr="003A44A4" w:rsidRDefault="00820EEF" w:rsidP="00EC6FF6">
            <w:pPr>
              <w:pStyle w:val="TableText"/>
              <w:rPr>
                <w:rFonts w:cs="Arial"/>
              </w:rPr>
            </w:pPr>
          </w:p>
        </w:tc>
      </w:tr>
      <w:tr w:rsidR="00820EEF" w:rsidRPr="007B512A" w14:paraId="26BE957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7B"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7C" w14:textId="77777777" w:rsidR="00820EEF" w:rsidRPr="003A44A4" w:rsidRDefault="00820EEF" w:rsidP="00EC6FF6">
            <w:pPr>
              <w:pStyle w:val="TableText"/>
              <w:rPr>
                <w:rFonts w:cs="Arial"/>
              </w:rPr>
            </w:pPr>
            <w:r w:rsidRPr="003A44A4">
              <w:rPr>
                <w:rFonts w:cs="Arial"/>
              </w:rPr>
              <w:t>High</w:t>
            </w:r>
          </w:p>
        </w:tc>
      </w:tr>
      <w:tr w:rsidR="00820EEF" w:rsidRPr="007B512A" w14:paraId="26BE958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7E"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7F" w14:textId="77777777" w:rsidR="00820EEF" w:rsidRPr="003A44A4" w:rsidRDefault="00820EEF" w:rsidP="00EC6FF6">
            <w:pPr>
              <w:pStyle w:val="TableText"/>
              <w:rPr>
                <w:rFonts w:cs="Arial"/>
              </w:rPr>
            </w:pPr>
            <w:r w:rsidRPr="003A44A4">
              <w:rPr>
                <w:rFonts w:cs="Arial"/>
              </w:rPr>
              <w:t>N</w:t>
            </w:r>
          </w:p>
        </w:tc>
      </w:tr>
      <w:tr w:rsidR="00820EEF" w:rsidRPr="007B512A" w14:paraId="26BE958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81"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82" w14:textId="77777777" w:rsidR="00820EEF" w:rsidRPr="003A44A4" w:rsidRDefault="00820EEF" w:rsidP="00EC6FF6">
            <w:pPr>
              <w:pStyle w:val="TableText"/>
              <w:rPr>
                <w:rFonts w:cs="Arial"/>
              </w:rPr>
            </w:pPr>
            <w:r w:rsidRPr="003A44A4">
              <w:rPr>
                <w:rFonts w:cs="Arial"/>
              </w:rPr>
              <w:t>Y</w:t>
            </w:r>
          </w:p>
        </w:tc>
      </w:tr>
      <w:tr w:rsidR="00820EEF" w:rsidRPr="007B512A" w14:paraId="26BE958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84"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85" w14:textId="77777777" w:rsidR="00820EEF" w:rsidRPr="003A44A4" w:rsidRDefault="00820EEF" w:rsidP="00EC6FF6">
            <w:pPr>
              <w:pStyle w:val="TableText"/>
              <w:rPr>
                <w:rFonts w:cs="Arial"/>
              </w:rPr>
            </w:pPr>
            <w:r w:rsidRPr="003A44A4">
              <w:rPr>
                <w:rFonts w:cs="Arial"/>
              </w:rPr>
              <w:t>Trx Date High</w:t>
            </w:r>
          </w:p>
        </w:tc>
      </w:tr>
    </w:tbl>
    <w:p w14:paraId="26BE9587"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8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88"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89" w14:textId="77777777" w:rsidR="00820EEF" w:rsidRPr="003A44A4" w:rsidRDefault="00820EEF" w:rsidP="00EC6FF6">
            <w:pPr>
              <w:pStyle w:val="TableText"/>
              <w:rPr>
                <w:rFonts w:cs="Arial"/>
              </w:rPr>
            </w:pPr>
            <w:r w:rsidRPr="003A44A4">
              <w:rPr>
                <w:rFonts w:cs="Arial"/>
              </w:rPr>
              <w:t>62</w:t>
            </w:r>
          </w:p>
        </w:tc>
      </w:tr>
      <w:tr w:rsidR="00820EEF" w:rsidRPr="007B512A" w14:paraId="26BE958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8B"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8C" w14:textId="77777777" w:rsidR="00820EEF" w:rsidRPr="003A44A4" w:rsidRDefault="00820EEF" w:rsidP="00EC6FF6">
            <w:pPr>
              <w:pStyle w:val="TableText"/>
              <w:rPr>
                <w:rFonts w:cs="Arial"/>
              </w:rPr>
            </w:pPr>
            <w:r w:rsidRPr="003A44A4">
              <w:rPr>
                <w:rFonts w:cs="Arial"/>
              </w:rPr>
              <w:t>Sales Order Low</w:t>
            </w:r>
          </w:p>
        </w:tc>
      </w:tr>
      <w:tr w:rsidR="00820EEF" w:rsidRPr="007B512A" w14:paraId="26BE959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8E"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8F" w14:textId="77777777" w:rsidR="00820EEF" w:rsidRPr="003A44A4" w:rsidRDefault="00820EEF" w:rsidP="00EC6FF6">
            <w:pPr>
              <w:pStyle w:val="TableText"/>
              <w:rPr>
                <w:rFonts w:cs="Arial"/>
              </w:rPr>
            </w:pPr>
            <w:r w:rsidRPr="003A44A4">
              <w:rPr>
                <w:rFonts w:cs="Arial"/>
              </w:rPr>
              <w:t>P_SALES_ORDER_LOW</w:t>
            </w:r>
          </w:p>
        </w:tc>
      </w:tr>
      <w:tr w:rsidR="00820EEF" w:rsidRPr="007B512A" w14:paraId="26BE959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91"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92" w14:textId="77777777" w:rsidR="00820EEF" w:rsidRPr="003A44A4" w:rsidRDefault="00820EEF" w:rsidP="00EC6FF6">
            <w:pPr>
              <w:pStyle w:val="TableText"/>
              <w:rPr>
                <w:rFonts w:cs="Arial"/>
              </w:rPr>
            </w:pPr>
            <w:r w:rsidRPr="003A44A4">
              <w:rPr>
                <w:rFonts w:cs="Arial"/>
              </w:rPr>
              <w:t>XXGIL_AR_RAXINV_SO</w:t>
            </w:r>
          </w:p>
        </w:tc>
      </w:tr>
      <w:tr w:rsidR="00820EEF" w:rsidRPr="007B512A" w14:paraId="26BE959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94"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95" w14:textId="77777777" w:rsidR="00820EEF" w:rsidRPr="003A44A4" w:rsidRDefault="00820EEF" w:rsidP="00EC6FF6">
            <w:pPr>
              <w:pStyle w:val="TableText"/>
              <w:rPr>
                <w:rFonts w:cs="Arial"/>
              </w:rPr>
            </w:pPr>
          </w:p>
        </w:tc>
      </w:tr>
      <w:tr w:rsidR="00820EEF" w:rsidRPr="007B512A" w14:paraId="26BE959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97"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98" w14:textId="77777777" w:rsidR="00820EEF" w:rsidRPr="003A44A4" w:rsidRDefault="00820EEF" w:rsidP="00EC6FF6">
            <w:pPr>
              <w:pStyle w:val="TableText"/>
              <w:rPr>
                <w:rFonts w:cs="Arial"/>
              </w:rPr>
            </w:pPr>
            <w:r w:rsidRPr="003A44A4">
              <w:rPr>
                <w:rFonts w:cs="Arial"/>
              </w:rPr>
              <w:t>Low</w:t>
            </w:r>
          </w:p>
        </w:tc>
      </w:tr>
      <w:tr w:rsidR="00820EEF" w:rsidRPr="007B512A" w14:paraId="26BE959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9A"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9B" w14:textId="77777777" w:rsidR="00820EEF" w:rsidRPr="003A44A4" w:rsidRDefault="00820EEF" w:rsidP="00EC6FF6">
            <w:pPr>
              <w:pStyle w:val="TableText"/>
              <w:rPr>
                <w:rFonts w:cs="Arial"/>
              </w:rPr>
            </w:pPr>
            <w:r w:rsidRPr="003A44A4">
              <w:rPr>
                <w:rFonts w:cs="Arial"/>
              </w:rPr>
              <w:t>N</w:t>
            </w:r>
          </w:p>
        </w:tc>
      </w:tr>
      <w:tr w:rsidR="00820EEF" w:rsidRPr="007B512A" w14:paraId="26BE959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9D"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9E" w14:textId="77777777" w:rsidR="00820EEF" w:rsidRPr="003A44A4" w:rsidRDefault="00820EEF" w:rsidP="00EC6FF6">
            <w:pPr>
              <w:pStyle w:val="TableText"/>
              <w:rPr>
                <w:rFonts w:cs="Arial"/>
              </w:rPr>
            </w:pPr>
            <w:r w:rsidRPr="003A44A4">
              <w:rPr>
                <w:rFonts w:cs="Arial"/>
              </w:rPr>
              <w:t>Y</w:t>
            </w:r>
          </w:p>
        </w:tc>
      </w:tr>
      <w:tr w:rsidR="00820EEF" w:rsidRPr="007B512A" w14:paraId="26BE95A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A0"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A1" w14:textId="77777777" w:rsidR="00820EEF" w:rsidRPr="003A44A4" w:rsidRDefault="00820EEF" w:rsidP="00EC6FF6">
            <w:pPr>
              <w:pStyle w:val="TableText"/>
              <w:rPr>
                <w:rFonts w:cs="Arial"/>
              </w:rPr>
            </w:pPr>
            <w:r w:rsidRPr="003A44A4">
              <w:rPr>
                <w:rFonts w:cs="Arial"/>
              </w:rPr>
              <w:t>Sales Order Low</w:t>
            </w:r>
          </w:p>
        </w:tc>
      </w:tr>
    </w:tbl>
    <w:p w14:paraId="26BE95A3"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A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A4"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A5" w14:textId="77777777" w:rsidR="00820EEF" w:rsidRPr="003A44A4" w:rsidRDefault="00820EEF" w:rsidP="00EC6FF6">
            <w:pPr>
              <w:pStyle w:val="TableText"/>
              <w:rPr>
                <w:rFonts w:cs="Arial"/>
              </w:rPr>
            </w:pPr>
            <w:r w:rsidRPr="003A44A4">
              <w:rPr>
                <w:rFonts w:cs="Arial"/>
              </w:rPr>
              <w:t>63</w:t>
            </w:r>
          </w:p>
        </w:tc>
      </w:tr>
      <w:tr w:rsidR="00820EEF" w:rsidRPr="007B512A" w14:paraId="26BE95A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A7"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A8" w14:textId="77777777" w:rsidR="00820EEF" w:rsidRPr="003A44A4" w:rsidRDefault="00820EEF" w:rsidP="00EC6FF6">
            <w:pPr>
              <w:pStyle w:val="TableText"/>
              <w:rPr>
                <w:rFonts w:cs="Arial"/>
              </w:rPr>
            </w:pPr>
            <w:r w:rsidRPr="003A44A4">
              <w:rPr>
                <w:rFonts w:cs="Arial"/>
              </w:rPr>
              <w:t>Sales Order High</w:t>
            </w:r>
          </w:p>
        </w:tc>
      </w:tr>
      <w:tr w:rsidR="00820EEF" w:rsidRPr="007B512A" w14:paraId="26BE95A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AA"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AB" w14:textId="77777777" w:rsidR="00820EEF" w:rsidRPr="003A44A4" w:rsidRDefault="00820EEF" w:rsidP="00EC6FF6">
            <w:pPr>
              <w:pStyle w:val="TableText"/>
              <w:rPr>
                <w:rFonts w:cs="Arial"/>
              </w:rPr>
            </w:pPr>
            <w:r w:rsidRPr="003A44A4">
              <w:rPr>
                <w:rFonts w:cs="Arial"/>
              </w:rPr>
              <w:t>P_SALES_ORDER_HIGH</w:t>
            </w:r>
          </w:p>
        </w:tc>
      </w:tr>
      <w:tr w:rsidR="00820EEF" w:rsidRPr="007B512A" w14:paraId="26BE95A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AD"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AE" w14:textId="77777777" w:rsidR="00820EEF" w:rsidRPr="003A44A4" w:rsidRDefault="00820EEF" w:rsidP="00EC6FF6">
            <w:pPr>
              <w:pStyle w:val="TableText"/>
              <w:rPr>
                <w:rFonts w:cs="Arial"/>
              </w:rPr>
            </w:pPr>
            <w:r w:rsidRPr="003A44A4">
              <w:rPr>
                <w:rFonts w:cs="Arial"/>
              </w:rPr>
              <w:t>XXGIL_AR_RAXINV_SO</w:t>
            </w:r>
          </w:p>
        </w:tc>
      </w:tr>
      <w:tr w:rsidR="00820EEF" w:rsidRPr="007B512A" w14:paraId="26BE95B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B0"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B1" w14:textId="77777777" w:rsidR="00820EEF" w:rsidRPr="003A44A4" w:rsidRDefault="00820EEF" w:rsidP="00EC6FF6">
            <w:pPr>
              <w:pStyle w:val="TableText"/>
              <w:rPr>
                <w:rFonts w:cs="Arial"/>
              </w:rPr>
            </w:pPr>
          </w:p>
        </w:tc>
      </w:tr>
      <w:tr w:rsidR="00820EEF" w:rsidRPr="007B512A" w14:paraId="26BE95B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B3"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B4" w14:textId="77777777" w:rsidR="00820EEF" w:rsidRPr="003A44A4" w:rsidRDefault="00820EEF" w:rsidP="00EC6FF6">
            <w:pPr>
              <w:pStyle w:val="TableText"/>
              <w:rPr>
                <w:rFonts w:cs="Arial"/>
              </w:rPr>
            </w:pPr>
            <w:r w:rsidRPr="003A44A4">
              <w:rPr>
                <w:rFonts w:cs="Arial"/>
              </w:rPr>
              <w:t>High</w:t>
            </w:r>
          </w:p>
        </w:tc>
      </w:tr>
      <w:tr w:rsidR="00820EEF" w:rsidRPr="007B512A" w14:paraId="26BE95B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B6"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B7" w14:textId="77777777" w:rsidR="00820EEF" w:rsidRPr="003A44A4" w:rsidRDefault="00820EEF" w:rsidP="00EC6FF6">
            <w:pPr>
              <w:pStyle w:val="TableText"/>
              <w:rPr>
                <w:rFonts w:cs="Arial"/>
              </w:rPr>
            </w:pPr>
            <w:r w:rsidRPr="003A44A4">
              <w:rPr>
                <w:rFonts w:cs="Arial"/>
              </w:rPr>
              <w:t>N</w:t>
            </w:r>
          </w:p>
        </w:tc>
      </w:tr>
      <w:tr w:rsidR="00820EEF" w:rsidRPr="007B512A" w14:paraId="26BE95B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B9"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BA" w14:textId="77777777" w:rsidR="00820EEF" w:rsidRPr="003A44A4" w:rsidRDefault="00820EEF" w:rsidP="00EC6FF6">
            <w:pPr>
              <w:pStyle w:val="TableText"/>
              <w:rPr>
                <w:rFonts w:cs="Arial"/>
              </w:rPr>
            </w:pPr>
            <w:r w:rsidRPr="003A44A4">
              <w:rPr>
                <w:rFonts w:cs="Arial"/>
              </w:rPr>
              <w:t>Y</w:t>
            </w:r>
          </w:p>
        </w:tc>
      </w:tr>
      <w:tr w:rsidR="00820EEF" w:rsidRPr="007B512A" w14:paraId="26BE95B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BC"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BD" w14:textId="77777777" w:rsidR="00820EEF" w:rsidRPr="003A44A4" w:rsidRDefault="00820EEF" w:rsidP="00EC6FF6">
            <w:pPr>
              <w:pStyle w:val="TableText"/>
              <w:rPr>
                <w:rFonts w:cs="Arial"/>
              </w:rPr>
            </w:pPr>
            <w:r w:rsidRPr="003A44A4">
              <w:rPr>
                <w:rFonts w:cs="Arial"/>
              </w:rPr>
              <w:t>Sales Order High</w:t>
            </w:r>
          </w:p>
        </w:tc>
      </w:tr>
    </w:tbl>
    <w:p w14:paraId="26BE95BF"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C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C0"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C1" w14:textId="77777777" w:rsidR="00820EEF" w:rsidRPr="003A44A4" w:rsidRDefault="00820EEF" w:rsidP="00EC6FF6">
            <w:pPr>
              <w:pStyle w:val="TableText"/>
              <w:rPr>
                <w:rFonts w:cs="Arial"/>
              </w:rPr>
            </w:pPr>
            <w:r w:rsidRPr="003A44A4">
              <w:rPr>
                <w:rFonts w:cs="Arial"/>
              </w:rPr>
              <w:t>64</w:t>
            </w:r>
          </w:p>
        </w:tc>
      </w:tr>
      <w:tr w:rsidR="00820EEF" w:rsidRPr="007B512A" w14:paraId="26BE95C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C3"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C4" w14:textId="77777777" w:rsidR="00820EEF" w:rsidRPr="003A44A4" w:rsidRDefault="00820EEF" w:rsidP="00EC6FF6">
            <w:pPr>
              <w:pStyle w:val="TableText"/>
              <w:rPr>
                <w:rFonts w:cs="Arial"/>
              </w:rPr>
            </w:pPr>
            <w:r w:rsidRPr="003A44A4">
              <w:rPr>
                <w:rFonts w:cs="Arial"/>
              </w:rPr>
              <w:t>Delivery Number Low</w:t>
            </w:r>
          </w:p>
        </w:tc>
      </w:tr>
      <w:tr w:rsidR="00820EEF" w:rsidRPr="007B512A" w14:paraId="26BE95C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C6"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C7" w14:textId="77777777" w:rsidR="00820EEF" w:rsidRPr="003A44A4" w:rsidRDefault="00820EEF" w:rsidP="00EC6FF6">
            <w:pPr>
              <w:pStyle w:val="TableText"/>
              <w:rPr>
                <w:rFonts w:cs="Arial"/>
              </w:rPr>
            </w:pPr>
            <w:r w:rsidRPr="003A44A4">
              <w:rPr>
                <w:rFonts w:cs="Arial"/>
              </w:rPr>
              <w:t>P_DELIVERY_NUM_LOW</w:t>
            </w:r>
          </w:p>
        </w:tc>
      </w:tr>
      <w:tr w:rsidR="00820EEF" w:rsidRPr="007B512A" w14:paraId="26BE95C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C9"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CA" w14:textId="77777777" w:rsidR="00820EEF" w:rsidRPr="003A44A4" w:rsidRDefault="00820EEF" w:rsidP="00EC6FF6">
            <w:pPr>
              <w:pStyle w:val="TableText"/>
              <w:rPr>
                <w:rFonts w:cs="Arial"/>
              </w:rPr>
            </w:pPr>
            <w:r w:rsidRPr="003A44A4">
              <w:rPr>
                <w:rFonts w:cs="Arial"/>
              </w:rPr>
              <w:t>XXGIL_AR_RAXINV_DELIVERY</w:t>
            </w:r>
          </w:p>
        </w:tc>
      </w:tr>
      <w:tr w:rsidR="00820EEF" w:rsidRPr="007B512A" w14:paraId="26BE95C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CC"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CD" w14:textId="77777777" w:rsidR="00820EEF" w:rsidRPr="003A44A4" w:rsidRDefault="00820EEF" w:rsidP="00EC6FF6">
            <w:pPr>
              <w:pStyle w:val="TableText"/>
              <w:rPr>
                <w:rFonts w:cs="Arial"/>
              </w:rPr>
            </w:pPr>
          </w:p>
        </w:tc>
      </w:tr>
      <w:tr w:rsidR="00820EEF" w:rsidRPr="007B512A" w14:paraId="26BE95D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CF"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D0" w14:textId="77777777" w:rsidR="00820EEF" w:rsidRPr="003A44A4" w:rsidRDefault="00820EEF" w:rsidP="00EC6FF6">
            <w:pPr>
              <w:pStyle w:val="TableText"/>
              <w:rPr>
                <w:rFonts w:cs="Arial"/>
              </w:rPr>
            </w:pPr>
            <w:r w:rsidRPr="003A44A4">
              <w:rPr>
                <w:rFonts w:cs="Arial"/>
              </w:rPr>
              <w:t>Low</w:t>
            </w:r>
          </w:p>
        </w:tc>
      </w:tr>
      <w:tr w:rsidR="00820EEF" w:rsidRPr="007B512A" w14:paraId="26BE95D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D2"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D3" w14:textId="77777777" w:rsidR="00820EEF" w:rsidRPr="003A44A4" w:rsidRDefault="00820EEF" w:rsidP="00EC6FF6">
            <w:pPr>
              <w:pStyle w:val="TableText"/>
              <w:rPr>
                <w:rFonts w:cs="Arial"/>
              </w:rPr>
            </w:pPr>
            <w:r w:rsidRPr="003A44A4">
              <w:rPr>
                <w:rFonts w:cs="Arial"/>
              </w:rPr>
              <w:t>N</w:t>
            </w:r>
          </w:p>
        </w:tc>
      </w:tr>
      <w:tr w:rsidR="00820EEF" w:rsidRPr="007B512A" w14:paraId="26BE95D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D5"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D6" w14:textId="77777777" w:rsidR="00820EEF" w:rsidRPr="003A44A4" w:rsidRDefault="00820EEF" w:rsidP="00EC6FF6">
            <w:pPr>
              <w:pStyle w:val="TableText"/>
              <w:rPr>
                <w:rFonts w:cs="Arial"/>
              </w:rPr>
            </w:pPr>
            <w:r w:rsidRPr="003A44A4">
              <w:rPr>
                <w:rFonts w:cs="Arial"/>
              </w:rPr>
              <w:t>Y</w:t>
            </w:r>
          </w:p>
        </w:tc>
      </w:tr>
      <w:tr w:rsidR="00820EEF" w:rsidRPr="007B512A" w14:paraId="26BE95D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D8"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D9" w14:textId="77777777" w:rsidR="00820EEF" w:rsidRPr="003A44A4" w:rsidRDefault="00820EEF" w:rsidP="00EC6FF6">
            <w:pPr>
              <w:pStyle w:val="TableText"/>
              <w:rPr>
                <w:rFonts w:cs="Arial"/>
              </w:rPr>
            </w:pPr>
            <w:r w:rsidRPr="003A44A4">
              <w:rPr>
                <w:rFonts w:cs="Arial"/>
              </w:rPr>
              <w:t>Delivery Number Low</w:t>
            </w:r>
          </w:p>
        </w:tc>
      </w:tr>
    </w:tbl>
    <w:p w14:paraId="26BE95DB"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D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DC"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DD" w14:textId="77777777" w:rsidR="00820EEF" w:rsidRPr="003A44A4" w:rsidRDefault="00820EEF" w:rsidP="00EC6FF6">
            <w:pPr>
              <w:pStyle w:val="TableText"/>
              <w:rPr>
                <w:rFonts w:cs="Arial"/>
              </w:rPr>
            </w:pPr>
            <w:r w:rsidRPr="003A44A4">
              <w:rPr>
                <w:rFonts w:cs="Arial"/>
              </w:rPr>
              <w:t>65</w:t>
            </w:r>
          </w:p>
        </w:tc>
      </w:tr>
      <w:tr w:rsidR="00820EEF" w:rsidRPr="007B512A" w14:paraId="26BE95E1"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DF"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E0" w14:textId="77777777" w:rsidR="00820EEF" w:rsidRPr="003A44A4" w:rsidRDefault="00820EEF" w:rsidP="00EC6FF6">
            <w:pPr>
              <w:pStyle w:val="TableText"/>
              <w:rPr>
                <w:rFonts w:cs="Arial"/>
              </w:rPr>
            </w:pPr>
            <w:r w:rsidRPr="003A44A4">
              <w:rPr>
                <w:rFonts w:cs="Arial"/>
              </w:rPr>
              <w:t>Delivery Number High</w:t>
            </w:r>
          </w:p>
        </w:tc>
      </w:tr>
      <w:tr w:rsidR="00820EEF" w:rsidRPr="007B512A" w14:paraId="26BE95E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E2"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E3" w14:textId="77777777" w:rsidR="00820EEF" w:rsidRPr="003A44A4" w:rsidRDefault="00820EEF" w:rsidP="00EC6FF6">
            <w:pPr>
              <w:pStyle w:val="TableText"/>
              <w:rPr>
                <w:rFonts w:cs="Arial"/>
              </w:rPr>
            </w:pPr>
            <w:r w:rsidRPr="003A44A4">
              <w:rPr>
                <w:rFonts w:cs="Arial"/>
              </w:rPr>
              <w:t>P_DELIVERY_NUM_HIGH</w:t>
            </w:r>
          </w:p>
        </w:tc>
      </w:tr>
      <w:tr w:rsidR="00820EEF" w:rsidRPr="007B512A" w14:paraId="26BE95E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E5"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5E6" w14:textId="77777777" w:rsidR="00820EEF" w:rsidRPr="003A44A4" w:rsidRDefault="00820EEF" w:rsidP="00EC6FF6">
            <w:pPr>
              <w:pStyle w:val="TableText"/>
              <w:rPr>
                <w:rFonts w:cs="Arial"/>
              </w:rPr>
            </w:pPr>
            <w:r w:rsidRPr="003A44A4">
              <w:rPr>
                <w:rFonts w:cs="Arial"/>
              </w:rPr>
              <w:t>XXGIL_AR_RAXINV_DELIVERY</w:t>
            </w:r>
          </w:p>
        </w:tc>
      </w:tr>
      <w:tr w:rsidR="00820EEF" w:rsidRPr="007B512A" w14:paraId="26BE95E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E8"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5E9" w14:textId="77777777" w:rsidR="00820EEF" w:rsidRPr="003A44A4" w:rsidRDefault="00820EEF" w:rsidP="00EC6FF6">
            <w:pPr>
              <w:pStyle w:val="TableText"/>
              <w:rPr>
                <w:rFonts w:cs="Arial"/>
              </w:rPr>
            </w:pPr>
          </w:p>
        </w:tc>
      </w:tr>
      <w:tr w:rsidR="00820EEF" w:rsidRPr="007B512A" w14:paraId="26BE95E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EB"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5EC" w14:textId="77777777" w:rsidR="00820EEF" w:rsidRPr="003A44A4" w:rsidRDefault="00820EEF" w:rsidP="00EC6FF6">
            <w:pPr>
              <w:pStyle w:val="TableText"/>
              <w:rPr>
                <w:rFonts w:cs="Arial"/>
              </w:rPr>
            </w:pPr>
            <w:r w:rsidRPr="003A44A4">
              <w:rPr>
                <w:rFonts w:cs="Arial"/>
              </w:rPr>
              <w:t>High</w:t>
            </w:r>
          </w:p>
        </w:tc>
      </w:tr>
      <w:tr w:rsidR="00820EEF" w:rsidRPr="007B512A" w14:paraId="26BE95F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EE"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5EF" w14:textId="77777777" w:rsidR="00820EEF" w:rsidRPr="003A44A4" w:rsidRDefault="00820EEF" w:rsidP="00EC6FF6">
            <w:pPr>
              <w:pStyle w:val="TableText"/>
              <w:rPr>
                <w:rFonts w:cs="Arial"/>
              </w:rPr>
            </w:pPr>
            <w:r w:rsidRPr="003A44A4">
              <w:rPr>
                <w:rFonts w:cs="Arial"/>
              </w:rPr>
              <w:t>N</w:t>
            </w:r>
          </w:p>
        </w:tc>
      </w:tr>
      <w:tr w:rsidR="00820EEF" w:rsidRPr="007B512A" w14:paraId="26BE95F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F1"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5F2" w14:textId="77777777" w:rsidR="00820EEF" w:rsidRPr="003A44A4" w:rsidRDefault="00820EEF" w:rsidP="00EC6FF6">
            <w:pPr>
              <w:pStyle w:val="TableText"/>
              <w:rPr>
                <w:rFonts w:cs="Arial"/>
              </w:rPr>
            </w:pPr>
            <w:r w:rsidRPr="003A44A4">
              <w:rPr>
                <w:rFonts w:cs="Arial"/>
              </w:rPr>
              <w:t>Y</w:t>
            </w:r>
          </w:p>
        </w:tc>
      </w:tr>
      <w:tr w:rsidR="00820EEF" w:rsidRPr="007B512A" w14:paraId="26BE95F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F4"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5F5" w14:textId="77777777" w:rsidR="00820EEF" w:rsidRPr="003A44A4" w:rsidRDefault="00820EEF" w:rsidP="00EC6FF6">
            <w:pPr>
              <w:pStyle w:val="TableText"/>
              <w:rPr>
                <w:rFonts w:cs="Arial"/>
              </w:rPr>
            </w:pPr>
            <w:r w:rsidRPr="003A44A4">
              <w:rPr>
                <w:rFonts w:cs="Arial"/>
              </w:rPr>
              <w:t>Delivery Number High</w:t>
            </w:r>
          </w:p>
        </w:tc>
      </w:tr>
    </w:tbl>
    <w:p w14:paraId="26BE95F7"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5F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F8"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5F9" w14:textId="77777777" w:rsidR="00820EEF" w:rsidRPr="003A44A4" w:rsidRDefault="00820EEF" w:rsidP="00EC6FF6">
            <w:pPr>
              <w:pStyle w:val="TableText"/>
              <w:rPr>
                <w:rFonts w:cs="Arial"/>
              </w:rPr>
            </w:pPr>
            <w:r w:rsidRPr="003A44A4">
              <w:rPr>
                <w:rFonts w:cs="Arial"/>
              </w:rPr>
              <w:t>66</w:t>
            </w:r>
          </w:p>
        </w:tc>
      </w:tr>
      <w:tr w:rsidR="00820EEF" w:rsidRPr="007B512A" w14:paraId="26BE95F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5FB"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5FC" w14:textId="77777777" w:rsidR="00820EEF" w:rsidRPr="003A44A4" w:rsidRDefault="00820EEF" w:rsidP="00EC6FF6">
            <w:pPr>
              <w:pStyle w:val="TableText"/>
              <w:rPr>
                <w:rFonts w:cs="Arial"/>
              </w:rPr>
            </w:pPr>
            <w:r w:rsidRPr="003A44A4">
              <w:rPr>
                <w:rFonts w:cs="Arial"/>
              </w:rPr>
              <w:t>Customer PO Num Low</w:t>
            </w:r>
          </w:p>
        </w:tc>
      </w:tr>
      <w:tr w:rsidR="00820EEF" w:rsidRPr="007B512A" w14:paraId="26BE960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5FE"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5FF" w14:textId="77777777" w:rsidR="00820EEF" w:rsidRPr="003A44A4" w:rsidRDefault="00820EEF" w:rsidP="00EC6FF6">
            <w:pPr>
              <w:pStyle w:val="TableText"/>
              <w:rPr>
                <w:rFonts w:cs="Arial"/>
              </w:rPr>
            </w:pPr>
            <w:r w:rsidRPr="003A44A4">
              <w:rPr>
                <w:rFonts w:cs="Arial"/>
              </w:rPr>
              <w:t>P_CUST_PO_NUM_LOW</w:t>
            </w:r>
          </w:p>
        </w:tc>
      </w:tr>
      <w:tr w:rsidR="00820EEF" w:rsidRPr="007B512A" w14:paraId="26BE960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01" w14:textId="77777777" w:rsidR="00820EEF" w:rsidRPr="003A44A4" w:rsidRDefault="00820EEF" w:rsidP="00EC6FF6">
            <w:pPr>
              <w:rPr>
                <w:rFonts w:cs="Arial"/>
                <w:b/>
                <w:sz w:val="20"/>
                <w:szCs w:val="20"/>
              </w:rPr>
            </w:pPr>
            <w:r w:rsidRPr="003A44A4">
              <w:rPr>
                <w:rFonts w:cs="Arial"/>
                <w:b/>
                <w:sz w:val="20"/>
                <w:szCs w:val="20"/>
              </w:rPr>
              <w:lastRenderedPageBreak/>
              <w:t>Value Set/Item Class</w:t>
            </w:r>
          </w:p>
        </w:tc>
        <w:tc>
          <w:tcPr>
            <w:tcW w:w="4860" w:type="dxa"/>
            <w:tcBorders>
              <w:left w:val="single" w:sz="12" w:space="0" w:color="auto"/>
            </w:tcBorders>
          </w:tcPr>
          <w:p w14:paraId="26BE9602" w14:textId="77777777" w:rsidR="00820EEF" w:rsidRPr="003A44A4" w:rsidRDefault="00820EEF" w:rsidP="00EC6FF6">
            <w:pPr>
              <w:pStyle w:val="TableText"/>
              <w:rPr>
                <w:rFonts w:cs="Arial"/>
                <w:lang w:val="de-DE"/>
              </w:rPr>
            </w:pPr>
            <w:r w:rsidRPr="003A44A4">
              <w:rPr>
                <w:rFonts w:cs="Arial"/>
                <w:lang w:val="de-DE"/>
              </w:rPr>
              <w:t>XXGIL_AR_RAXINV_PO_NUM</w:t>
            </w:r>
          </w:p>
        </w:tc>
      </w:tr>
      <w:tr w:rsidR="00820EEF" w:rsidRPr="007B512A" w14:paraId="26BE960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04"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605" w14:textId="77777777" w:rsidR="00820EEF" w:rsidRPr="003A44A4" w:rsidRDefault="00820EEF" w:rsidP="00EC6FF6">
            <w:pPr>
              <w:pStyle w:val="TableText"/>
              <w:rPr>
                <w:rFonts w:cs="Arial"/>
              </w:rPr>
            </w:pPr>
          </w:p>
        </w:tc>
      </w:tr>
      <w:tr w:rsidR="00820EEF" w:rsidRPr="007B512A" w14:paraId="26BE960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07"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608" w14:textId="77777777" w:rsidR="00820EEF" w:rsidRPr="003A44A4" w:rsidRDefault="00820EEF" w:rsidP="00EC6FF6">
            <w:pPr>
              <w:pStyle w:val="TableText"/>
              <w:rPr>
                <w:rFonts w:cs="Arial"/>
              </w:rPr>
            </w:pPr>
            <w:r w:rsidRPr="003A44A4">
              <w:rPr>
                <w:rFonts w:cs="Arial"/>
              </w:rPr>
              <w:t>Low</w:t>
            </w:r>
          </w:p>
        </w:tc>
      </w:tr>
      <w:tr w:rsidR="00820EEF" w:rsidRPr="007B512A" w14:paraId="26BE960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0A"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60B" w14:textId="77777777" w:rsidR="00820EEF" w:rsidRPr="003A44A4" w:rsidRDefault="00820EEF" w:rsidP="00EC6FF6">
            <w:pPr>
              <w:pStyle w:val="TableText"/>
              <w:rPr>
                <w:rFonts w:cs="Arial"/>
              </w:rPr>
            </w:pPr>
            <w:r w:rsidRPr="003A44A4">
              <w:rPr>
                <w:rFonts w:cs="Arial"/>
              </w:rPr>
              <w:t>N</w:t>
            </w:r>
          </w:p>
        </w:tc>
      </w:tr>
      <w:tr w:rsidR="00820EEF" w:rsidRPr="007B512A" w14:paraId="26BE960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0D"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60E" w14:textId="77777777" w:rsidR="00820EEF" w:rsidRPr="003A44A4" w:rsidRDefault="00820EEF" w:rsidP="00EC6FF6">
            <w:pPr>
              <w:pStyle w:val="TableText"/>
              <w:rPr>
                <w:rFonts w:cs="Arial"/>
              </w:rPr>
            </w:pPr>
            <w:r w:rsidRPr="003A44A4">
              <w:rPr>
                <w:rFonts w:cs="Arial"/>
              </w:rPr>
              <w:t>N</w:t>
            </w:r>
          </w:p>
        </w:tc>
      </w:tr>
      <w:tr w:rsidR="00820EEF" w:rsidRPr="007B512A" w14:paraId="26BE961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10"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611" w14:textId="77777777" w:rsidR="00820EEF" w:rsidRPr="003A44A4" w:rsidRDefault="00820EEF" w:rsidP="00EC6FF6">
            <w:pPr>
              <w:pStyle w:val="TableText"/>
              <w:rPr>
                <w:rFonts w:cs="Arial"/>
              </w:rPr>
            </w:pPr>
            <w:r w:rsidRPr="003A44A4">
              <w:rPr>
                <w:rFonts w:cs="Arial"/>
              </w:rPr>
              <w:t>Customer PO Num Low</w:t>
            </w:r>
          </w:p>
        </w:tc>
      </w:tr>
    </w:tbl>
    <w:p w14:paraId="26BE9613"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1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14"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615" w14:textId="77777777" w:rsidR="00820EEF" w:rsidRPr="003A44A4" w:rsidRDefault="00820EEF" w:rsidP="00EC6FF6">
            <w:pPr>
              <w:pStyle w:val="TableText"/>
              <w:rPr>
                <w:rFonts w:cs="Arial"/>
              </w:rPr>
            </w:pPr>
            <w:r w:rsidRPr="003A44A4">
              <w:rPr>
                <w:rFonts w:cs="Arial"/>
              </w:rPr>
              <w:t>67</w:t>
            </w:r>
          </w:p>
        </w:tc>
      </w:tr>
      <w:tr w:rsidR="00820EEF" w:rsidRPr="007B512A" w14:paraId="26BE961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17"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618" w14:textId="77777777" w:rsidR="00820EEF" w:rsidRPr="003A44A4" w:rsidRDefault="00820EEF" w:rsidP="00EC6FF6">
            <w:pPr>
              <w:pStyle w:val="TableText"/>
              <w:rPr>
                <w:rFonts w:cs="Arial"/>
              </w:rPr>
            </w:pPr>
            <w:r w:rsidRPr="003A44A4">
              <w:rPr>
                <w:rFonts w:cs="Arial"/>
              </w:rPr>
              <w:t>Customer PO Num High</w:t>
            </w:r>
          </w:p>
        </w:tc>
      </w:tr>
      <w:tr w:rsidR="00820EEF" w:rsidRPr="007B512A" w14:paraId="26BE961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1A"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61B" w14:textId="77777777" w:rsidR="00820EEF" w:rsidRPr="003A44A4" w:rsidRDefault="00820EEF" w:rsidP="00EC6FF6">
            <w:pPr>
              <w:pStyle w:val="TableText"/>
              <w:rPr>
                <w:rFonts w:cs="Arial"/>
              </w:rPr>
            </w:pPr>
            <w:r w:rsidRPr="003A44A4">
              <w:rPr>
                <w:rFonts w:cs="Arial"/>
              </w:rPr>
              <w:t>P_CUST_PO_NUM_HIGH</w:t>
            </w:r>
          </w:p>
        </w:tc>
      </w:tr>
      <w:tr w:rsidR="00820EEF" w:rsidRPr="007B512A" w14:paraId="26BE961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1D"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61E" w14:textId="77777777" w:rsidR="00820EEF" w:rsidRPr="003A44A4" w:rsidRDefault="00820EEF" w:rsidP="00EC6FF6">
            <w:pPr>
              <w:pStyle w:val="TableText"/>
              <w:rPr>
                <w:rFonts w:cs="Arial"/>
                <w:lang w:val="de-DE"/>
              </w:rPr>
            </w:pPr>
            <w:r w:rsidRPr="003A44A4">
              <w:rPr>
                <w:rFonts w:cs="Arial"/>
                <w:lang w:val="de-DE"/>
              </w:rPr>
              <w:t>XXGIL_AR_RAXINV_PO_NUM</w:t>
            </w:r>
          </w:p>
        </w:tc>
      </w:tr>
      <w:tr w:rsidR="00820EEF" w:rsidRPr="007B512A" w14:paraId="26BE962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20"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621" w14:textId="77777777" w:rsidR="00820EEF" w:rsidRPr="003A44A4" w:rsidRDefault="00820EEF" w:rsidP="00EC6FF6">
            <w:pPr>
              <w:pStyle w:val="TableText"/>
              <w:rPr>
                <w:rFonts w:cs="Arial"/>
              </w:rPr>
            </w:pPr>
          </w:p>
        </w:tc>
      </w:tr>
      <w:tr w:rsidR="00820EEF" w:rsidRPr="007B512A" w14:paraId="26BE962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23" w14:textId="77777777" w:rsidR="00820EEF" w:rsidRPr="003A44A4" w:rsidRDefault="00820EEF" w:rsidP="00EC6FF6">
            <w:pPr>
              <w:rPr>
                <w:rFonts w:cs="Arial"/>
                <w:b/>
                <w:sz w:val="20"/>
                <w:szCs w:val="20"/>
              </w:rPr>
            </w:pPr>
            <w:r w:rsidRPr="003A44A4">
              <w:rPr>
                <w:rFonts w:cs="Arial"/>
                <w:b/>
                <w:sz w:val="20"/>
                <w:szCs w:val="20"/>
              </w:rPr>
              <w:t>Range</w:t>
            </w:r>
          </w:p>
        </w:tc>
        <w:tc>
          <w:tcPr>
            <w:tcW w:w="4860" w:type="dxa"/>
            <w:tcBorders>
              <w:left w:val="single" w:sz="12" w:space="0" w:color="auto"/>
            </w:tcBorders>
          </w:tcPr>
          <w:p w14:paraId="26BE9624" w14:textId="77777777" w:rsidR="00820EEF" w:rsidRPr="003A44A4" w:rsidRDefault="00820EEF" w:rsidP="00EC6FF6">
            <w:pPr>
              <w:pStyle w:val="TableText"/>
              <w:rPr>
                <w:rFonts w:cs="Arial"/>
              </w:rPr>
            </w:pPr>
            <w:r w:rsidRPr="003A44A4">
              <w:rPr>
                <w:rFonts w:cs="Arial"/>
              </w:rPr>
              <w:t>High</w:t>
            </w:r>
          </w:p>
        </w:tc>
      </w:tr>
      <w:tr w:rsidR="00820EEF" w:rsidRPr="007B512A" w14:paraId="26BE962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26"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627" w14:textId="77777777" w:rsidR="00820EEF" w:rsidRPr="003A44A4" w:rsidRDefault="00820EEF" w:rsidP="00EC6FF6">
            <w:pPr>
              <w:pStyle w:val="TableText"/>
              <w:rPr>
                <w:rFonts w:cs="Arial"/>
              </w:rPr>
            </w:pPr>
            <w:r w:rsidRPr="003A44A4">
              <w:rPr>
                <w:rFonts w:cs="Arial"/>
              </w:rPr>
              <w:t>N</w:t>
            </w:r>
          </w:p>
        </w:tc>
      </w:tr>
      <w:tr w:rsidR="00820EEF" w:rsidRPr="007B512A" w14:paraId="26BE962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29"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62A" w14:textId="77777777" w:rsidR="00820EEF" w:rsidRPr="003A44A4" w:rsidRDefault="00820EEF" w:rsidP="00EC6FF6">
            <w:pPr>
              <w:pStyle w:val="TableText"/>
              <w:rPr>
                <w:rFonts w:cs="Arial"/>
              </w:rPr>
            </w:pPr>
            <w:r w:rsidRPr="003A44A4">
              <w:rPr>
                <w:rFonts w:cs="Arial"/>
              </w:rPr>
              <w:t>N</w:t>
            </w:r>
          </w:p>
        </w:tc>
      </w:tr>
      <w:tr w:rsidR="00820EEF" w:rsidRPr="007B512A" w14:paraId="26BE962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2C"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62D" w14:textId="77777777" w:rsidR="00820EEF" w:rsidRPr="003A44A4" w:rsidRDefault="00820EEF" w:rsidP="00EC6FF6">
            <w:pPr>
              <w:pStyle w:val="TableText"/>
              <w:rPr>
                <w:rFonts w:cs="Arial"/>
              </w:rPr>
            </w:pPr>
            <w:r w:rsidRPr="003A44A4">
              <w:rPr>
                <w:rFonts w:cs="Arial"/>
              </w:rPr>
              <w:t>Customer PO Num High</w:t>
            </w:r>
          </w:p>
        </w:tc>
      </w:tr>
    </w:tbl>
    <w:p w14:paraId="26BE962F"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3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30"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631" w14:textId="77777777" w:rsidR="00820EEF" w:rsidRPr="003A44A4" w:rsidRDefault="00820EEF" w:rsidP="00EC6FF6">
            <w:pPr>
              <w:pStyle w:val="TableText"/>
              <w:rPr>
                <w:rFonts w:cs="Arial"/>
              </w:rPr>
            </w:pPr>
            <w:r w:rsidRPr="003A44A4">
              <w:rPr>
                <w:rFonts w:cs="Arial"/>
              </w:rPr>
              <w:t>70</w:t>
            </w:r>
          </w:p>
        </w:tc>
      </w:tr>
      <w:tr w:rsidR="00820EEF" w:rsidRPr="007B512A" w14:paraId="26BE963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33"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634" w14:textId="77777777" w:rsidR="00820EEF" w:rsidRPr="003A44A4" w:rsidRDefault="00820EEF" w:rsidP="00EC6FF6">
            <w:pPr>
              <w:pStyle w:val="TableText"/>
              <w:rPr>
                <w:rFonts w:cs="Arial"/>
              </w:rPr>
            </w:pPr>
            <w:r w:rsidRPr="003A44A4">
              <w:rPr>
                <w:rFonts w:cs="Arial"/>
              </w:rPr>
              <w:t>Customer Class</w:t>
            </w:r>
          </w:p>
        </w:tc>
      </w:tr>
      <w:tr w:rsidR="00820EEF" w:rsidRPr="007B512A" w14:paraId="26BE963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36"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637" w14:textId="77777777" w:rsidR="00820EEF" w:rsidRPr="003A44A4" w:rsidRDefault="00820EEF" w:rsidP="00EC6FF6">
            <w:pPr>
              <w:pStyle w:val="TableText"/>
              <w:rPr>
                <w:rFonts w:cs="Arial"/>
              </w:rPr>
            </w:pPr>
            <w:r w:rsidRPr="003A44A4">
              <w:rPr>
                <w:rFonts w:cs="Arial"/>
              </w:rPr>
              <w:t>P_CUSTOMER_CLASS_CODE</w:t>
            </w:r>
          </w:p>
        </w:tc>
      </w:tr>
      <w:tr w:rsidR="00820EEF" w:rsidRPr="007B512A" w14:paraId="26BE963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39"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63A" w14:textId="77777777" w:rsidR="00820EEF" w:rsidRPr="003A44A4" w:rsidRDefault="00820EEF" w:rsidP="00EC6FF6">
            <w:pPr>
              <w:pStyle w:val="TableText"/>
              <w:rPr>
                <w:rFonts w:cs="Arial"/>
              </w:rPr>
            </w:pPr>
            <w:r w:rsidRPr="003A44A4">
              <w:rPr>
                <w:rFonts w:cs="Arial"/>
              </w:rPr>
              <w:t>AR_RAXINV_CUSTOMER_CLASS</w:t>
            </w:r>
          </w:p>
        </w:tc>
      </w:tr>
      <w:tr w:rsidR="00820EEF" w:rsidRPr="007B512A" w14:paraId="26BE963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3C"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63D" w14:textId="77777777" w:rsidR="00820EEF" w:rsidRPr="003A44A4" w:rsidRDefault="00820EEF" w:rsidP="00EC6FF6">
            <w:pPr>
              <w:pStyle w:val="TableText"/>
              <w:rPr>
                <w:rFonts w:cs="Arial"/>
              </w:rPr>
            </w:pPr>
          </w:p>
        </w:tc>
      </w:tr>
      <w:tr w:rsidR="00820EEF" w:rsidRPr="007B512A" w14:paraId="26BE964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3F"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640" w14:textId="77777777" w:rsidR="00820EEF" w:rsidRPr="003A44A4" w:rsidRDefault="00820EEF" w:rsidP="00EC6FF6">
            <w:pPr>
              <w:pStyle w:val="TableText"/>
              <w:rPr>
                <w:rFonts w:cs="Arial"/>
              </w:rPr>
            </w:pPr>
            <w:r w:rsidRPr="003A44A4">
              <w:rPr>
                <w:rFonts w:cs="Arial"/>
              </w:rPr>
              <w:t>N</w:t>
            </w:r>
          </w:p>
        </w:tc>
      </w:tr>
      <w:tr w:rsidR="00820EEF" w:rsidRPr="007B512A" w14:paraId="26BE964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42"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643" w14:textId="77777777" w:rsidR="00820EEF" w:rsidRPr="003A44A4" w:rsidRDefault="00820EEF" w:rsidP="00EC6FF6">
            <w:pPr>
              <w:pStyle w:val="TableText"/>
              <w:rPr>
                <w:rFonts w:cs="Arial"/>
              </w:rPr>
            </w:pPr>
            <w:r w:rsidRPr="003A44A4">
              <w:rPr>
                <w:rFonts w:cs="Arial"/>
              </w:rPr>
              <w:t>N</w:t>
            </w:r>
          </w:p>
        </w:tc>
      </w:tr>
      <w:tr w:rsidR="00820EEF" w:rsidRPr="007B512A" w14:paraId="26BE964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45"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646" w14:textId="77777777" w:rsidR="00820EEF" w:rsidRPr="003A44A4" w:rsidRDefault="00820EEF" w:rsidP="00EC6FF6">
            <w:pPr>
              <w:pStyle w:val="TableText"/>
              <w:rPr>
                <w:rFonts w:cs="Arial"/>
              </w:rPr>
            </w:pPr>
            <w:r w:rsidRPr="003A44A4">
              <w:rPr>
                <w:rFonts w:cs="Arial"/>
              </w:rPr>
              <w:t>Customer Class</w:t>
            </w:r>
          </w:p>
        </w:tc>
      </w:tr>
    </w:tbl>
    <w:p w14:paraId="26BE9648"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4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49"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64A" w14:textId="77777777" w:rsidR="00820EEF" w:rsidRPr="003A44A4" w:rsidRDefault="00820EEF" w:rsidP="00EC6FF6">
            <w:pPr>
              <w:pStyle w:val="TableText"/>
              <w:rPr>
                <w:rFonts w:cs="Arial"/>
              </w:rPr>
            </w:pPr>
            <w:r w:rsidRPr="003A44A4">
              <w:rPr>
                <w:rFonts w:cs="Arial"/>
              </w:rPr>
              <w:t>80</w:t>
            </w:r>
          </w:p>
        </w:tc>
      </w:tr>
      <w:tr w:rsidR="00820EEF" w:rsidRPr="007B512A" w14:paraId="26BE964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4C"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64D" w14:textId="77777777" w:rsidR="00820EEF" w:rsidRPr="003A44A4" w:rsidRDefault="00820EEF" w:rsidP="00EC6FF6">
            <w:pPr>
              <w:pStyle w:val="TableText"/>
              <w:rPr>
                <w:rFonts w:cs="Arial"/>
              </w:rPr>
            </w:pPr>
            <w:r w:rsidRPr="003A44A4">
              <w:rPr>
                <w:rFonts w:cs="Arial"/>
              </w:rPr>
              <w:t>Customer</w:t>
            </w:r>
          </w:p>
        </w:tc>
      </w:tr>
      <w:tr w:rsidR="00820EEF" w:rsidRPr="007B512A" w14:paraId="26BE965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4F"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650" w14:textId="77777777" w:rsidR="00820EEF" w:rsidRPr="003A44A4" w:rsidRDefault="00820EEF" w:rsidP="00EC6FF6">
            <w:pPr>
              <w:pStyle w:val="TableText"/>
              <w:rPr>
                <w:rFonts w:cs="Arial"/>
              </w:rPr>
            </w:pPr>
            <w:r w:rsidRPr="003A44A4">
              <w:rPr>
                <w:rFonts w:cs="Arial"/>
              </w:rPr>
              <w:t>P_CUSTOMER_ID</w:t>
            </w:r>
          </w:p>
        </w:tc>
      </w:tr>
      <w:tr w:rsidR="00820EEF" w:rsidRPr="007B512A" w14:paraId="26BE965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52"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653" w14:textId="77777777" w:rsidR="00820EEF" w:rsidRPr="003A44A4" w:rsidRDefault="00820EEF" w:rsidP="00EC6FF6">
            <w:pPr>
              <w:pStyle w:val="TableText"/>
              <w:rPr>
                <w:rFonts w:cs="Arial"/>
              </w:rPr>
            </w:pPr>
            <w:r w:rsidRPr="003A44A4">
              <w:rPr>
                <w:rFonts w:cs="Arial"/>
              </w:rPr>
              <w:t>AR_CUSTOMER_NAME_ID</w:t>
            </w:r>
          </w:p>
        </w:tc>
      </w:tr>
      <w:tr w:rsidR="00820EEF" w:rsidRPr="007B512A" w14:paraId="26BE965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55"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656" w14:textId="77777777" w:rsidR="00820EEF" w:rsidRPr="003A44A4" w:rsidRDefault="00820EEF" w:rsidP="00EC6FF6">
            <w:pPr>
              <w:pStyle w:val="TableText"/>
              <w:rPr>
                <w:rFonts w:cs="Arial"/>
              </w:rPr>
            </w:pPr>
          </w:p>
        </w:tc>
      </w:tr>
      <w:tr w:rsidR="00820EEF" w:rsidRPr="007B512A" w14:paraId="26BE965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58"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659" w14:textId="77777777" w:rsidR="00820EEF" w:rsidRPr="003A44A4" w:rsidRDefault="00820EEF" w:rsidP="00EC6FF6">
            <w:pPr>
              <w:pStyle w:val="TableText"/>
              <w:rPr>
                <w:rFonts w:cs="Arial"/>
              </w:rPr>
            </w:pPr>
            <w:r w:rsidRPr="003A44A4">
              <w:rPr>
                <w:rFonts w:cs="Arial"/>
              </w:rPr>
              <w:t>Y</w:t>
            </w:r>
          </w:p>
        </w:tc>
      </w:tr>
      <w:tr w:rsidR="00820EEF" w:rsidRPr="007B512A" w14:paraId="26BE965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5B"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65C" w14:textId="77777777" w:rsidR="00820EEF" w:rsidRPr="003A44A4" w:rsidRDefault="00820EEF" w:rsidP="00EC6FF6">
            <w:pPr>
              <w:pStyle w:val="TableText"/>
              <w:rPr>
                <w:rFonts w:cs="Arial"/>
              </w:rPr>
            </w:pPr>
            <w:r w:rsidRPr="003A44A4">
              <w:rPr>
                <w:rFonts w:cs="Arial"/>
              </w:rPr>
              <w:t>N</w:t>
            </w:r>
          </w:p>
        </w:tc>
      </w:tr>
      <w:tr w:rsidR="00820EEF" w:rsidRPr="007B512A" w14:paraId="26BE966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5E"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65F" w14:textId="77777777" w:rsidR="00820EEF" w:rsidRPr="003A44A4" w:rsidRDefault="00820EEF" w:rsidP="00EC6FF6">
            <w:pPr>
              <w:pStyle w:val="TableText"/>
              <w:rPr>
                <w:rFonts w:cs="Arial"/>
              </w:rPr>
            </w:pPr>
            <w:r w:rsidRPr="003A44A4">
              <w:rPr>
                <w:rFonts w:cs="Arial"/>
              </w:rPr>
              <w:t>Customer</w:t>
            </w:r>
          </w:p>
        </w:tc>
      </w:tr>
    </w:tbl>
    <w:p w14:paraId="26BE9661"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64"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62"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663" w14:textId="77777777" w:rsidR="00820EEF" w:rsidRPr="003A44A4" w:rsidRDefault="00820EEF" w:rsidP="00EC6FF6">
            <w:pPr>
              <w:pStyle w:val="TableText"/>
              <w:rPr>
                <w:rFonts w:cs="Arial"/>
                <w:szCs w:val="20"/>
              </w:rPr>
            </w:pPr>
            <w:r w:rsidRPr="003A44A4">
              <w:rPr>
                <w:rFonts w:cs="Arial"/>
                <w:szCs w:val="20"/>
              </w:rPr>
              <w:t>82</w:t>
            </w:r>
          </w:p>
        </w:tc>
      </w:tr>
      <w:tr w:rsidR="00820EEF" w:rsidRPr="007B512A" w14:paraId="26BE966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65"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666" w14:textId="77777777" w:rsidR="00820EEF" w:rsidRPr="003A44A4" w:rsidRDefault="00820EEF" w:rsidP="00EC6FF6">
            <w:pPr>
              <w:pStyle w:val="TableText"/>
              <w:rPr>
                <w:rFonts w:cs="Arial"/>
                <w:szCs w:val="20"/>
              </w:rPr>
            </w:pPr>
            <w:r w:rsidRPr="003A44A4">
              <w:rPr>
                <w:rFonts w:cs="Arial"/>
                <w:szCs w:val="20"/>
              </w:rPr>
              <w:t>Customer Number</w:t>
            </w:r>
          </w:p>
        </w:tc>
      </w:tr>
      <w:tr w:rsidR="00820EEF" w:rsidRPr="007B512A" w14:paraId="26BE966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68"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669" w14:textId="77777777" w:rsidR="00820EEF" w:rsidRPr="003A44A4" w:rsidRDefault="00820EEF" w:rsidP="00EC6FF6">
            <w:pPr>
              <w:pStyle w:val="TableText"/>
              <w:rPr>
                <w:rFonts w:cs="Arial"/>
                <w:szCs w:val="20"/>
              </w:rPr>
            </w:pPr>
            <w:r w:rsidRPr="003A44A4">
              <w:rPr>
                <w:rFonts w:cs="Arial"/>
                <w:szCs w:val="20"/>
              </w:rPr>
              <w:t>P_CUSTOMER_NUM_ID</w:t>
            </w:r>
          </w:p>
        </w:tc>
      </w:tr>
      <w:tr w:rsidR="00820EEF" w:rsidRPr="007B512A" w14:paraId="26BE966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6B"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66C" w14:textId="77777777" w:rsidR="00820EEF" w:rsidRPr="003A44A4" w:rsidRDefault="00820EEF" w:rsidP="00EC6FF6">
            <w:pPr>
              <w:pStyle w:val="TableText"/>
              <w:rPr>
                <w:rFonts w:cs="Arial"/>
                <w:szCs w:val="20"/>
              </w:rPr>
            </w:pPr>
            <w:r w:rsidRPr="003A44A4">
              <w:rPr>
                <w:rFonts w:cs="Arial"/>
                <w:szCs w:val="20"/>
              </w:rPr>
              <w:t>XXGIL_AR_CUSTOMER_NUMBER_ID</w:t>
            </w:r>
          </w:p>
        </w:tc>
      </w:tr>
      <w:tr w:rsidR="00820EEF" w:rsidRPr="007B512A" w14:paraId="26BE967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6E"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66F" w14:textId="77777777" w:rsidR="00820EEF" w:rsidRPr="003A44A4" w:rsidRDefault="00820EEF" w:rsidP="00EC6FF6">
            <w:pPr>
              <w:pStyle w:val="TableText"/>
              <w:rPr>
                <w:rFonts w:cs="Arial"/>
                <w:szCs w:val="20"/>
              </w:rPr>
            </w:pPr>
          </w:p>
        </w:tc>
      </w:tr>
      <w:tr w:rsidR="00820EEF" w:rsidRPr="007B512A" w14:paraId="26BE967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71"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672" w14:textId="77777777" w:rsidR="00820EEF" w:rsidRPr="003A44A4" w:rsidRDefault="00820EEF" w:rsidP="00EC6FF6">
            <w:pPr>
              <w:pStyle w:val="TableText"/>
              <w:rPr>
                <w:rFonts w:cs="Arial"/>
                <w:szCs w:val="20"/>
              </w:rPr>
            </w:pPr>
            <w:r w:rsidRPr="003A44A4">
              <w:rPr>
                <w:rFonts w:cs="Arial"/>
                <w:szCs w:val="20"/>
              </w:rPr>
              <w:t>N</w:t>
            </w:r>
          </w:p>
        </w:tc>
      </w:tr>
      <w:tr w:rsidR="00820EEF" w:rsidRPr="007B512A" w14:paraId="26BE967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74"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675" w14:textId="77777777" w:rsidR="00820EEF" w:rsidRPr="003A44A4" w:rsidRDefault="00820EEF" w:rsidP="00EC6FF6">
            <w:pPr>
              <w:pStyle w:val="TableText"/>
              <w:rPr>
                <w:rFonts w:cs="Arial"/>
                <w:szCs w:val="20"/>
              </w:rPr>
            </w:pPr>
            <w:r w:rsidRPr="003A44A4">
              <w:rPr>
                <w:rFonts w:cs="Arial"/>
                <w:szCs w:val="20"/>
              </w:rPr>
              <w:t>N</w:t>
            </w:r>
          </w:p>
        </w:tc>
      </w:tr>
      <w:tr w:rsidR="00820EEF" w:rsidRPr="007B512A" w14:paraId="26BE967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77"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678" w14:textId="77777777" w:rsidR="00820EEF" w:rsidRPr="003A44A4" w:rsidRDefault="00820EEF" w:rsidP="00EC6FF6">
            <w:pPr>
              <w:pStyle w:val="TableText"/>
              <w:rPr>
                <w:rFonts w:cs="Arial"/>
                <w:szCs w:val="20"/>
              </w:rPr>
            </w:pPr>
            <w:r w:rsidRPr="003A44A4">
              <w:rPr>
                <w:rFonts w:cs="Arial"/>
                <w:szCs w:val="20"/>
              </w:rPr>
              <w:t>Customer Number</w:t>
            </w:r>
          </w:p>
        </w:tc>
      </w:tr>
    </w:tbl>
    <w:p w14:paraId="26BE967A"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7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7B" w14:textId="77777777" w:rsidR="00820EEF" w:rsidRPr="003A44A4" w:rsidRDefault="00820EEF" w:rsidP="00EC6FF6">
            <w:pPr>
              <w:rPr>
                <w:rFonts w:cs="Arial"/>
                <w:b/>
                <w:sz w:val="20"/>
                <w:szCs w:val="20"/>
              </w:rPr>
            </w:pPr>
            <w:r w:rsidRPr="003A44A4">
              <w:rPr>
                <w:rFonts w:cs="Arial"/>
                <w:b/>
                <w:sz w:val="20"/>
                <w:szCs w:val="20"/>
              </w:rPr>
              <w:t>Seq</w:t>
            </w:r>
          </w:p>
        </w:tc>
        <w:tc>
          <w:tcPr>
            <w:tcW w:w="4860" w:type="dxa"/>
            <w:tcBorders>
              <w:left w:val="single" w:sz="12" w:space="0" w:color="auto"/>
            </w:tcBorders>
          </w:tcPr>
          <w:p w14:paraId="26BE967C" w14:textId="77777777" w:rsidR="00820EEF" w:rsidRPr="003A44A4" w:rsidRDefault="00820EEF" w:rsidP="00EC6FF6">
            <w:pPr>
              <w:pStyle w:val="TableText"/>
              <w:rPr>
                <w:rFonts w:cs="Arial"/>
              </w:rPr>
            </w:pPr>
            <w:r w:rsidRPr="003A44A4">
              <w:rPr>
                <w:rFonts w:cs="Arial"/>
              </w:rPr>
              <w:t>150</w:t>
            </w:r>
          </w:p>
        </w:tc>
      </w:tr>
      <w:tr w:rsidR="00820EEF" w:rsidRPr="007B512A" w14:paraId="26BE968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7E" w14:textId="77777777" w:rsidR="00820EEF" w:rsidRPr="003A44A4" w:rsidRDefault="00820EEF" w:rsidP="00EC6FF6">
            <w:pPr>
              <w:rPr>
                <w:rFonts w:cs="Arial"/>
                <w:b/>
                <w:sz w:val="20"/>
                <w:szCs w:val="20"/>
              </w:rPr>
            </w:pPr>
            <w:r w:rsidRPr="003A44A4">
              <w:rPr>
                <w:rFonts w:cs="Arial"/>
                <w:b/>
                <w:sz w:val="20"/>
                <w:szCs w:val="20"/>
              </w:rPr>
              <w:t>Parameter Name</w:t>
            </w:r>
          </w:p>
        </w:tc>
        <w:tc>
          <w:tcPr>
            <w:tcW w:w="4860" w:type="dxa"/>
            <w:tcBorders>
              <w:left w:val="single" w:sz="12" w:space="0" w:color="auto"/>
            </w:tcBorders>
          </w:tcPr>
          <w:p w14:paraId="26BE967F" w14:textId="77777777" w:rsidR="00820EEF" w:rsidRPr="003A44A4" w:rsidRDefault="00820EEF" w:rsidP="00EC6FF6">
            <w:pPr>
              <w:pStyle w:val="TableText"/>
              <w:rPr>
                <w:rFonts w:cs="Arial"/>
              </w:rPr>
            </w:pPr>
            <w:r w:rsidRPr="003A44A4">
              <w:rPr>
                <w:rFonts w:cs="Arial"/>
              </w:rPr>
              <w:t>Installment Number</w:t>
            </w:r>
          </w:p>
        </w:tc>
      </w:tr>
      <w:tr w:rsidR="00820EEF" w:rsidRPr="007B512A" w14:paraId="26BE968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81" w14:textId="77777777" w:rsidR="00820EEF" w:rsidRPr="003A44A4" w:rsidRDefault="00820EEF" w:rsidP="00EC6FF6">
            <w:pPr>
              <w:rPr>
                <w:rFonts w:cs="Arial"/>
                <w:b/>
                <w:sz w:val="20"/>
                <w:szCs w:val="20"/>
              </w:rPr>
            </w:pPr>
            <w:r w:rsidRPr="003A44A4">
              <w:rPr>
                <w:rFonts w:cs="Arial"/>
                <w:b/>
                <w:sz w:val="20"/>
                <w:szCs w:val="20"/>
              </w:rPr>
              <w:t>Parameter</w:t>
            </w:r>
          </w:p>
        </w:tc>
        <w:tc>
          <w:tcPr>
            <w:tcW w:w="4860" w:type="dxa"/>
            <w:tcBorders>
              <w:left w:val="single" w:sz="12" w:space="0" w:color="auto"/>
            </w:tcBorders>
          </w:tcPr>
          <w:p w14:paraId="26BE9682" w14:textId="77777777" w:rsidR="00820EEF" w:rsidRPr="003A44A4" w:rsidRDefault="00820EEF" w:rsidP="00EC6FF6">
            <w:pPr>
              <w:pStyle w:val="TableText"/>
              <w:rPr>
                <w:rFonts w:cs="Arial"/>
              </w:rPr>
            </w:pPr>
            <w:r w:rsidRPr="003A44A4">
              <w:rPr>
                <w:rFonts w:cs="Arial"/>
              </w:rPr>
              <w:t>P_INSTALLMENT_NUMBER</w:t>
            </w:r>
          </w:p>
        </w:tc>
      </w:tr>
      <w:tr w:rsidR="00820EEF" w:rsidRPr="007B512A" w14:paraId="26BE968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84" w14:textId="77777777" w:rsidR="00820EEF" w:rsidRPr="003A44A4" w:rsidRDefault="00820EEF" w:rsidP="00EC6FF6">
            <w:pPr>
              <w:rPr>
                <w:rFonts w:cs="Arial"/>
                <w:b/>
                <w:sz w:val="20"/>
                <w:szCs w:val="20"/>
              </w:rPr>
            </w:pPr>
            <w:r w:rsidRPr="003A44A4">
              <w:rPr>
                <w:rFonts w:cs="Arial"/>
                <w:b/>
                <w:sz w:val="20"/>
                <w:szCs w:val="20"/>
              </w:rPr>
              <w:t>Value Set/Item Class</w:t>
            </w:r>
          </w:p>
        </w:tc>
        <w:tc>
          <w:tcPr>
            <w:tcW w:w="4860" w:type="dxa"/>
            <w:tcBorders>
              <w:left w:val="single" w:sz="12" w:space="0" w:color="auto"/>
            </w:tcBorders>
          </w:tcPr>
          <w:p w14:paraId="26BE9685" w14:textId="77777777" w:rsidR="00820EEF" w:rsidRPr="003A44A4" w:rsidRDefault="00820EEF" w:rsidP="00EC6FF6">
            <w:pPr>
              <w:pStyle w:val="TableText"/>
              <w:rPr>
                <w:rFonts w:cs="Arial"/>
              </w:rPr>
            </w:pPr>
            <w:r w:rsidRPr="003A44A4">
              <w:rPr>
                <w:rFonts w:cs="Arial"/>
              </w:rPr>
              <w:t>7/Number</w:t>
            </w:r>
          </w:p>
        </w:tc>
      </w:tr>
      <w:tr w:rsidR="00820EEF" w:rsidRPr="007B512A" w14:paraId="26BE968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87" w14:textId="77777777" w:rsidR="00820EEF" w:rsidRPr="003A44A4" w:rsidRDefault="00820EEF" w:rsidP="00EC6FF6">
            <w:pPr>
              <w:rPr>
                <w:rFonts w:cs="Arial"/>
                <w:b/>
                <w:sz w:val="20"/>
                <w:szCs w:val="20"/>
              </w:rPr>
            </w:pPr>
            <w:r w:rsidRPr="003A44A4">
              <w:rPr>
                <w:rFonts w:cs="Arial"/>
                <w:b/>
                <w:sz w:val="20"/>
                <w:szCs w:val="20"/>
              </w:rPr>
              <w:t>Default Value</w:t>
            </w:r>
          </w:p>
        </w:tc>
        <w:tc>
          <w:tcPr>
            <w:tcW w:w="4860" w:type="dxa"/>
            <w:tcBorders>
              <w:left w:val="single" w:sz="12" w:space="0" w:color="auto"/>
            </w:tcBorders>
          </w:tcPr>
          <w:p w14:paraId="26BE9688" w14:textId="77777777" w:rsidR="00820EEF" w:rsidRPr="003A44A4" w:rsidRDefault="00820EEF" w:rsidP="00EC6FF6">
            <w:pPr>
              <w:pStyle w:val="TableText"/>
              <w:rPr>
                <w:rFonts w:cs="Arial"/>
              </w:rPr>
            </w:pPr>
          </w:p>
        </w:tc>
      </w:tr>
      <w:tr w:rsidR="00820EEF" w:rsidRPr="007B512A" w14:paraId="26BE968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8A" w14:textId="77777777" w:rsidR="00820EEF" w:rsidRPr="003A44A4" w:rsidRDefault="00820EEF" w:rsidP="00EC6FF6">
            <w:pPr>
              <w:rPr>
                <w:rFonts w:cs="Arial"/>
                <w:b/>
                <w:sz w:val="20"/>
                <w:szCs w:val="20"/>
              </w:rPr>
            </w:pPr>
            <w:r w:rsidRPr="003A44A4">
              <w:rPr>
                <w:rFonts w:cs="Arial"/>
                <w:b/>
                <w:sz w:val="20"/>
                <w:szCs w:val="20"/>
              </w:rPr>
              <w:t>Required (Y/N)</w:t>
            </w:r>
          </w:p>
        </w:tc>
        <w:tc>
          <w:tcPr>
            <w:tcW w:w="4860" w:type="dxa"/>
            <w:tcBorders>
              <w:left w:val="single" w:sz="12" w:space="0" w:color="auto"/>
            </w:tcBorders>
          </w:tcPr>
          <w:p w14:paraId="26BE968B" w14:textId="77777777" w:rsidR="00820EEF" w:rsidRPr="003A44A4" w:rsidRDefault="00820EEF" w:rsidP="00EC6FF6">
            <w:pPr>
              <w:pStyle w:val="TableText"/>
              <w:rPr>
                <w:rFonts w:cs="Arial"/>
              </w:rPr>
            </w:pPr>
            <w:r w:rsidRPr="003A44A4">
              <w:rPr>
                <w:rFonts w:cs="Arial"/>
              </w:rPr>
              <w:t>N</w:t>
            </w:r>
          </w:p>
        </w:tc>
      </w:tr>
      <w:tr w:rsidR="00820EEF" w:rsidRPr="007B512A" w14:paraId="26BE968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8D" w14:textId="77777777" w:rsidR="00820EEF" w:rsidRPr="003A44A4" w:rsidRDefault="00820EEF" w:rsidP="00EC6FF6">
            <w:pPr>
              <w:rPr>
                <w:rFonts w:cs="Arial"/>
                <w:b/>
                <w:sz w:val="20"/>
                <w:szCs w:val="20"/>
              </w:rPr>
            </w:pPr>
            <w:r w:rsidRPr="003A44A4">
              <w:rPr>
                <w:rFonts w:cs="Arial"/>
                <w:b/>
                <w:sz w:val="20"/>
                <w:szCs w:val="20"/>
              </w:rPr>
              <w:t>Display (Y/N)</w:t>
            </w:r>
          </w:p>
        </w:tc>
        <w:tc>
          <w:tcPr>
            <w:tcW w:w="4860" w:type="dxa"/>
            <w:tcBorders>
              <w:left w:val="single" w:sz="12" w:space="0" w:color="auto"/>
            </w:tcBorders>
          </w:tcPr>
          <w:p w14:paraId="26BE968E" w14:textId="77777777" w:rsidR="00820EEF" w:rsidRPr="003A44A4" w:rsidRDefault="00820EEF" w:rsidP="00EC6FF6">
            <w:pPr>
              <w:pStyle w:val="TableText"/>
              <w:rPr>
                <w:rFonts w:cs="Arial"/>
              </w:rPr>
            </w:pPr>
            <w:r w:rsidRPr="003A44A4">
              <w:rPr>
                <w:rFonts w:cs="Arial"/>
              </w:rPr>
              <w:t>N</w:t>
            </w:r>
          </w:p>
        </w:tc>
      </w:tr>
      <w:tr w:rsidR="00820EEF" w:rsidRPr="007B512A" w14:paraId="26BE969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90" w14:textId="77777777" w:rsidR="00820EEF" w:rsidRPr="003A44A4" w:rsidRDefault="00820EEF" w:rsidP="00EC6FF6">
            <w:pPr>
              <w:rPr>
                <w:rFonts w:cs="Arial"/>
                <w:b/>
                <w:sz w:val="20"/>
                <w:szCs w:val="20"/>
              </w:rPr>
            </w:pPr>
            <w:r w:rsidRPr="003A44A4">
              <w:rPr>
                <w:rFonts w:cs="Arial"/>
                <w:b/>
                <w:sz w:val="20"/>
                <w:szCs w:val="20"/>
              </w:rPr>
              <w:t>Prompt</w:t>
            </w:r>
          </w:p>
        </w:tc>
        <w:tc>
          <w:tcPr>
            <w:tcW w:w="4860" w:type="dxa"/>
            <w:tcBorders>
              <w:left w:val="single" w:sz="12" w:space="0" w:color="auto"/>
            </w:tcBorders>
          </w:tcPr>
          <w:p w14:paraId="26BE9691" w14:textId="77777777" w:rsidR="00820EEF" w:rsidRPr="003A44A4" w:rsidRDefault="00820EEF" w:rsidP="00EC6FF6">
            <w:pPr>
              <w:pStyle w:val="TableText"/>
              <w:rPr>
                <w:rFonts w:cs="Arial"/>
              </w:rPr>
            </w:pPr>
            <w:r w:rsidRPr="003A44A4">
              <w:rPr>
                <w:rFonts w:cs="Arial"/>
              </w:rPr>
              <w:t>Installment Number</w:t>
            </w:r>
          </w:p>
        </w:tc>
      </w:tr>
    </w:tbl>
    <w:p w14:paraId="26BE9693"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9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94" w14:textId="77777777" w:rsidR="00820EEF" w:rsidRPr="001141DE" w:rsidRDefault="00820EEF" w:rsidP="00EC6FF6">
            <w:pPr>
              <w:rPr>
                <w:rFonts w:cs="Arial"/>
                <w:b/>
                <w:sz w:val="20"/>
                <w:szCs w:val="20"/>
              </w:rPr>
            </w:pPr>
            <w:r w:rsidRPr="001141DE">
              <w:rPr>
                <w:rFonts w:cs="Arial"/>
                <w:b/>
                <w:sz w:val="20"/>
                <w:szCs w:val="20"/>
              </w:rPr>
              <w:t>Seq</w:t>
            </w:r>
          </w:p>
        </w:tc>
        <w:tc>
          <w:tcPr>
            <w:tcW w:w="4860" w:type="dxa"/>
            <w:tcBorders>
              <w:left w:val="single" w:sz="12" w:space="0" w:color="auto"/>
            </w:tcBorders>
          </w:tcPr>
          <w:p w14:paraId="26BE9695" w14:textId="77777777" w:rsidR="00820EEF" w:rsidRPr="001141DE" w:rsidRDefault="00820EEF" w:rsidP="00EC6FF6">
            <w:pPr>
              <w:pStyle w:val="TableText"/>
              <w:rPr>
                <w:rFonts w:cs="Arial"/>
              </w:rPr>
            </w:pPr>
            <w:r w:rsidRPr="001141DE">
              <w:rPr>
                <w:rFonts w:cs="Arial"/>
              </w:rPr>
              <w:t>160</w:t>
            </w:r>
          </w:p>
        </w:tc>
      </w:tr>
      <w:tr w:rsidR="00820EEF" w:rsidRPr="007B512A" w14:paraId="26BE969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97" w14:textId="77777777" w:rsidR="00820EEF" w:rsidRPr="001141DE" w:rsidRDefault="00820EEF" w:rsidP="00EC6FF6">
            <w:pPr>
              <w:rPr>
                <w:rFonts w:cs="Arial"/>
                <w:b/>
                <w:sz w:val="20"/>
                <w:szCs w:val="20"/>
              </w:rPr>
            </w:pPr>
            <w:r w:rsidRPr="001141DE">
              <w:rPr>
                <w:rFonts w:cs="Arial"/>
                <w:b/>
                <w:sz w:val="20"/>
                <w:szCs w:val="20"/>
              </w:rPr>
              <w:t>Parameter Name</w:t>
            </w:r>
          </w:p>
        </w:tc>
        <w:tc>
          <w:tcPr>
            <w:tcW w:w="4860" w:type="dxa"/>
            <w:tcBorders>
              <w:left w:val="single" w:sz="12" w:space="0" w:color="auto"/>
            </w:tcBorders>
          </w:tcPr>
          <w:p w14:paraId="26BE9698" w14:textId="77777777" w:rsidR="00820EEF" w:rsidRPr="001141DE" w:rsidRDefault="00820EEF" w:rsidP="00EC6FF6">
            <w:pPr>
              <w:pStyle w:val="TableText"/>
              <w:rPr>
                <w:rFonts w:cs="Arial"/>
              </w:rPr>
            </w:pPr>
            <w:r w:rsidRPr="001141DE">
              <w:rPr>
                <w:rFonts w:cs="Arial"/>
              </w:rPr>
              <w:t>Open Invoices Only</w:t>
            </w:r>
          </w:p>
        </w:tc>
      </w:tr>
      <w:tr w:rsidR="00820EEF" w:rsidRPr="007B512A" w14:paraId="26BE969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9A" w14:textId="77777777" w:rsidR="00820EEF" w:rsidRPr="001141DE" w:rsidRDefault="00820EEF" w:rsidP="00EC6FF6">
            <w:pPr>
              <w:rPr>
                <w:rFonts w:cs="Arial"/>
                <w:b/>
                <w:sz w:val="20"/>
                <w:szCs w:val="20"/>
              </w:rPr>
            </w:pPr>
            <w:r w:rsidRPr="001141DE">
              <w:rPr>
                <w:rFonts w:cs="Arial"/>
                <w:b/>
                <w:sz w:val="20"/>
                <w:szCs w:val="20"/>
              </w:rPr>
              <w:t>Parameter</w:t>
            </w:r>
          </w:p>
        </w:tc>
        <w:tc>
          <w:tcPr>
            <w:tcW w:w="4860" w:type="dxa"/>
            <w:tcBorders>
              <w:left w:val="single" w:sz="12" w:space="0" w:color="auto"/>
            </w:tcBorders>
          </w:tcPr>
          <w:p w14:paraId="26BE969B" w14:textId="77777777" w:rsidR="00820EEF" w:rsidRPr="001141DE" w:rsidRDefault="00820EEF" w:rsidP="00EC6FF6">
            <w:pPr>
              <w:pStyle w:val="TableText"/>
              <w:rPr>
                <w:rFonts w:cs="Arial"/>
              </w:rPr>
            </w:pPr>
            <w:r w:rsidRPr="001141DE">
              <w:rPr>
                <w:rFonts w:cs="Arial"/>
              </w:rPr>
              <w:t>P_OPEN_INVOICE</w:t>
            </w:r>
          </w:p>
        </w:tc>
      </w:tr>
      <w:tr w:rsidR="00820EEF" w:rsidRPr="007B512A" w14:paraId="26BE969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9D" w14:textId="77777777" w:rsidR="00820EEF" w:rsidRPr="001141DE" w:rsidRDefault="00820EEF" w:rsidP="00EC6FF6">
            <w:pPr>
              <w:rPr>
                <w:rFonts w:cs="Arial"/>
                <w:b/>
                <w:sz w:val="20"/>
                <w:szCs w:val="20"/>
              </w:rPr>
            </w:pPr>
            <w:r w:rsidRPr="001141DE">
              <w:rPr>
                <w:rFonts w:cs="Arial"/>
                <w:b/>
                <w:sz w:val="20"/>
                <w:szCs w:val="20"/>
              </w:rPr>
              <w:t>Value Set/Item Class</w:t>
            </w:r>
          </w:p>
        </w:tc>
        <w:tc>
          <w:tcPr>
            <w:tcW w:w="4860" w:type="dxa"/>
            <w:tcBorders>
              <w:left w:val="single" w:sz="12" w:space="0" w:color="auto"/>
            </w:tcBorders>
          </w:tcPr>
          <w:p w14:paraId="26BE969E" w14:textId="77777777" w:rsidR="00820EEF" w:rsidRPr="001141DE" w:rsidRDefault="00820EEF" w:rsidP="00EC6FF6">
            <w:pPr>
              <w:pStyle w:val="TableText"/>
              <w:rPr>
                <w:rFonts w:cs="Arial"/>
              </w:rPr>
            </w:pPr>
            <w:r w:rsidRPr="001141DE">
              <w:rPr>
                <w:rFonts w:cs="Arial"/>
              </w:rPr>
              <w:t>XXGIL_AR_SRS_RAXINV_ORDER_BY</w:t>
            </w:r>
          </w:p>
        </w:tc>
      </w:tr>
      <w:tr w:rsidR="00820EEF" w:rsidRPr="007B512A" w14:paraId="26BE96A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A0" w14:textId="77777777" w:rsidR="00820EEF" w:rsidRPr="001141DE" w:rsidRDefault="00820EEF" w:rsidP="00EC6FF6">
            <w:pPr>
              <w:rPr>
                <w:rFonts w:cs="Arial"/>
                <w:b/>
                <w:sz w:val="20"/>
                <w:szCs w:val="20"/>
              </w:rPr>
            </w:pPr>
            <w:r w:rsidRPr="001141DE">
              <w:rPr>
                <w:rFonts w:cs="Arial"/>
                <w:b/>
                <w:sz w:val="20"/>
                <w:szCs w:val="20"/>
              </w:rPr>
              <w:t>Default Value</w:t>
            </w:r>
          </w:p>
        </w:tc>
        <w:tc>
          <w:tcPr>
            <w:tcW w:w="4860" w:type="dxa"/>
            <w:tcBorders>
              <w:left w:val="single" w:sz="12" w:space="0" w:color="auto"/>
            </w:tcBorders>
          </w:tcPr>
          <w:p w14:paraId="26BE96A1" w14:textId="77777777" w:rsidR="00820EEF" w:rsidRPr="001141DE" w:rsidRDefault="00820EEF" w:rsidP="00EC6FF6">
            <w:pPr>
              <w:pStyle w:val="TableText"/>
              <w:rPr>
                <w:rFonts w:cs="Arial"/>
              </w:rPr>
            </w:pPr>
            <w:r w:rsidRPr="001141DE">
              <w:rPr>
                <w:rFonts w:cs="Arial"/>
              </w:rPr>
              <w:t>select meaning from fnd_lookups where lookup_type = 'YES_NO' and lookup_code = 'Y'</w:t>
            </w:r>
          </w:p>
        </w:tc>
      </w:tr>
      <w:tr w:rsidR="00820EEF" w:rsidRPr="007B512A" w14:paraId="26BE96A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A3" w14:textId="77777777" w:rsidR="00820EEF" w:rsidRPr="001141DE" w:rsidRDefault="00820EEF" w:rsidP="00EC6FF6">
            <w:pPr>
              <w:rPr>
                <w:rFonts w:cs="Arial"/>
                <w:b/>
                <w:sz w:val="20"/>
                <w:szCs w:val="20"/>
              </w:rPr>
            </w:pPr>
            <w:r w:rsidRPr="001141DE">
              <w:rPr>
                <w:rFonts w:cs="Arial"/>
                <w:b/>
                <w:sz w:val="20"/>
                <w:szCs w:val="20"/>
              </w:rPr>
              <w:t>Required (Y/N)</w:t>
            </w:r>
          </w:p>
        </w:tc>
        <w:tc>
          <w:tcPr>
            <w:tcW w:w="4860" w:type="dxa"/>
            <w:tcBorders>
              <w:left w:val="single" w:sz="12" w:space="0" w:color="auto"/>
            </w:tcBorders>
          </w:tcPr>
          <w:p w14:paraId="26BE96A4" w14:textId="77777777" w:rsidR="00820EEF" w:rsidRPr="001141DE" w:rsidRDefault="00820EEF" w:rsidP="00EC6FF6">
            <w:pPr>
              <w:pStyle w:val="TableText"/>
              <w:rPr>
                <w:rFonts w:cs="Arial"/>
              </w:rPr>
            </w:pPr>
            <w:r w:rsidRPr="001141DE">
              <w:rPr>
                <w:rFonts w:cs="Arial"/>
              </w:rPr>
              <w:t>Y</w:t>
            </w:r>
          </w:p>
        </w:tc>
      </w:tr>
      <w:tr w:rsidR="00820EEF" w:rsidRPr="007B512A" w14:paraId="26BE96A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A6" w14:textId="77777777" w:rsidR="00820EEF" w:rsidRPr="001141DE" w:rsidRDefault="00820EEF" w:rsidP="00EC6FF6">
            <w:pPr>
              <w:rPr>
                <w:rFonts w:cs="Arial"/>
                <w:b/>
                <w:sz w:val="20"/>
                <w:szCs w:val="20"/>
              </w:rPr>
            </w:pPr>
            <w:r w:rsidRPr="001141DE">
              <w:rPr>
                <w:rFonts w:cs="Arial"/>
                <w:b/>
                <w:sz w:val="20"/>
                <w:szCs w:val="20"/>
              </w:rPr>
              <w:t>Display (Y/N)</w:t>
            </w:r>
          </w:p>
        </w:tc>
        <w:tc>
          <w:tcPr>
            <w:tcW w:w="4860" w:type="dxa"/>
            <w:tcBorders>
              <w:left w:val="single" w:sz="12" w:space="0" w:color="auto"/>
            </w:tcBorders>
          </w:tcPr>
          <w:p w14:paraId="26BE96A7" w14:textId="77777777" w:rsidR="00820EEF" w:rsidRPr="001141DE" w:rsidRDefault="00820EEF" w:rsidP="00EC6FF6">
            <w:pPr>
              <w:pStyle w:val="TableText"/>
              <w:rPr>
                <w:rFonts w:cs="Arial"/>
              </w:rPr>
            </w:pPr>
            <w:r w:rsidRPr="001141DE">
              <w:rPr>
                <w:rFonts w:cs="Arial"/>
              </w:rPr>
              <w:t>N</w:t>
            </w:r>
          </w:p>
        </w:tc>
      </w:tr>
      <w:tr w:rsidR="00820EEF" w:rsidRPr="007B512A" w14:paraId="26BE96A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A9" w14:textId="77777777" w:rsidR="00820EEF" w:rsidRPr="001141DE" w:rsidRDefault="00820EEF" w:rsidP="00EC6FF6">
            <w:pPr>
              <w:rPr>
                <w:rFonts w:cs="Arial"/>
                <w:b/>
                <w:sz w:val="20"/>
                <w:szCs w:val="20"/>
              </w:rPr>
            </w:pPr>
            <w:r w:rsidRPr="001141DE">
              <w:rPr>
                <w:rFonts w:cs="Arial"/>
                <w:b/>
                <w:sz w:val="20"/>
                <w:szCs w:val="20"/>
              </w:rPr>
              <w:t>Prompt</w:t>
            </w:r>
          </w:p>
        </w:tc>
        <w:tc>
          <w:tcPr>
            <w:tcW w:w="4860" w:type="dxa"/>
            <w:tcBorders>
              <w:left w:val="single" w:sz="12" w:space="0" w:color="auto"/>
            </w:tcBorders>
          </w:tcPr>
          <w:p w14:paraId="26BE96AA" w14:textId="77777777" w:rsidR="00820EEF" w:rsidRPr="001141DE" w:rsidRDefault="00820EEF" w:rsidP="00EC6FF6">
            <w:pPr>
              <w:pStyle w:val="TableText"/>
              <w:rPr>
                <w:rFonts w:cs="Arial"/>
              </w:rPr>
            </w:pPr>
            <w:r w:rsidRPr="001141DE">
              <w:rPr>
                <w:rFonts w:cs="Arial"/>
              </w:rPr>
              <w:t>Open Invoices Only</w:t>
            </w:r>
          </w:p>
        </w:tc>
      </w:tr>
    </w:tbl>
    <w:p w14:paraId="26BE96AC"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AF"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AD" w14:textId="77777777" w:rsidR="00820EEF" w:rsidRPr="001141DE" w:rsidRDefault="00820EEF" w:rsidP="00EC6FF6">
            <w:pPr>
              <w:rPr>
                <w:rFonts w:cs="Arial"/>
                <w:b/>
                <w:sz w:val="20"/>
                <w:szCs w:val="20"/>
              </w:rPr>
            </w:pPr>
            <w:r w:rsidRPr="001141DE">
              <w:rPr>
                <w:rFonts w:cs="Arial"/>
                <w:b/>
                <w:sz w:val="20"/>
                <w:szCs w:val="20"/>
              </w:rPr>
              <w:t>Seq</w:t>
            </w:r>
          </w:p>
        </w:tc>
        <w:tc>
          <w:tcPr>
            <w:tcW w:w="4860" w:type="dxa"/>
            <w:tcBorders>
              <w:left w:val="single" w:sz="12" w:space="0" w:color="auto"/>
            </w:tcBorders>
          </w:tcPr>
          <w:p w14:paraId="26BE96AE" w14:textId="77777777" w:rsidR="00820EEF" w:rsidRPr="001141DE" w:rsidRDefault="00820EEF" w:rsidP="00EC6FF6">
            <w:pPr>
              <w:pStyle w:val="TableText"/>
              <w:rPr>
                <w:rFonts w:cs="Arial"/>
              </w:rPr>
            </w:pPr>
            <w:r w:rsidRPr="001141DE">
              <w:rPr>
                <w:rFonts w:cs="Arial"/>
              </w:rPr>
              <w:t>170</w:t>
            </w:r>
          </w:p>
        </w:tc>
      </w:tr>
      <w:tr w:rsidR="00820EEF" w:rsidRPr="007B512A" w14:paraId="26BE96B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B0" w14:textId="77777777" w:rsidR="00820EEF" w:rsidRPr="001141DE" w:rsidRDefault="00820EEF" w:rsidP="00EC6FF6">
            <w:pPr>
              <w:rPr>
                <w:rFonts w:cs="Arial"/>
                <w:b/>
                <w:sz w:val="20"/>
                <w:szCs w:val="20"/>
              </w:rPr>
            </w:pPr>
            <w:r w:rsidRPr="001141DE">
              <w:rPr>
                <w:rFonts w:cs="Arial"/>
                <w:b/>
                <w:sz w:val="20"/>
                <w:szCs w:val="20"/>
              </w:rPr>
              <w:t>Parameter Name</w:t>
            </w:r>
          </w:p>
        </w:tc>
        <w:tc>
          <w:tcPr>
            <w:tcW w:w="4860" w:type="dxa"/>
            <w:tcBorders>
              <w:left w:val="single" w:sz="12" w:space="0" w:color="auto"/>
            </w:tcBorders>
          </w:tcPr>
          <w:p w14:paraId="26BE96B1" w14:textId="77777777" w:rsidR="00820EEF" w:rsidRPr="001141DE" w:rsidRDefault="00820EEF" w:rsidP="00EC6FF6">
            <w:pPr>
              <w:pStyle w:val="TableText"/>
              <w:rPr>
                <w:rFonts w:cs="Arial"/>
              </w:rPr>
            </w:pPr>
            <w:r w:rsidRPr="001141DE">
              <w:rPr>
                <w:rFonts w:cs="Arial"/>
              </w:rPr>
              <w:t>Print Tax Yes/No Flag</w:t>
            </w:r>
          </w:p>
        </w:tc>
      </w:tr>
      <w:tr w:rsidR="00820EEF" w:rsidRPr="007B512A" w14:paraId="26BE96B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B3" w14:textId="77777777" w:rsidR="00820EEF" w:rsidRPr="001141DE" w:rsidRDefault="00820EEF" w:rsidP="00EC6FF6">
            <w:pPr>
              <w:rPr>
                <w:rFonts w:cs="Arial"/>
                <w:b/>
                <w:sz w:val="20"/>
                <w:szCs w:val="20"/>
              </w:rPr>
            </w:pPr>
            <w:r w:rsidRPr="001141DE">
              <w:rPr>
                <w:rFonts w:cs="Arial"/>
                <w:b/>
                <w:sz w:val="20"/>
                <w:szCs w:val="20"/>
              </w:rPr>
              <w:t>Parameter</w:t>
            </w:r>
          </w:p>
        </w:tc>
        <w:tc>
          <w:tcPr>
            <w:tcW w:w="4860" w:type="dxa"/>
            <w:tcBorders>
              <w:left w:val="single" w:sz="12" w:space="0" w:color="auto"/>
            </w:tcBorders>
          </w:tcPr>
          <w:p w14:paraId="26BE96B4" w14:textId="77777777" w:rsidR="00820EEF" w:rsidRPr="001141DE" w:rsidRDefault="00820EEF" w:rsidP="00EC6FF6">
            <w:pPr>
              <w:pStyle w:val="TableText"/>
              <w:rPr>
                <w:rFonts w:cs="Arial"/>
              </w:rPr>
            </w:pPr>
            <w:r w:rsidRPr="001141DE">
              <w:rPr>
                <w:rFonts w:cs="Arial"/>
              </w:rPr>
              <w:t>P_CHECK_FOR_TAXYN</w:t>
            </w:r>
          </w:p>
        </w:tc>
      </w:tr>
      <w:tr w:rsidR="00820EEF" w:rsidRPr="007B512A" w14:paraId="26BE96B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B6" w14:textId="77777777" w:rsidR="00820EEF" w:rsidRPr="001141DE" w:rsidRDefault="00820EEF" w:rsidP="00EC6FF6">
            <w:pPr>
              <w:rPr>
                <w:rFonts w:cs="Arial"/>
                <w:b/>
                <w:sz w:val="20"/>
                <w:szCs w:val="20"/>
              </w:rPr>
            </w:pPr>
            <w:r w:rsidRPr="001141DE">
              <w:rPr>
                <w:rFonts w:cs="Arial"/>
                <w:b/>
                <w:sz w:val="20"/>
                <w:szCs w:val="20"/>
              </w:rPr>
              <w:t>Value Set/Item Class</w:t>
            </w:r>
          </w:p>
        </w:tc>
        <w:tc>
          <w:tcPr>
            <w:tcW w:w="4860" w:type="dxa"/>
            <w:tcBorders>
              <w:left w:val="single" w:sz="12" w:space="0" w:color="auto"/>
            </w:tcBorders>
          </w:tcPr>
          <w:p w14:paraId="26BE96B7" w14:textId="77777777" w:rsidR="00820EEF" w:rsidRPr="001141DE" w:rsidRDefault="00820EEF" w:rsidP="00EC6FF6">
            <w:pPr>
              <w:pStyle w:val="TableText"/>
              <w:rPr>
                <w:rFonts w:cs="Arial"/>
              </w:rPr>
            </w:pPr>
            <w:r w:rsidRPr="001141DE">
              <w:rPr>
                <w:rFonts w:cs="Arial"/>
              </w:rPr>
              <w:t>AR_SRS_YES_NO</w:t>
            </w:r>
          </w:p>
        </w:tc>
      </w:tr>
      <w:tr w:rsidR="00820EEF" w:rsidRPr="007B512A" w14:paraId="26BE96B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B9" w14:textId="77777777" w:rsidR="00820EEF" w:rsidRPr="001141DE" w:rsidRDefault="00820EEF" w:rsidP="00EC6FF6">
            <w:pPr>
              <w:rPr>
                <w:rFonts w:cs="Arial"/>
                <w:b/>
                <w:sz w:val="20"/>
                <w:szCs w:val="20"/>
              </w:rPr>
            </w:pPr>
            <w:r w:rsidRPr="001141DE">
              <w:rPr>
                <w:rFonts w:cs="Arial"/>
                <w:b/>
                <w:sz w:val="20"/>
                <w:szCs w:val="20"/>
              </w:rPr>
              <w:t>Default Value</w:t>
            </w:r>
          </w:p>
        </w:tc>
        <w:tc>
          <w:tcPr>
            <w:tcW w:w="4860" w:type="dxa"/>
            <w:tcBorders>
              <w:left w:val="single" w:sz="12" w:space="0" w:color="auto"/>
            </w:tcBorders>
          </w:tcPr>
          <w:p w14:paraId="26BE96BA" w14:textId="77777777" w:rsidR="00820EEF" w:rsidRPr="001141DE" w:rsidRDefault="00820EEF" w:rsidP="00EC6FF6">
            <w:pPr>
              <w:pStyle w:val="TableText"/>
              <w:rPr>
                <w:rFonts w:cs="Arial"/>
              </w:rPr>
            </w:pPr>
            <w:r w:rsidRPr="001141DE">
              <w:rPr>
                <w:rFonts w:cs="Arial"/>
              </w:rPr>
              <w:t>select meaning from fnd_lookups where lookup_type = 'YES_NO' and lookup_code = 'N'</w:t>
            </w:r>
          </w:p>
        </w:tc>
      </w:tr>
      <w:tr w:rsidR="00820EEF" w:rsidRPr="007B512A" w14:paraId="26BE96B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BC" w14:textId="77777777" w:rsidR="00820EEF" w:rsidRPr="001141DE" w:rsidRDefault="00820EEF" w:rsidP="00EC6FF6">
            <w:pPr>
              <w:rPr>
                <w:rFonts w:cs="Arial"/>
                <w:b/>
                <w:sz w:val="20"/>
                <w:szCs w:val="20"/>
              </w:rPr>
            </w:pPr>
            <w:r w:rsidRPr="001141DE">
              <w:rPr>
                <w:rFonts w:cs="Arial"/>
                <w:b/>
                <w:sz w:val="20"/>
                <w:szCs w:val="20"/>
              </w:rPr>
              <w:lastRenderedPageBreak/>
              <w:t>Required (Y/N)</w:t>
            </w:r>
          </w:p>
        </w:tc>
        <w:tc>
          <w:tcPr>
            <w:tcW w:w="4860" w:type="dxa"/>
            <w:tcBorders>
              <w:left w:val="single" w:sz="12" w:space="0" w:color="auto"/>
            </w:tcBorders>
          </w:tcPr>
          <w:p w14:paraId="26BE96BD" w14:textId="77777777" w:rsidR="00820EEF" w:rsidRPr="001141DE" w:rsidRDefault="00820EEF" w:rsidP="00EC6FF6">
            <w:pPr>
              <w:pStyle w:val="TableText"/>
              <w:rPr>
                <w:rFonts w:cs="Arial"/>
              </w:rPr>
            </w:pPr>
            <w:r w:rsidRPr="001141DE">
              <w:rPr>
                <w:rFonts w:cs="Arial"/>
              </w:rPr>
              <w:t>Y</w:t>
            </w:r>
          </w:p>
        </w:tc>
      </w:tr>
      <w:tr w:rsidR="00820EEF" w:rsidRPr="007B512A" w14:paraId="26BE96C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BF" w14:textId="77777777" w:rsidR="00820EEF" w:rsidRPr="001141DE" w:rsidRDefault="00820EEF" w:rsidP="00EC6FF6">
            <w:pPr>
              <w:rPr>
                <w:rFonts w:cs="Arial"/>
                <w:b/>
                <w:sz w:val="20"/>
                <w:szCs w:val="20"/>
              </w:rPr>
            </w:pPr>
            <w:r w:rsidRPr="001141DE">
              <w:rPr>
                <w:rFonts w:cs="Arial"/>
                <w:b/>
                <w:sz w:val="20"/>
                <w:szCs w:val="20"/>
              </w:rPr>
              <w:t>Display (Y/N)</w:t>
            </w:r>
          </w:p>
        </w:tc>
        <w:tc>
          <w:tcPr>
            <w:tcW w:w="4860" w:type="dxa"/>
            <w:tcBorders>
              <w:left w:val="single" w:sz="12" w:space="0" w:color="auto"/>
            </w:tcBorders>
          </w:tcPr>
          <w:p w14:paraId="26BE96C0" w14:textId="77777777" w:rsidR="00820EEF" w:rsidRPr="001141DE" w:rsidRDefault="00820EEF" w:rsidP="00EC6FF6">
            <w:pPr>
              <w:pStyle w:val="TableText"/>
              <w:rPr>
                <w:rFonts w:cs="Arial"/>
              </w:rPr>
            </w:pPr>
            <w:r w:rsidRPr="001141DE">
              <w:rPr>
                <w:rFonts w:cs="Arial"/>
              </w:rPr>
              <w:t>N</w:t>
            </w:r>
          </w:p>
        </w:tc>
      </w:tr>
      <w:tr w:rsidR="00820EEF" w:rsidRPr="007B512A" w14:paraId="26BE96C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C2" w14:textId="77777777" w:rsidR="00820EEF" w:rsidRPr="001141DE" w:rsidRDefault="00820EEF" w:rsidP="00EC6FF6">
            <w:pPr>
              <w:rPr>
                <w:rFonts w:cs="Arial"/>
                <w:b/>
                <w:sz w:val="20"/>
                <w:szCs w:val="20"/>
              </w:rPr>
            </w:pPr>
            <w:r w:rsidRPr="001141DE">
              <w:rPr>
                <w:rFonts w:cs="Arial"/>
                <w:b/>
                <w:sz w:val="20"/>
                <w:szCs w:val="20"/>
              </w:rPr>
              <w:t>Prompt</w:t>
            </w:r>
          </w:p>
        </w:tc>
        <w:tc>
          <w:tcPr>
            <w:tcW w:w="4860" w:type="dxa"/>
            <w:tcBorders>
              <w:left w:val="single" w:sz="12" w:space="0" w:color="auto"/>
            </w:tcBorders>
          </w:tcPr>
          <w:p w14:paraId="26BE96C3" w14:textId="77777777" w:rsidR="00820EEF" w:rsidRPr="001141DE" w:rsidRDefault="00820EEF" w:rsidP="00EC6FF6">
            <w:pPr>
              <w:pStyle w:val="TableText"/>
              <w:rPr>
                <w:rFonts w:cs="Arial"/>
              </w:rPr>
            </w:pPr>
            <w:r w:rsidRPr="001141DE">
              <w:rPr>
                <w:rFonts w:cs="Arial"/>
              </w:rPr>
              <w:t>Print Tax Yes/No Flag</w:t>
            </w:r>
          </w:p>
        </w:tc>
      </w:tr>
    </w:tbl>
    <w:p w14:paraId="26BE96C5"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C8"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C6" w14:textId="77777777" w:rsidR="00820EEF" w:rsidRPr="001141DE" w:rsidRDefault="00820EEF" w:rsidP="00EC6FF6">
            <w:pPr>
              <w:rPr>
                <w:rFonts w:cs="Arial"/>
                <w:b/>
                <w:sz w:val="20"/>
                <w:szCs w:val="20"/>
              </w:rPr>
            </w:pPr>
            <w:r w:rsidRPr="001141DE">
              <w:rPr>
                <w:rFonts w:cs="Arial"/>
                <w:b/>
                <w:sz w:val="20"/>
                <w:szCs w:val="20"/>
              </w:rPr>
              <w:t>Seq</w:t>
            </w:r>
          </w:p>
        </w:tc>
        <w:tc>
          <w:tcPr>
            <w:tcW w:w="4860" w:type="dxa"/>
            <w:tcBorders>
              <w:left w:val="single" w:sz="12" w:space="0" w:color="auto"/>
            </w:tcBorders>
          </w:tcPr>
          <w:p w14:paraId="26BE96C7" w14:textId="77777777" w:rsidR="00820EEF" w:rsidRPr="001141DE" w:rsidRDefault="00820EEF" w:rsidP="00EC6FF6">
            <w:pPr>
              <w:pStyle w:val="TableText"/>
              <w:rPr>
                <w:rFonts w:cs="Arial"/>
              </w:rPr>
            </w:pPr>
            <w:r w:rsidRPr="001141DE">
              <w:rPr>
                <w:rFonts w:cs="Arial"/>
              </w:rPr>
              <w:t>190</w:t>
            </w:r>
          </w:p>
        </w:tc>
      </w:tr>
      <w:tr w:rsidR="00820EEF" w:rsidRPr="007B512A" w14:paraId="26BE96C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C9" w14:textId="77777777" w:rsidR="00820EEF" w:rsidRPr="001141DE" w:rsidRDefault="00820EEF" w:rsidP="00EC6FF6">
            <w:pPr>
              <w:rPr>
                <w:rFonts w:cs="Arial"/>
                <w:b/>
                <w:sz w:val="20"/>
                <w:szCs w:val="20"/>
              </w:rPr>
            </w:pPr>
            <w:r w:rsidRPr="001141DE">
              <w:rPr>
                <w:rFonts w:cs="Arial"/>
                <w:b/>
                <w:sz w:val="20"/>
                <w:szCs w:val="20"/>
              </w:rPr>
              <w:t>Parameter Name</w:t>
            </w:r>
          </w:p>
        </w:tc>
        <w:tc>
          <w:tcPr>
            <w:tcW w:w="4860" w:type="dxa"/>
            <w:tcBorders>
              <w:left w:val="single" w:sz="12" w:space="0" w:color="auto"/>
            </w:tcBorders>
          </w:tcPr>
          <w:p w14:paraId="26BE96CA" w14:textId="77777777" w:rsidR="00820EEF" w:rsidRPr="001141DE" w:rsidRDefault="00820EEF" w:rsidP="00EC6FF6">
            <w:pPr>
              <w:pStyle w:val="TableText"/>
              <w:rPr>
                <w:rFonts w:cs="Arial"/>
              </w:rPr>
            </w:pPr>
            <w:r w:rsidRPr="001141DE">
              <w:rPr>
                <w:rFonts w:cs="Arial"/>
              </w:rPr>
              <w:t>Tax Registration Number</w:t>
            </w:r>
          </w:p>
        </w:tc>
      </w:tr>
      <w:tr w:rsidR="00820EEF" w:rsidRPr="007B512A" w14:paraId="26BE96C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CC" w14:textId="77777777" w:rsidR="00820EEF" w:rsidRPr="001141DE" w:rsidRDefault="00820EEF" w:rsidP="00EC6FF6">
            <w:pPr>
              <w:rPr>
                <w:rFonts w:cs="Arial"/>
                <w:b/>
                <w:sz w:val="20"/>
                <w:szCs w:val="20"/>
              </w:rPr>
            </w:pPr>
            <w:r w:rsidRPr="001141DE">
              <w:rPr>
                <w:rFonts w:cs="Arial"/>
                <w:b/>
                <w:sz w:val="20"/>
                <w:szCs w:val="20"/>
              </w:rPr>
              <w:t>Parameter</w:t>
            </w:r>
          </w:p>
        </w:tc>
        <w:tc>
          <w:tcPr>
            <w:tcW w:w="4860" w:type="dxa"/>
            <w:tcBorders>
              <w:left w:val="single" w:sz="12" w:space="0" w:color="auto"/>
            </w:tcBorders>
          </w:tcPr>
          <w:p w14:paraId="26BE96CD" w14:textId="77777777" w:rsidR="00820EEF" w:rsidRPr="001141DE" w:rsidRDefault="00820EEF" w:rsidP="00EC6FF6">
            <w:pPr>
              <w:pStyle w:val="TableText"/>
              <w:rPr>
                <w:rFonts w:cs="Arial"/>
              </w:rPr>
            </w:pPr>
            <w:r w:rsidRPr="001141DE">
              <w:rPr>
                <w:rFonts w:cs="Arial"/>
              </w:rPr>
              <w:t>P_TAX_REGISTRATION_NUMBER</w:t>
            </w:r>
          </w:p>
        </w:tc>
      </w:tr>
      <w:tr w:rsidR="00820EEF" w:rsidRPr="007B512A" w14:paraId="26BE96D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CF" w14:textId="77777777" w:rsidR="00820EEF" w:rsidRPr="001141DE" w:rsidRDefault="00820EEF" w:rsidP="00EC6FF6">
            <w:pPr>
              <w:rPr>
                <w:rFonts w:cs="Arial"/>
                <w:b/>
                <w:sz w:val="20"/>
                <w:szCs w:val="20"/>
              </w:rPr>
            </w:pPr>
            <w:r w:rsidRPr="001141DE">
              <w:rPr>
                <w:rFonts w:cs="Arial"/>
                <w:b/>
                <w:sz w:val="20"/>
                <w:szCs w:val="20"/>
              </w:rPr>
              <w:t>Value Set/Item Class</w:t>
            </w:r>
          </w:p>
        </w:tc>
        <w:tc>
          <w:tcPr>
            <w:tcW w:w="4860" w:type="dxa"/>
            <w:tcBorders>
              <w:left w:val="single" w:sz="12" w:space="0" w:color="auto"/>
            </w:tcBorders>
          </w:tcPr>
          <w:p w14:paraId="26BE96D0" w14:textId="77777777" w:rsidR="00820EEF" w:rsidRPr="001141DE" w:rsidRDefault="00820EEF" w:rsidP="00EC6FF6">
            <w:pPr>
              <w:pStyle w:val="TableText"/>
              <w:rPr>
                <w:rFonts w:cs="Arial"/>
              </w:rPr>
            </w:pPr>
            <w:r w:rsidRPr="001141DE">
              <w:rPr>
                <w:rFonts w:cs="Arial"/>
              </w:rPr>
              <w:t>AP_SRS_ALPHANUMERIC_OPT</w:t>
            </w:r>
          </w:p>
        </w:tc>
      </w:tr>
      <w:tr w:rsidR="00820EEF" w:rsidRPr="007B512A" w14:paraId="26BE96D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D2" w14:textId="77777777" w:rsidR="00820EEF" w:rsidRPr="001141DE" w:rsidRDefault="00820EEF" w:rsidP="00EC6FF6">
            <w:pPr>
              <w:rPr>
                <w:rFonts w:cs="Arial"/>
                <w:b/>
                <w:sz w:val="20"/>
                <w:szCs w:val="20"/>
              </w:rPr>
            </w:pPr>
            <w:r w:rsidRPr="001141DE">
              <w:rPr>
                <w:rFonts w:cs="Arial"/>
                <w:b/>
                <w:sz w:val="20"/>
                <w:szCs w:val="20"/>
              </w:rPr>
              <w:t>Default Value</w:t>
            </w:r>
          </w:p>
        </w:tc>
        <w:tc>
          <w:tcPr>
            <w:tcW w:w="4860" w:type="dxa"/>
            <w:tcBorders>
              <w:left w:val="single" w:sz="12" w:space="0" w:color="auto"/>
            </w:tcBorders>
          </w:tcPr>
          <w:p w14:paraId="26BE96D3" w14:textId="77777777" w:rsidR="00820EEF" w:rsidRPr="001141DE" w:rsidRDefault="00820EEF" w:rsidP="00EC6FF6">
            <w:pPr>
              <w:pStyle w:val="TableText"/>
              <w:rPr>
                <w:rFonts w:cs="Arial"/>
              </w:rPr>
            </w:pPr>
            <w:r w:rsidRPr="001141DE">
              <w:rPr>
                <w:rFonts w:cs="Arial"/>
              </w:rPr>
              <w:t>SELECT TAX_REGISTRATION_NUMBER FROM AR_SYSTEM_PARAMETERS</w:t>
            </w:r>
          </w:p>
        </w:tc>
      </w:tr>
      <w:tr w:rsidR="00820EEF" w:rsidRPr="007B512A" w14:paraId="26BE96D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D5" w14:textId="77777777" w:rsidR="00820EEF" w:rsidRPr="001141DE" w:rsidRDefault="00820EEF" w:rsidP="00EC6FF6">
            <w:pPr>
              <w:rPr>
                <w:rFonts w:cs="Arial"/>
                <w:b/>
                <w:sz w:val="20"/>
                <w:szCs w:val="20"/>
              </w:rPr>
            </w:pPr>
            <w:r w:rsidRPr="001141DE">
              <w:rPr>
                <w:rFonts w:cs="Arial"/>
                <w:b/>
                <w:sz w:val="20"/>
                <w:szCs w:val="20"/>
              </w:rPr>
              <w:t>Required (Y/N)</w:t>
            </w:r>
          </w:p>
        </w:tc>
        <w:tc>
          <w:tcPr>
            <w:tcW w:w="4860" w:type="dxa"/>
            <w:tcBorders>
              <w:left w:val="single" w:sz="12" w:space="0" w:color="auto"/>
            </w:tcBorders>
          </w:tcPr>
          <w:p w14:paraId="26BE96D6" w14:textId="77777777" w:rsidR="00820EEF" w:rsidRPr="001141DE" w:rsidRDefault="00820EEF" w:rsidP="00EC6FF6">
            <w:pPr>
              <w:pStyle w:val="TableText"/>
              <w:rPr>
                <w:rFonts w:cs="Arial"/>
              </w:rPr>
            </w:pPr>
            <w:r w:rsidRPr="001141DE">
              <w:rPr>
                <w:rFonts w:cs="Arial"/>
              </w:rPr>
              <w:t>N</w:t>
            </w:r>
          </w:p>
        </w:tc>
      </w:tr>
      <w:tr w:rsidR="00820EEF" w:rsidRPr="007B512A" w14:paraId="26BE96D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D8" w14:textId="77777777" w:rsidR="00820EEF" w:rsidRPr="001141DE" w:rsidRDefault="00820EEF" w:rsidP="00EC6FF6">
            <w:pPr>
              <w:rPr>
                <w:rFonts w:cs="Arial"/>
                <w:b/>
                <w:sz w:val="20"/>
                <w:szCs w:val="20"/>
              </w:rPr>
            </w:pPr>
            <w:r w:rsidRPr="001141DE">
              <w:rPr>
                <w:rFonts w:cs="Arial"/>
                <w:b/>
                <w:sz w:val="20"/>
                <w:szCs w:val="20"/>
              </w:rPr>
              <w:t>Display (Y/N)</w:t>
            </w:r>
          </w:p>
        </w:tc>
        <w:tc>
          <w:tcPr>
            <w:tcW w:w="4860" w:type="dxa"/>
            <w:tcBorders>
              <w:left w:val="single" w:sz="12" w:space="0" w:color="auto"/>
            </w:tcBorders>
          </w:tcPr>
          <w:p w14:paraId="26BE96D9" w14:textId="77777777" w:rsidR="00820EEF" w:rsidRPr="001141DE" w:rsidRDefault="00820EEF" w:rsidP="00EC6FF6">
            <w:pPr>
              <w:pStyle w:val="TableText"/>
              <w:rPr>
                <w:rFonts w:cs="Arial"/>
              </w:rPr>
            </w:pPr>
            <w:r w:rsidRPr="001141DE">
              <w:rPr>
                <w:rFonts w:cs="Arial"/>
              </w:rPr>
              <w:t>N</w:t>
            </w:r>
          </w:p>
        </w:tc>
      </w:tr>
      <w:tr w:rsidR="00820EEF" w:rsidRPr="00447782" w14:paraId="26BE96D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DB"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6DC" w14:textId="77777777" w:rsidR="00820EEF" w:rsidRPr="00447782" w:rsidRDefault="00820EEF" w:rsidP="00EC6FF6">
            <w:pPr>
              <w:pStyle w:val="TableText"/>
              <w:rPr>
                <w:rFonts w:cs="Arial"/>
              </w:rPr>
            </w:pPr>
            <w:r w:rsidRPr="00447782">
              <w:rPr>
                <w:rFonts w:cs="Arial"/>
              </w:rPr>
              <w:t>Tax Registration Number</w:t>
            </w:r>
          </w:p>
        </w:tc>
      </w:tr>
    </w:tbl>
    <w:p w14:paraId="26BE96DE" w14:textId="77777777" w:rsidR="00820EEF" w:rsidRPr="00447782" w:rsidRDefault="00820EEF" w:rsidP="00820EEF">
      <w:pPr>
        <w:pStyle w:val="BodyText"/>
        <w:rPr>
          <w:rFonts w:ascii="Arial" w:hAnsi="Arial" w:cs="Arial"/>
        </w:rPr>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447782" w14:paraId="26BE96E1"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DF"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6E0" w14:textId="77777777" w:rsidR="00820EEF" w:rsidRPr="00447782" w:rsidRDefault="00820EEF" w:rsidP="00EC6FF6">
            <w:pPr>
              <w:pStyle w:val="TableText"/>
              <w:rPr>
                <w:rFonts w:cs="Arial"/>
              </w:rPr>
            </w:pPr>
            <w:r w:rsidRPr="00447782">
              <w:rPr>
                <w:rFonts w:cs="Arial"/>
              </w:rPr>
              <w:t>220</w:t>
            </w:r>
          </w:p>
        </w:tc>
      </w:tr>
      <w:tr w:rsidR="00820EEF" w:rsidRPr="00447782" w14:paraId="26BE96E4"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E2"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6E3" w14:textId="77777777" w:rsidR="00820EEF" w:rsidRPr="00447782" w:rsidRDefault="00820EEF" w:rsidP="00EC6FF6">
            <w:pPr>
              <w:pStyle w:val="TableText"/>
              <w:rPr>
                <w:rFonts w:cs="Arial"/>
              </w:rPr>
            </w:pPr>
            <w:r w:rsidRPr="00447782">
              <w:rPr>
                <w:rFonts w:cs="Arial"/>
              </w:rPr>
              <w:t>Number of alignment pages</w:t>
            </w:r>
          </w:p>
        </w:tc>
      </w:tr>
      <w:tr w:rsidR="00820EEF" w:rsidRPr="00447782" w14:paraId="26BE96E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E5"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6E6" w14:textId="77777777" w:rsidR="00820EEF" w:rsidRPr="00447782" w:rsidRDefault="00820EEF" w:rsidP="00EC6FF6">
            <w:pPr>
              <w:pStyle w:val="TableText"/>
              <w:rPr>
                <w:rFonts w:cs="Arial"/>
              </w:rPr>
            </w:pPr>
            <w:r w:rsidRPr="00447782">
              <w:rPr>
                <w:rFonts w:cs="Arial"/>
              </w:rPr>
              <w:t>P_HEADER_PAGES</w:t>
            </w:r>
          </w:p>
        </w:tc>
      </w:tr>
      <w:tr w:rsidR="00820EEF" w:rsidRPr="00447782" w14:paraId="26BE96E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E8"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6E9" w14:textId="77777777" w:rsidR="00820EEF" w:rsidRPr="00447782" w:rsidRDefault="00820EEF" w:rsidP="00EC6FF6">
            <w:pPr>
              <w:pStyle w:val="TableText"/>
              <w:rPr>
                <w:rFonts w:cs="Arial"/>
              </w:rPr>
            </w:pPr>
            <w:r w:rsidRPr="00447782">
              <w:rPr>
                <w:rFonts w:cs="Arial"/>
              </w:rPr>
              <w:t>FND_NUMBER15</w:t>
            </w:r>
          </w:p>
        </w:tc>
      </w:tr>
      <w:tr w:rsidR="00820EEF" w:rsidRPr="00447782" w14:paraId="26BE96E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EB"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6EC" w14:textId="77777777" w:rsidR="00820EEF" w:rsidRPr="00447782" w:rsidRDefault="00820EEF" w:rsidP="00EC6FF6">
            <w:pPr>
              <w:pStyle w:val="TableText"/>
              <w:rPr>
                <w:rFonts w:cs="Arial"/>
              </w:rPr>
            </w:pPr>
            <w:r w:rsidRPr="00447782">
              <w:rPr>
                <w:rFonts w:cs="Arial"/>
              </w:rPr>
              <w:t>Constant - 1</w:t>
            </w:r>
          </w:p>
        </w:tc>
      </w:tr>
      <w:tr w:rsidR="00820EEF" w:rsidRPr="00447782" w14:paraId="26BE96F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EE"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6EF" w14:textId="77777777" w:rsidR="00820EEF" w:rsidRPr="00447782" w:rsidRDefault="00820EEF" w:rsidP="00EC6FF6">
            <w:pPr>
              <w:pStyle w:val="TableText"/>
              <w:rPr>
                <w:rFonts w:cs="Arial"/>
              </w:rPr>
            </w:pPr>
            <w:r w:rsidRPr="00447782">
              <w:rPr>
                <w:rFonts w:cs="Arial"/>
              </w:rPr>
              <w:t>Y</w:t>
            </w:r>
          </w:p>
        </w:tc>
      </w:tr>
      <w:tr w:rsidR="00820EEF" w:rsidRPr="00447782" w14:paraId="26BE96F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F1"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6F2" w14:textId="77777777" w:rsidR="00820EEF" w:rsidRPr="00447782" w:rsidRDefault="00820EEF" w:rsidP="00EC6FF6">
            <w:pPr>
              <w:pStyle w:val="TableText"/>
              <w:rPr>
                <w:rFonts w:cs="Arial"/>
              </w:rPr>
            </w:pPr>
            <w:r w:rsidRPr="00447782">
              <w:rPr>
                <w:rFonts w:cs="Arial"/>
              </w:rPr>
              <w:t>N</w:t>
            </w:r>
          </w:p>
        </w:tc>
      </w:tr>
      <w:tr w:rsidR="00820EEF" w:rsidRPr="00447782" w14:paraId="26BE96F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F4"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6F5" w14:textId="77777777" w:rsidR="00820EEF" w:rsidRPr="00447782" w:rsidRDefault="00820EEF" w:rsidP="00EC6FF6">
            <w:pPr>
              <w:pStyle w:val="TableText"/>
              <w:rPr>
                <w:rFonts w:cs="Arial"/>
              </w:rPr>
            </w:pPr>
            <w:r w:rsidRPr="00447782">
              <w:rPr>
                <w:rFonts w:cs="Arial"/>
              </w:rPr>
              <w:t>Number of alignment pages</w:t>
            </w:r>
          </w:p>
        </w:tc>
      </w:tr>
    </w:tbl>
    <w:p w14:paraId="26BE96F7"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6F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F8"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6F9" w14:textId="77777777" w:rsidR="00820EEF" w:rsidRPr="00447782" w:rsidRDefault="00820EEF" w:rsidP="00EC6FF6">
            <w:pPr>
              <w:pStyle w:val="TableText"/>
              <w:rPr>
                <w:rFonts w:cs="Arial"/>
              </w:rPr>
            </w:pPr>
            <w:r w:rsidRPr="00447782">
              <w:rPr>
                <w:rFonts w:cs="Arial"/>
              </w:rPr>
              <w:t>290</w:t>
            </w:r>
          </w:p>
        </w:tc>
      </w:tr>
      <w:tr w:rsidR="00820EEF" w:rsidRPr="007B512A" w14:paraId="26BE96F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6FB"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6FC" w14:textId="77777777" w:rsidR="00820EEF" w:rsidRPr="00447782" w:rsidRDefault="00820EEF" w:rsidP="00EC6FF6">
            <w:pPr>
              <w:pStyle w:val="TableText"/>
              <w:rPr>
                <w:rFonts w:cs="Arial"/>
              </w:rPr>
            </w:pPr>
            <w:r w:rsidRPr="00447782">
              <w:rPr>
                <w:rFonts w:cs="Arial"/>
              </w:rPr>
              <w:t>Diagnostics</w:t>
            </w:r>
          </w:p>
        </w:tc>
      </w:tr>
      <w:tr w:rsidR="00820EEF" w:rsidRPr="007B512A" w14:paraId="26BE970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6FE"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6FF" w14:textId="77777777" w:rsidR="00820EEF" w:rsidRPr="00447782" w:rsidRDefault="00820EEF" w:rsidP="00EC6FF6">
            <w:pPr>
              <w:pStyle w:val="TableText"/>
              <w:rPr>
                <w:rFonts w:cs="Arial"/>
              </w:rPr>
            </w:pPr>
            <w:r w:rsidRPr="00447782">
              <w:rPr>
                <w:rFonts w:cs="Arial"/>
              </w:rPr>
              <w:t>P_DEBUG_FLAG</w:t>
            </w:r>
          </w:p>
        </w:tc>
      </w:tr>
      <w:tr w:rsidR="00820EEF" w:rsidRPr="007B512A" w14:paraId="26BE970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01"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02" w14:textId="77777777" w:rsidR="00820EEF" w:rsidRPr="00447782" w:rsidRDefault="00820EEF" w:rsidP="00EC6FF6">
            <w:pPr>
              <w:pStyle w:val="TableText"/>
              <w:rPr>
                <w:rFonts w:cs="Arial"/>
              </w:rPr>
            </w:pPr>
            <w:r w:rsidRPr="00447782">
              <w:rPr>
                <w:rFonts w:cs="Arial"/>
              </w:rPr>
              <w:t>30 Characters Optional</w:t>
            </w:r>
          </w:p>
        </w:tc>
      </w:tr>
      <w:tr w:rsidR="00820EEF" w:rsidRPr="007B512A" w14:paraId="26BE970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04"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05" w14:textId="77777777" w:rsidR="00820EEF" w:rsidRPr="00447782" w:rsidRDefault="00820EEF" w:rsidP="00EC6FF6">
            <w:pPr>
              <w:pStyle w:val="TableText"/>
              <w:rPr>
                <w:rFonts w:cs="Arial"/>
              </w:rPr>
            </w:pPr>
            <w:r w:rsidRPr="00447782">
              <w:rPr>
                <w:rFonts w:cs="Arial"/>
              </w:rPr>
              <w:t>Constant - N</w:t>
            </w:r>
          </w:p>
        </w:tc>
      </w:tr>
      <w:tr w:rsidR="00820EEF" w:rsidRPr="007B512A" w14:paraId="26BE970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07"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08" w14:textId="77777777" w:rsidR="00820EEF" w:rsidRPr="00447782" w:rsidRDefault="00820EEF" w:rsidP="00EC6FF6">
            <w:pPr>
              <w:pStyle w:val="TableText"/>
              <w:rPr>
                <w:rFonts w:cs="Arial"/>
              </w:rPr>
            </w:pPr>
            <w:r w:rsidRPr="00447782">
              <w:rPr>
                <w:rFonts w:cs="Arial"/>
              </w:rPr>
              <w:t>N</w:t>
            </w:r>
          </w:p>
        </w:tc>
      </w:tr>
      <w:tr w:rsidR="00820EEF" w:rsidRPr="007B512A" w14:paraId="26BE970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0A"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0B" w14:textId="77777777" w:rsidR="00820EEF" w:rsidRPr="00447782" w:rsidRDefault="00820EEF" w:rsidP="00EC6FF6">
            <w:pPr>
              <w:pStyle w:val="TableText"/>
              <w:rPr>
                <w:rFonts w:cs="Arial"/>
              </w:rPr>
            </w:pPr>
            <w:r w:rsidRPr="00447782">
              <w:rPr>
                <w:rFonts w:cs="Arial"/>
              </w:rPr>
              <w:t>N</w:t>
            </w:r>
          </w:p>
        </w:tc>
      </w:tr>
      <w:tr w:rsidR="00820EEF" w:rsidRPr="007B512A" w14:paraId="26BE970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0D"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0E" w14:textId="77777777" w:rsidR="00820EEF" w:rsidRPr="00447782" w:rsidRDefault="00820EEF" w:rsidP="00EC6FF6">
            <w:pPr>
              <w:pStyle w:val="TableText"/>
              <w:rPr>
                <w:rFonts w:cs="Arial"/>
              </w:rPr>
            </w:pPr>
            <w:r w:rsidRPr="00447782">
              <w:rPr>
                <w:rFonts w:cs="Arial"/>
              </w:rPr>
              <w:t>Diagnostics</w:t>
            </w:r>
          </w:p>
        </w:tc>
      </w:tr>
    </w:tbl>
    <w:p w14:paraId="26BE9710"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1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11"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12" w14:textId="77777777" w:rsidR="00820EEF" w:rsidRPr="00447782" w:rsidRDefault="00820EEF" w:rsidP="00EC6FF6">
            <w:pPr>
              <w:pStyle w:val="TableText"/>
              <w:rPr>
                <w:rFonts w:cs="Arial"/>
              </w:rPr>
            </w:pPr>
            <w:r w:rsidRPr="00447782">
              <w:rPr>
                <w:rFonts w:cs="Arial"/>
              </w:rPr>
              <w:t>300</w:t>
            </w:r>
          </w:p>
        </w:tc>
      </w:tr>
      <w:tr w:rsidR="00820EEF" w:rsidRPr="007B512A" w14:paraId="26BE971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14"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15" w14:textId="77777777" w:rsidR="00820EEF" w:rsidRPr="00447782" w:rsidRDefault="00820EEF" w:rsidP="00EC6FF6">
            <w:pPr>
              <w:pStyle w:val="TableText"/>
              <w:rPr>
                <w:rFonts w:cs="Arial"/>
              </w:rPr>
            </w:pPr>
            <w:r w:rsidRPr="00447782">
              <w:rPr>
                <w:rFonts w:cs="Arial"/>
              </w:rPr>
              <w:t>Message Level</w:t>
            </w:r>
          </w:p>
        </w:tc>
      </w:tr>
      <w:tr w:rsidR="00820EEF" w:rsidRPr="007B512A" w14:paraId="26BE971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17" w14:textId="77777777" w:rsidR="00820EEF" w:rsidRPr="00447782" w:rsidRDefault="00820EEF" w:rsidP="00EC6FF6">
            <w:pPr>
              <w:rPr>
                <w:rFonts w:cs="Arial"/>
                <w:b/>
                <w:sz w:val="20"/>
                <w:szCs w:val="20"/>
              </w:rPr>
            </w:pPr>
            <w:r w:rsidRPr="00447782">
              <w:rPr>
                <w:rFonts w:cs="Arial"/>
                <w:b/>
                <w:sz w:val="20"/>
                <w:szCs w:val="20"/>
              </w:rPr>
              <w:lastRenderedPageBreak/>
              <w:t>Parameter</w:t>
            </w:r>
          </w:p>
        </w:tc>
        <w:tc>
          <w:tcPr>
            <w:tcW w:w="4860" w:type="dxa"/>
            <w:tcBorders>
              <w:left w:val="single" w:sz="12" w:space="0" w:color="auto"/>
            </w:tcBorders>
          </w:tcPr>
          <w:p w14:paraId="26BE9718" w14:textId="77777777" w:rsidR="00820EEF" w:rsidRPr="00447782" w:rsidRDefault="00820EEF" w:rsidP="00EC6FF6">
            <w:pPr>
              <w:pStyle w:val="TableText"/>
              <w:rPr>
                <w:rFonts w:cs="Arial"/>
              </w:rPr>
            </w:pPr>
            <w:r w:rsidRPr="00447782">
              <w:rPr>
                <w:rFonts w:cs="Arial"/>
              </w:rPr>
              <w:t>P_MESSAGE_LEVEL</w:t>
            </w:r>
          </w:p>
        </w:tc>
      </w:tr>
      <w:tr w:rsidR="00820EEF" w:rsidRPr="007B512A" w14:paraId="26BE971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1A"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1B" w14:textId="77777777" w:rsidR="00820EEF" w:rsidRPr="00447782" w:rsidRDefault="00820EEF" w:rsidP="00EC6FF6">
            <w:pPr>
              <w:pStyle w:val="TableText"/>
              <w:rPr>
                <w:rFonts w:cs="Arial"/>
              </w:rPr>
            </w:pPr>
            <w:r w:rsidRPr="00447782">
              <w:rPr>
                <w:rFonts w:cs="Arial"/>
              </w:rPr>
              <w:t>7/Number</w:t>
            </w:r>
          </w:p>
        </w:tc>
      </w:tr>
      <w:tr w:rsidR="00820EEF" w:rsidRPr="007B512A" w14:paraId="26BE971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1D"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1E" w14:textId="77777777" w:rsidR="00820EEF" w:rsidRPr="00447782" w:rsidRDefault="00820EEF" w:rsidP="00EC6FF6">
            <w:pPr>
              <w:pStyle w:val="TableText"/>
              <w:rPr>
                <w:rFonts w:cs="Arial"/>
              </w:rPr>
            </w:pPr>
            <w:r w:rsidRPr="00447782">
              <w:rPr>
                <w:rFonts w:cs="Arial"/>
              </w:rPr>
              <w:t>Constant - 10</w:t>
            </w:r>
          </w:p>
        </w:tc>
      </w:tr>
      <w:tr w:rsidR="00820EEF" w:rsidRPr="007B512A" w14:paraId="26BE972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20"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21" w14:textId="77777777" w:rsidR="00820EEF" w:rsidRPr="00447782" w:rsidRDefault="00820EEF" w:rsidP="00EC6FF6">
            <w:pPr>
              <w:pStyle w:val="TableText"/>
              <w:rPr>
                <w:rFonts w:cs="Arial"/>
              </w:rPr>
            </w:pPr>
            <w:r w:rsidRPr="00447782">
              <w:rPr>
                <w:rFonts w:cs="Arial"/>
              </w:rPr>
              <w:t>N</w:t>
            </w:r>
          </w:p>
        </w:tc>
      </w:tr>
      <w:tr w:rsidR="00820EEF" w:rsidRPr="007B512A" w14:paraId="26BE972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23"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24" w14:textId="77777777" w:rsidR="00820EEF" w:rsidRPr="00447782" w:rsidRDefault="00820EEF" w:rsidP="00EC6FF6">
            <w:pPr>
              <w:pStyle w:val="TableText"/>
              <w:rPr>
                <w:rFonts w:cs="Arial"/>
              </w:rPr>
            </w:pPr>
            <w:r w:rsidRPr="00447782">
              <w:rPr>
                <w:rFonts w:cs="Arial"/>
              </w:rPr>
              <w:t>N</w:t>
            </w:r>
          </w:p>
        </w:tc>
      </w:tr>
      <w:tr w:rsidR="00820EEF" w:rsidRPr="007B512A" w14:paraId="26BE972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26"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27" w14:textId="77777777" w:rsidR="00820EEF" w:rsidRPr="00447782" w:rsidRDefault="00820EEF" w:rsidP="00EC6FF6">
            <w:pPr>
              <w:pStyle w:val="TableText"/>
              <w:rPr>
                <w:rFonts w:cs="Arial"/>
              </w:rPr>
            </w:pPr>
            <w:r w:rsidRPr="00447782">
              <w:rPr>
                <w:rFonts w:cs="Arial"/>
              </w:rPr>
              <w:t>Message Level</w:t>
            </w:r>
          </w:p>
        </w:tc>
      </w:tr>
    </w:tbl>
    <w:p w14:paraId="26BE9729"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2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2A"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2B" w14:textId="77777777" w:rsidR="00820EEF" w:rsidRPr="00447782" w:rsidRDefault="00820EEF" w:rsidP="00EC6FF6">
            <w:pPr>
              <w:pStyle w:val="TableText"/>
              <w:rPr>
                <w:rFonts w:cs="Arial"/>
              </w:rPr>
            </w:pPr>
            <w:r w:rsidRPr="00447782">
              <w:rPr>
                <w:rFonts w:cs="Arial"/>
              </w:rPr>
              <w:t>310</w:t>
            </w:r>
          </w:p>
        </w:tc>
      </w:tr>
      <w:tr w:rsidR="00820EEF" w:rsidRPr="007B512A" w14:paraId="26BE972F"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2D"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2E" w14:textId="77777777" w:rsidR="00820EEF" w:rsidRPr="00447782" w:rsidRDefault="00820EEF" w:rsidP="00EC6FF6">
            <w:pPr>
              <w:pStyle w:val="TableText"/>
              <w:rPr>
                <w:rFonts w:cs="Arial"/>
              </w:rPr>
            </w:pPr>
            <w:r w:rsidRPr="00447782">
              <w:rPr>
                <w:rFonts w:cs="Arial"/>
              </w:rPr>
              <w:t>Random Invoices Flag</w:t>
            </w:r>
          </w:p>
        </w:tc>
      </w:tr>
      <w:tr w:rsidR="00820EEF" w:rsidRPr="007B512A" w14:paraId="26BE973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30"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31" w14:textId="77777777" w:rsidR="00820EEF" w:rsidRPr="00447782" w:rsidRDefault="00820EEF" w:rsidP="00EC6FF6">
            <w:pPr>
              <w:pStyle w:val="TableText"/>
              <w:rPr>
                <w:rFonts w:cs="Arial"/>
              </w:rPr>
            </w:pPr>
            <w:r w:rsidRPr="00447782">
              <w:rPr>
                <w:rFonts w:cs="Arial"/>
              </w:rPr>
              <w:t>P_RANDOM_INVOICES_FLAG</w:t>
            </w:r>
          </w:p>
        </w:tc>
      </w:tr>
      <w:tr w:rsidR="00820EEF" w:rsidRPr="007B512A" w14:paraId="26BE973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33"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34" w14:textId="77777777" w:rsidR="00820EEF" w:rsidRPr="00447782" w:rsidRDefault="00820EEF" w:rsidP="00EC6FF6">
            <w:pPr>
              <w:pStyle w:val="TableText"/>
              <w:rPr>
                <w:rFonts w:cs="Arial"/>
              </w:rPr>
            </w:pPr>
            <w:r w:rsidRPr="00447782">
              <w:rPr>
                <w:rFonts w:cs="Arial"/>
              </w:rPr>
              <w:t>AR_SRS_YES_NO</w:t>
            </w:r>
          </w:p>
        </w:tc>
      </w:tr>
      <w:tr w:rsidR="00820EEF" w:rsidRPr="007B512A" w14:paraId="26BE973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36"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37" w14:textId="77777777" w:rsidR="00820EEF" w:rsidRPr="00447782" w:rsidRDefault="00820EEF" w:rsidP="00EC6FF6">
            <w:pPr>
              <w:pStyle w:val="TableText"/>
              <w:rPr>
                <w:rFonts w:cs="Arial"/>
              </w:rPr>
            </w:pPr>
          </w:p>
        </w:tc>
      </w:tr>
      <w:tr w:rsidR="00820EEF" w:rsidRPr="007B512A" w14:paraId="26BE973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39"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3A" w14:textId="77777777" w:rsidR="00820EEF" w:rsidRPr="00447782" w:rsidRDefault="00820EEF" w:rsidP="00EC6FF6">
            <w:pPr>
              <w:pStyle w:val="TableText"/>
              <w:rPr>
                <w:rFonts w:cs="Arial"/>
              </w:rPr>
            </w:pPr>
            <w:r w:rsidRPr="00447782">
              <w:rPr>
                <w:rFonts w:cs="Arial"/>
              </w:rPr>
              <w:t>N</w:t>
            </w:r>
          </w:p>
        </w:tc>
      </w:tr>
      <w:tr w:rsidR="00820EEF" w:rsidRPr="007B512A" w14:paraId="26BE973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3C"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3D" w14:textId="77777777" w:rsidR="00820EEF" w:rsidRPr="00447782" w:rsidRDefault="00820EEF" w:rsidP="00EC6FF6">
            <w:pPr>
              <w:pStyle w:val="TableText"/>
              <w:rPr>
                <w:rFonts w:cs="Arial"/>
              </w:rPr>
            </w:pPr>
            <w:r w:rsidRPr="00447782">
              <w:rPr>
                <w:rFonts w:cs="Arial"/>
              </w:rPr>
              <w:t>N</w:t>
            </w:r>
          </w:p>
        </w:tc>
      </w:tr>
      <w:tr w:rsidR="00820EEF" w:rsidRPr="007B512A" w14:paraId="26BE974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3F"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40" w14:textId="77777777" w:rsidR="00820EEF" w:rsidRPr="00447782" w:rsidRDefault="00820EEF" w:rsidP="00EC6FF6">
            <w:pPr>
              <w:pStyle w:val="TableText"/>
              <w:rPr>
                <w:rFonts w:cs="Arial"/>
              </w:rPr>
            </w:pPr>
            <w:r w:rsidRPr="00447782">
              <w:rPr>
                <w:rFonts w:cs="Arial"/>
              </w:rPr>
              <w:t>Random Invoices Flag</w:t>
            </w:r>
          </w:p>
        </w:tc>
      </w:tr>
    </w:tbl>
    <w:p w14:paraId="26BE9742"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4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43"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44" w14:textId="77777777" w:rsidR="00820EEF" w:rsidRPr="00447782" w:rsidRDefault="00820EEF" w:rsidP="00EC6FF6">
            <w:pPr>
              <w:pStyle w:val="TableText"/>
              <w:rPr>
                <w:rFonts w:cs="Arial"/>
              </w:rPr>
            </w:pPr>
            <w:r w:rsidRPr="00447782">
              <w:rPr>
                <w:rFonts w:cs="Arial"/>
              </w:rPr>
              <w:t>320</w:t>
            </w:r>
          </w:p>
        </w:tc>
      </w:tr>
      <w:tr w:rsidR="00820EEF" w:rsidRPr="007B512A" w14:paraId="26BE9748"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46"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47" w14:textId="77777777" w:rsidR="00820EEF" w:rsidRPr="00447782" w:rsidRDefault="00820EEF" w:rsidP="00EC6FF6">
            <w:pPr>
              <w:pStyle w:val="TableText"/>
              <w:rPr>
                <w:rFonts w:cs="Arial"/>
              </w:rPr>
            </w:pPr>
            <w:r w:rsidRPr="00447782">
              <w:rPr>
                <w:rFonts w:cs="Arial"/>
              </w:rPr>
              <w:t>Invoice List</w:t>
            </w:r>
          </w:p>
        </w:tc>
      </w:tr>
      <w:tr w:rsidR="00820EEF" w:rsidRPr="007B512A" w14:paraId="26BE974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49"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4A" w14:textId="77777777" w:rsidR="00820EEF" w:rsidRPr="00447782" w:rsidRDefault="00820EEF" w:rsidP="00EC6FF6">
            <w:pPr>
              <w:pStyle w:val="TableText"/>
              <w:rPr>
                <w:rFonts w:cs="Arial"/>
              </w:rPr>
            </w:pPr>
            <w:r w:rsidRPr="00447782">
              <w:rPr>
                <w:rFonts w:cs="Arial"/>
              </w:rPr>
              <w:t>P_INVOICE_LIST_STRING</w:t>
            </w:r>
          </w:p>
        </w:tc>
      </w:tr>
      <w:tr w:rsidR="00820EEF" w:rsidRPr="007B512A" w14:paraId="26BE974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4C"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4D" w14:textId="77777777" w:rsidR="00820EEF" w:rsidRPr="00447782" w:rsidRDefault="00820EEF" w:rsidP="00EC6FF6">
            <w:pPr>
              <w:pStyle w:val="TableText"/>
              <w:rPr>
                <w:rFonts w:cs="Arial"/>
              </w:rPr>
            </w:pPr>
            <w:r w:rsidRPr="00447782">
              <w:rPr>
                <w:rFonts w:cs="Arial"/>
              </w:rPr>
              <w:t>240 Characters</w:t>
            </w:r>
          </w:p>
        </w:tc>
      </w:tr>
      <w:tr w:rsidR="00820EEF" w:rsidRPr="007B512A" w14:paraId="26BE975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4F"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50" w14:textId="77777777" w:rsidR="00820EEF" w:rsidRPr="00447782" w:rsidRDefault="00820EEF" w:rsidP="00EC6FF6">
            <w:pPr>
              <w:pStyle w:val="TableText"/>
              <w:rPr>
                <w:rFonts w:cs="Arial"/>
              </w:rPr>
            </w:pPr>
          </w:p>
        </w:tc>
      </w:tr>
      <w:tr w:rsidR="00820EEF" w:rsidRPr="007B512A" w14:paraId="26BE975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52"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53" w14:textId="77777777" w:rsidR="00820EEF" w:rsidRPr="00447782" w:rsidRDefault="00820EEF" w:rsidP="00EC6FF6">
            <w:pPr>
              <w:pStyle w:val="TableText"/>
              <w:rPr>
                <w:rFonts w:cs="Arial"/>
              </w:rPr>
            </w:pPr>
            <w:r w:rsidRPr="00447782">
              <w:rPr>
                <w:rFonts w:cs="Arial"/>
              </w:rPr>
              <w:t>N</w:t>
            </w:r>
          </w:p>
        </w:tc>
      </w:tr>
      <w:tr w:rsidR="00820EEF" w:rsidRPr="007B512A" w14:paraId="26BE975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55"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56" w14:textId="77777777" w:rsidR="00820EEF" w:rsidRPr="00447782" w:rsidRDefault="00820EEF" w:rsidP="00EC6FF6">
            <w:pPr>
              <w:pStyle w:val="TableText"/>
              <w:rPr>
                <w:rFonts w:cs="Arial"/>
              </w:rPr>
            </w:pPr>
            <w:r w:rsidRPr="00447782">
              <w:rPr>
                <w:rFonts w:cs="Arial"/>
              </w:rPr>
              <w:t>N</w:t>
            </w:r>
          </w:p>
        </w:tc>
      </w:tr>
      <w:tr w:rsidR="00820EEF" w:rsidRPr="007B512A" w14:paraId="26BE975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58"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59" w14:textId="77777777" w:rsidR="00820EEF" w:rsidRPr="00447782" w:rsidRDefault="00820EEF" w:rsidP="00EC6FF6">
            <w:pPr>
              <w:pStyle w:val="TableText"/>
              <w:rPr>
                <w:rFonts w:cs="Arial"/>
              </w:rPr>
            </w:pPr>
            <w:r w:rsidRPr="00447782">
              <w:rPr>
                <w:rFonts w:cs="Arial"/>
              </w:rPr>
              <w:t>240 Characters</w:t>
            </w:r>
          </w:p>
        </w:tc>
      </w:tr>
      <w:tr w:rsidR="00820EEF" w:rsidRPr="007B512A" w14:paraId="26BE975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5B" w14:textId="77777777" w:rsidR="00820EEF" w:rsidRPr="00447782" w:rsidRDefault="00820EEF" w:rsidP="00A43397">
            <w:pPr>
              <w:rPr>
                <w:rFonts w:cs="Arial"/>
                <w:b/>
                <w:sz w:val="20"/>
                <w:szCs w:val="20"/>
              </w:rPr>
            </w:pPr>
            <w:r w:rsidRPr="00447782">
              <w:rPr>
                <w:rFonts w:cs="Arial"/>
                <w:b/>
                <w:sz w:val="20"/>
                <w:szCs w:val="20"/>
              </w:rPr>
              <w:t>Seq</w:t>
            </w:r>
          </w:p>
        </w:tc>
        <w:tc>
          <w:tcPr>
            <w:tcW w:w="4860" w:type="dxa"/>
            <w:tcBorders>
              <w:left w:val="single" w:sz="12" w:space="0" w:color="auto"/>
            </w:tcBorders>
          </w:tcPr>
          <w:p w14:paraId="26BE975C" w14:textId="77777777" w:rsidR="00820EEF" w:rsidRPr="00447782" w:rsidRDefault="00820EEF" w:rsidP="00EC6FF6">
            <w:pPr>
              <w:pStyle w:val="TableText"/>
              <w:rPr>
                <w:rFonts w:cs="Arial"/>
              </w:rPr>
            </w:pPr>
            <w:r w:rsidRPr="00447782">
              <w:rPr>
                <w:rFonts w:cs="Arial"/>
              </w:rPr>
              <w:t>330</w:t>
            </w:r>
          </w:p>
        </w:tc>
      </w:tr>
      <w:tr w:rsidR="00820EEF" w:rsidRPr="007B512A" w14:paraId="26BE976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5E"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5F" w14:textId="77777777" w:rsidR="00820EEF" w:rsidRPr="00447782" w:rsidRDefault="00820EEF" w:rsidP="00EC6FF6">
            <w:pPr>
              <w:pStyle w:val="TableText"/>
              <w:rPr>
                <w:rFonts w:cs="Arial"/>
              </w:rPr>
            </w:pPr>
            <w:r w:rsidRPr="00447782">
              <w:rPr>
                <w:rFonts w:cs="Arial"/>
              </w:rPr>
              <w:t>Template Name</w:t>
            </w:r>
          </w:p>
        </w:tc>
      </w:tr>
      <w:tr w:rsidR="00820EEF" w:rsidRPr="007B512A" w14:paraId="26BE976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61"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62" w14:textId="77777777" w:rsidR="00820EEF" w:rsidRPr="00447782" w:rsidRDefault="00820EEF" w:rsidP="00EC6FF6">
            <w:pPr>
              <w:pStyle w:val="TableText"/>
              <w:rPr>
                <w:rFonts w:cs="Arial"/>
              </w:rPr>
            </w:pPr>
            <w:r w:rsidRPr="00447782">
              <w:rPr>
                <w:rFonts w:cs="Arial"/>
              </w:rPr>
              <w:t>P_REPORT_PRINT_TEMP</w:t>
            </w:r>
          </w:p>
        </w:tc>
      </w:tr>
      <w:tr w:rsidR="00820EEF" w:rsidRPr="007B512A" w14:paraId="26BE976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64"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65" w14:textId="77777777" w:rsidR="00820EEF" w:rsidRPr="00447782" w:rsidRDefault="00820EEF" w:rsidP="00EC6FF6">
            <w:pPr>
              <w:pStyle w:val="TableText"/>
              <w:rPr>
                <w:rFonts w:cs="Arial"/>
              </w:rPr>
            </w:pPr>
            <w:r w:rsidRPr="00447782">
              <w:rPr>
                <w:rFonts w:cs="Arial"/>
              </w:rPr>
              <w:t>XXGIL_INV_PRINT_TEMPLATE</w:t>
            </w:r>
          </w:p>
        </w:tc>
      </w:tr>
      <w:tr w:rsidR="00820EEF" w:rsidRPr="007B512A" w14:paraId="26BE976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67"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68" w14:textId="77777777" w:rsidR="00820EEF" w:rsidRPr="00447782" w:rsidRDefault="00820EEF" w:rsidP="00EC6FF6">
            <w:pPr>
              <w:pStyle w:val="TableText"/>
              <w:rPr>
                <w:rFonts w:cs="Arial"/>
              </w:rPr>
            </w:pPr>
          </w:p>
        </w:tc>
      </w:tr>
      <w:tr w:rsidR="00820EEF" w:rsidRPr="007B512A" w14:paraId="26BE976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6A"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6B" w14:textId="77777777" w:rsidR="00820EEF" w:rsidRPr="00447782" w:rsidRDefault="00820EEF" w:rsidP="00EC6FF6">
            <w:pPr>
              <w:pStyle w:val="TableText"/>
              <w:rPr>
                <w:rFonts w:cs="Arial"/>
              </w:rPr>
            </w:pPr>
            <w:r w:rsidRPr="00447782">
              <w:rPr>
                <w:rFonts w:cs="Arial"/>
              </w:rPr>
              <w:t>Y</w:t>
            </w:r>
          </w:p>
        </w:tc>
      </w:tr>
      <w:tr w:rsidR="00820EEF" w:rsidRPr="007B512A" w14:paraId="26BE976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6D"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6E" w14:textId="77777777" w:rsidR="00820EEF" w:rsidRPr="00447782" w:rsidRDefault="00820EEF" w:rsidP="00EC6FF6">
            <w:pPr>
              <w:pStyle w:val="TableText"/>
              <w:rPr>
                <w:rFonts w:cs="Arial"/>
              </w:rPr>
            </w:pPr>
            <w:r w:rsidRPr="00447782">
              <w:rPr>
                <w:rFonts w:cs="Arial"/>
              </w:rPr>
              <w:t>Y</w:t>
            </w:r>
          </w:p>
        </w:tc>
      </w:tr>
      <w:tr w:rsidR="00820EEF" w:rsidRPr="007B512A" w14:paraId="26BE977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70"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71" w14:textId="77777777" w:rsidR="00820EEF" w:rsidRPr="00447782" w:rsidRDefault="00820EEF" w:rsidP="00EC6FF6">
            <w:pPr>
              <w:pStyle w:val="TableText"/>
              <w:rPr>
                <w:rFonts w:cs="Arial"/>
              </w:rPr>
            </w:pPr>
            <w:r w:rsidRPr="00447782">
              <w:rPr>
                <w:rFonts w:cs="Arial"/>
              </w:rPr>
              <w:t>Print Template</w:t>
            </w:r>
          </w:p>
        </w:tc>
      </w:tr>
    </w:tbl>
    <w:p w14:paraId="26BE9773" w14:textId="77777777" w:rsidR="00A43397" w:rsidRDefault="00A43397" w:rsidP="00A43397">
      <w:pPr>
        <w:pStyle w:val="BodyText"/>
        <w:ind w:left="2160"/>
        <w:rPr>
          <w:rFonts w:ascii="Arial" w:hAnsi="Arial" w:cs="Arial"/>
          <w:b/>
          <w:sz w:val="22"/>
          <w:szCs w:val="22"/>
        </w:rPr>
      </w:pPr>
    </w:p>
    <w:p w14:paraId="26BE9774" w14:textId="77777777" w:rsidR="00820EEF" w:rsidRPr="00447782" w:rsidRDefault="00820EEF" w:rsidP="00F07927">
      <w:pPr>
        <w:pStyle w:val="BodyText"/>
        <w:numPr>
          <w:ilvl w:val="0"/>
          <w:numId w:val="22"/>
        </w:numPr>
        <w:rPr>
          <w:rFonts w:ascii="Arial" w:hAnsi="Arial" w:cs="Arial"/>
          <w:b/>
          <w:sz w:val="22"/>
          <w:szCs w:val="22"/>
        </w:rPr>
      </w:pPr>
      <w:r w:rsidRPr="00447782">
        <w:rPr>
          <w:rFonts w:ascii="Arial" w:hAnsi="Arial" w:cs="Arial"/>
          <w:b/>
          <w:sz w:val="22"/>
          <w:szCs w:val="22"/>
        </w:rPr>
        <w:t xml:space="preserve">Gilead Print Commercial Invoices: </w:t>
      </w:r>
      <w:r w:rsidRPr="00447782">
        <w:rPr>
          <w:rFonts w:ascii="Arial" w:hAnsi="Arial" w:cs="Arial"/>
          <w:sz w:val="22"/>
          <w:szCs w:val="22"/>
        </w:rPr>
        <w:t>Following are parameters</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7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75" w14:textId="77777777" w:rsidR="00820EEF" w:rsidRPr="00447782" w:rsidRDefault="00820EEF" w:rsidP="00EC6FF6">
            <w:pPr>
              <w:rPr>
                <w:rFonts w:cs="Arial"/>
                <w:b/>
                <w:sz w:val="20"/>
                <w:szCs w:val="20"/>
              </w:rPr>
            </w:pPr>
            <w:r w:rsidRPr="00447782">
              <w:rPr>
                <w:rFonts w:cs="Arial"/>
                <w:b/>
                <w:sz w:val="20"/>
                <w:szCs w:val="20"/>
              </w:rPr>
              <w:lastRenderedPageBreak/>
              <w:t>Seq</w:t>
            </w:r>
          </w:p>
        </w:tc>
        <w:tc>
          <w:tcPr>
            <w:tcW w:w="4860" w:type="dxa"/>
            <w:tcBorders>
              <w:left w:val="single" w:sz="12" w:space="0" w:color="auto"/>
            </w:tcBorders>
          </w:tcPr>
          <w:p w14:paraId="26BE9776" w14:textId="77777777" w:rsidR="00820EEF" w:rsidRPr="00447782" w:rsidRDefault="00820EEF" w:rsidP="00EC6FF6">
            <w:pPr>
              <w:pStyle w:val="TableText"/>
              <w:rPr>
                <w:rFonts w:cs="Arial"/>
              </w:rPr>
            </w:pPr>
            <w:r w:rsidRPr="00447782">
              <w:rPr>
                <w:rFonts w:cs="Arial"/>
              </w:rPr>
              <w:t>5</w:t>
            </w:r>
          </w:p>
        </w:tc>
      </w:tr>
      <w:tr w:rsidR="00820EEF" w:rsidRPr="007B512A" w14:paraId="26BE977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78"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79" w14:textId="77777777" w:rsidR="00820EEF" w:rsidRPr="00447782" w:rsidRDefault="00820EEF" w:rsidP="00EC6FF6">
            <w:pPr>
              <w:pStyle w:val="TableText"/>
              <w:rPr>
                <w:rFonts w:cs="Arial"/>
              </w:rPr>
            </w:pPr>
            <w:r w:rsidRPr="00447782">
              <w:rPr>
                <w:rFonts w:cs="Arial"/>
              </w:rPr>
              <w:t>Order By</w:t>
            </w:r>
          </w:p>
        </w:tc>
      </w:tr>
      <w:tr w:rsidR="00820EEF" w:rsidRPr="007B512A" w14:paraId="26BE977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7B"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7C" w14:textId="77777777" w:rsidR="00820EEF" w:rsidRPr="00447782" w:rsidRDefault="00820EEF" w:rsidP="00EC6FF6">
            <w:pPr>
              <w:pStyle w:val="TableText"/>
              <w:rPr>
                <w:rFonts w:cs="Arial"/>
              </w:rPr>
            </w:pPr>
            <w:r w:rsidRPr="00447782">
              <w:rPr>
                <w:rFonts w:cs="Arial"/>
              </w:rPr>
              <w:t>P_ORDER_BY</w:t>
            </w:r>
          </w:p>
        </w:tc>
      </w:tr>
      <w:tr w:rsidR="00820EEF" w:rsidRPr="007B512A" w14:paraId="26BE978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7E"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7F" w14:textId="77777777" w:rsidR="00820EEF" w:rsidRPr="00447782" w:rsidRDefault="00820EEF" w:rsidP="00EC6FF6">
            <w:pPr>
              <w:pStyle w:val="TableText"/>
              <w:rPr>
                <w:rFonts w:cs="Arial"/>
              </w:rPr>
            </w:pPr>
            <w:r w:rsidRPr="00447782">
              <w:rPr>
                <w:rFonts w:cs="Arial"/>
              </w:rPr>
              <w:t>XXGIL_AR_SRS_RAXINV_ORDER_BY</w:t>
            </w:r>
          </w:p>
        </w:tc>
      </w:tr>
      <w:tr w:rsidR="00820EEF" w:rsidRPr="007B512A" w14:paraId="26BE978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81"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82" w14:textId="77777777" w:rsidR="00820EEF" w:rsidRPr="00447782" w:rsidRDefault="00820EEF" w:rsidP="00EC6FF6">
            <w:pPr>
              <w:pStyle w:val="TableText"/>
              <w:rPr>
                <w:rFonts w:cs="Arial"/>
              </w:rPr>
            </w:pPr>
            <w:r w:rsidRPr="00447782">
              <w:rPr>
                <w:rFonts w:cs="Arial"/>
              </w:rPr>
              <w:t>select meaning from ar_lookups where lookup_type = 'SRS_RAXINV_ORDER_BY' and lookup_code = 'TRX_NUMBER'</w:t>
            </w:r>
          </w:p>
        </w:tc>
      </w:tr>
      <w:tr w:rsidR="00820EEF" w:rsidRPr="007B512A" w14:paraId="26BE978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84"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85" w14:textId="77777777" w:rsidR="00820EEF" w:rsidRPr="00447782" w:rsidRDefault="00820EEF" w:rsidP="00EC6FF6">
            <w:pPr>
              <w:pStyle w:val="TableText"/>
              <w:rPr>
                <w:rFonts w:cs="Arial"/>
              </w:rPr>
            </w:pPr>
            <w:r w:rsidRPr="00447782">
              <w:rPr>
                <w:rFonts w:cs="Arial"/>
              </w:rPr>
              <w:t>Y</w:t>
            </w:r>
          </w:p>
        </w:tc>
      </w:tr>
      <w:tr w:rsidR="00820EEF" w:rsidRPr="007B512A" w14:paraId="26BE978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87"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88" w14:textId="77777777" w:rsidR="00820EEF" w:rsidRPr="00447782" w:rsidRDefault="00820EEF" w:rsidP="00EC6FF6">
            <w:pPr>
              <w:pStyle w:val="TableText"/>
              <w:rPr>
                <w:rFonts w:cs="Arial"/>
              </w:rPr>
            </w:pPr>
            <w:r w:rsidRPr="00447782">
              <w:rPr>
                <w:rFonts w:cs="Arial"/>
              </w:rPr>
              <w:t>N</w:t>
            </w:r>
          </w:p>
        </w:tc>
      </w:tr>
      <w:tr w:rsidR="00820EEF" w:rsidRPr="007B512A" w14:paraId="26BE978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8A"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8B" w14:textId="77777777" w:rsidR="00820EEF" w:rsidRPr="00447782" w:rsidRDefault="00820EEF" w:rsidP="00EC6FF6">
            <w:pPr>
              <w:pStyle w:val="TableText"/>
              <w:rPr>
                <w:rFonts w:cs="Arial"/>
              </w:rPr>
            </w:pPr>
            <w:r w:rsidRPr="00447782">
              <w:rPr>
                <w:rFonts w:cs="Arial"/>
              </w:rPr>
              <w:t>Order By</w:t>
            </w:r>
          </w:p>
        </w:tc>
      </w:tr>
    </w:tbl>
    <w:p w14:paraId="26BE978D"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9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8E"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8F" w14:textId="77777777" w:rsidR="00820EEF" w:rsidRPr="00447782" w:rsidRDefault="00820EEF" w:rsidP="00EC6FF6">
            <w:pPr>
              <w:pStyle w:val="TableText"/>
              <w:rPr>
                <w:rFonts w:cs="Arial"/>
              </w:rPr>
            </w:pPr>
            <w:r w:rsidRPr="00447782">
              <w:rPr>
                <w:rFonts w:cs="Arial"/>
              </w:rPr>
              <w:t>7</w:t>
            </w:r>
          </w:p>
        </w:tc>
      </w:tr>
      <w:tr w:rsidR="00820EEF" w:rsidRPr="007B512A" w14:paraId="26BE979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91"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92" w14:textId="77777777" w:rsidR="00820EEF" w:rsidRPr="00447782" w:rsidRDefault="00820EEF" w:rsidP="00EC6FF6">
            <w:pPr>
              <w:pStyle w:val="TableText"/>
              <w:rPr>
                <w:rFonts w:cs="Arial"/>
              </w:rPr>
            </w:pPr>
            <w:r w:rsidRPr="00447782">
              <w:rPr>
                <w:rFonts w:cs="Arial"/>
              </w:rPr>
              <w:t>Print Choice</w:t>
            </w:r>
          </w:p>
        </w:tc>
      </w:tr>
      <w:tr w:rsidR="00820EEF" w:rsidRPr="007B512A" w14:paraId="26BE979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94"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95" w14:textId="77777777" w:rsidR="00820EEF" w:rsidRPr="00447782" w:rsidRDefault="00820EEF" w:rsidP="00EC6FF6">
            <w:pPr>
              <w:pStyle w:val="TableText"/>
              <w:rPr>
                <w:rFonts w:cs="Arial"/>
              </w:rPr>
            </w:pPr>
            <w:r w:rsidRPr="00447782">
              <w:rPr>
                <w:rFonts w:cs="Arial"/>
              </w:rPr>
              <w:t>P_CHOICE</w:t>
            </w:r>
          </w:p>
        </w:tc>
      </w:tr>
      <w:tr w:rsidR="00820EEF" w:rsidRPr="007B512A" w14:paraId="26BE979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97"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98" w14:textId="77777777" w:rsidR="00820EEF" w:rsidRPr="00447782" w:rsidRDefault="00820EEF" w:rsidP="00EC6FF6">
            <w:pPr>
              <w:pStyle w:val="TableText"/>
              <w:rPr>
                <w:rFonts w:cs="Arial"/>
              </w:rPr>
            </w:pPr>
            <w:r w:rsidRPr="00447782">
              <w:rPr>
                <w:rFonts w:cs="Arial"/>
              </w:rPr>
              <w:t>XXGIL_AR_INV_PRINT_CHOICES</w:t>
            </w:r>
          </w:p>
        </w:tc>
      </w:tr>
      <w:tr w:rsidR="00820EEF" w:rsidRPr="007B512A" w14:paraId="26BE979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9A"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9B" w14:textId="77777777" w:rsidR="00820EEF" w:rsidRPr="00447782" w:rsidRDefault="00820EEF" w:rsidP="00EC6FF6">
            <w:pPr>
              <w:pStyle w:val="TableText"/>
              <w:rPr>
                <w:rFonts w:cs="Arial"/>
              </w:rPr>
            </w:pPr>
          </w:p>
        </w:tc>
      </w:tr>
      <w:tr w:rsidR="00820EEF" w:rsidRPr="007B512A" w14:paraId="26BE979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9D"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9E" w14:textId="77777777" w:rsidR="00820EEF" w:rsidRPr="00447782" w:rsidRDefault="00820EEF" w:rsidP="00EC6FF6">
            <w:pPr>
              <w:pStyle w:val="TableText"/>
              <w:rPr>
                <w:rFonts w:cs="Arial"/>
              </w:rPr>
            </w:pPr>
            <w:r w:rsidRPr="00447782">
              <w:rPr>
                <w:rFonts w:cs="Arial"/>
              </w:rPr>
              <w:t>Y</w:t>
            </w:r>
          </w:p>
        </w:tc>
      </w:tr>
      <w:tr w:rsidR="00820EEF" w:rsidRPr="007B512A" w14:paraId="26BE97A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A0"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A1" w14:textId="77777777" w:rsidR="00820EEF" w:rsidRPr="00447782" w:rsidRDefault="00820EEF" w:rsidP="00EC6FF6">
            <w:pPr>
              <w:pStyle w:val="TableText"/>
              <w:rPr>
                <w:rFonts w:cs="Arial"/>
              </w:rPr>
            </w:pPr>
            <w:r w:rsidRPr="00447782">
              <w:rPr>
                <w:rFonts w:cs="Arial"/>
              </w:rPr>
              <w:t>Y</w:t>
            </w:r>
          </w:p>
        </w:tc>
      </w:tr>
      <w:tr w:rsidR="00820EEF" w:rsidRPr="007B512A" w14:paraId="26BE97A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A3"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A4" w14:textId="77777777" w:rsidR="00820EEF" w:rsidRPr="00447782" w:rsidRDefault="00820EEF" w:rsidP="00EC6FF6">
            <w:pPr>
              <w:pStyle w:val="TableText"/>
              <w:rPr>
                <w:rFonts w:cs="Arial"/>
              </w:rPr>
            </w:pPr>
            <w:r w:rsidRPr="00447782">
              <w:rPr>
                <w:rFonts w:cs="Arial"/>
              </w:rPr>
              <w:t>Print Choice</w:t>
            </w:r>
          </w:p>
        </w:tc>
      </w:tr>
    </w:tbl>
    <w:p w14:paraId="26BE97A6"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A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A7"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A8" w14:textId="77777777" w:rsidR="00820EEF" w:rsidRPr="00447782" w:rsidRDefault="00820EEF" w:rsidP="00EC6FF6">
            <w:pPr>
              <w:pStyle w:val="TableText"/>
              <w:rPr>
                <w:rFonts w:cs="Arial"/>
              </w:rPr>
            </w:pPr>
            <w:r w:rsidRPr="00447782">
              <w:rPr>
                <w:rFonts w:cs="Arial"/>
              </w:rPr>
              <w:t>10</w:t>
            </w:r>
          </w:p>
        </w:tc>
      </w:tr>
      <w:tr w:rsidR="00820EEF" w:rsidRPr="007B512A" w14:paraId="26BE97A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AA"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AB" w14:textId="77777777" w:rsidR="00820EEF" w:rsidRPr="00447782" w:rsidRDefault="00820EEF" w:rsidP="00EC6FF6">
            <w:pPr>
              <w:pStyle w:val="TableText"/>
              <w:rPr>
                <w:rFonts w:cs="Arial"/>
              </w:rPr>
            </w:pPr>
            <w:r w:rsidRPr="00447782">
              <w:rPr>
                <w:rFonts w:cs="Arial"/>
              </w:rPr>
              <w:t>Transaction Class</w:t>
            </w:r>
          </w:p>
        </w:tc>
      </w:tr>
      <w:tr w:rsidR="00820EEF" w:rsidRPr="007B512A" w14:paraId="26BE97A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AD"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AE" w14:textId="77777777" w:rsidR="00820EEF" w:rsidRPr="00447782" w:rsidRDefault="00820EEF" w:rsidP="00EC6FF6">
            <w:pPr>
              <w:pStyle w:val="TableText"/>
              <w:rPr>
                <w:rFonts w:cs="Arial"/>
              </w:rPr>
            </w:pPr>
            <w:r w:rsidRPr="00447782">
              <w:rPr>
                <w:rFonts w:cs="Arial"/>
              </w:rPr>
              <w:t>P_CUST_TRX_CLASS</w:t>
            </w:r>
          </w:p>
        </w:tc>
      </w:tr>
      <w:tr w:rsidR="00820EEF" w:rsidRPr="007B512A" w14:paraId="26BE97B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B0"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B1" w14:textId="77777777" w:rsidR="00820EEF" w:rsidRPr="00447782" w:rsidRDefault="00820EEF" w:rsidP="00EC6FF6">
            <w:pPr>
              <w:pStyle w:val="TableText"/>
              <w:rPr>
                <w:rFonts w:cs="Arial"/>
              </w:rPr>
            </w:pPr>
            <w:r w:rsidRPr="00447782">
              <w:rPr>
                <w:rFonts w:cs="Arial"/>
              </w:rPr>
              <w:t>XXGIL_AR_RAXINV_INVOICE_CLASS</w:t>
            </w:r>
          </w:p>
        </w:tc>
      </w:tr>
      <w:tr w:rsidR="00820EEF" w:rsidRPr="007B512A" w14:paraId="26BE97B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B3"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B4" w14:textId="77777777" w:rsidR="00820EEF" w:rsidRPr="00447782" w:rsidRDefault="00820EEF" w:rsidP="00EC6FF6">
            <w:pPr>
              <w:pStyle w:val="TableText"/>
              <w:rPr>
                <w:rFonts w:cs="Arial"/>
              </w:rPr>
            </w:pPr>
          </w:p>
        </w:tc>
      </w:tr>
      <w:tr w:rsidR="00820EEF" w:rsidRPr="007B512A" w14:paraId="26BE97B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B6"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B7" w14:textId="77777777" w:rsidR="00820EEF" w:rsidRPr="00447782" w:rsidRDefault="00820EEF" w:rsidP="00EC6FF6">
            <w:pPr>
              <w:pStyle w:val="TableText"/>
              <w:rPr>
                <w:rFonts w:cs="Arial"/>
              </w:rPr>
            </w:pPr>
            <w:r w:rsidRPr="00447782">
              <w:rPr>
                <w:rFonts w:cs="Arial"/>
              </w:rPr>
              <w:t>N</w:t>
            </w:r>
          </w:p>
        </w:tc>
      </w:tr>
      <w:tr w:rsidR="00820EEF" w:rsidRPr="007B512A" w14:paraId="26BE97B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B9"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BA" w14:textId="77777777" w:rsidR="00820EEF" w:rsidRPr="00447782" w:rsidRDefault="00820EEF" w:rsidP="00EC6FF6">
            <w:pPr>
              <w:pStyle w:val="TableText"/>
              <w:rPr>
                <w:rFonts w:cs="Arial"/>
              </w:rPr>
            </w:pPr>
            <w:r w:rsidRPr="00447782">
              <w:rPr>
                <w:rFonts w:cs="Arial"/>
              </w:rPr>
              <w:t>Y</w:t>
            </w:r>
          </w:p>
        </w:tc>
      </w:tr>
      <w:tr w:rsidR="00820EEF" w:rsidRPr="007B512A" w14:paraId="26BE97B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BC"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BD" w14:textId="77777777" w:rsidR="00820EEF" w:rsidRPr="00447782" w:rsidRDefault="00820EEF" w:rsidP="00EC6FF6">
            <w:pPr>
              <w:pStyle w:val="TableText"/>
              <w:rPr>
                <w:rFonts w:cs="Arial"/>
              </w:rPr>
            </w:pPr>
            <w:r w:rsidRPr="00447782">
              <w:rPr>
                <w:rFonts w:cs="Arial"/>
              </w:rPr>
              <w:t>Transaction Class</w:t>
            </w:r>
          </w:p>
        </w:tc>
      </w:tr>
    </w:tbl>
    <w:p w14:paraId="26BE97BF"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C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C0"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C1" w14:textId="77777777" w:rsidR="00820EEF" w:rsidRPr="00447782" w:rsidRDefault="00820EEF" w:rsidP="00EC6FF6">
            <w:pPr>
              <w:pStyle w:val="TableText"/>
              <w:rPr>
                <w:rFonts w:cs="Arial"/>
              </w:rPr>
            </w:pPr>
            <w:r w:rsidRPr="00447782">
              <w:rPr>
                <w:rFonts w:cs="Arial"/>
              </w:rPr>
              <w:t>20</w:t>
            </w:r>
          </w:p>
        </w:tc>
      </w:tr>
      <w:tr w:rsidR="00820EEF" w:rsidRPr="007B512A" w14:paraId="26BE97C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C3"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C4" w14:textId="77777777" w:rsidR="00820EEF" w:rsidRPr="00447782" w:rsidRDefault="00820EEF" w:rsidP="00EC6FF6">
            <w:pPr>
              <w:pStyle w:val="TableText"/>
              <w:rPr>
                <w:rFonts w:cs="Arial"/>
              </w:rPr>
            </w:pPr>
            <w:r w:rsidRPr="00447782">
              <w:rPr>
                <w:rFonts w:cs="Arial"/>
              </w:rPr>
              <w:t>Transaction Type</w:t>
            </w:r>
          </w:p>
        </w:tc>
      </w:tr>
      <w:tr w:rsidR="00820EEF" w:rsidRPr="007B512A" w14:paraId="26BE97C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C6"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C7" w14:textId="77777777" w:rsidR="00820EEF" w:rsidRPr="00447782" w:rsidRDefault="00820EEF" w:rsidP="00EC6FF6">
            <w:pPr>
              <w:pStyle w:val="TableText"/>
              <w:rPr>
                <w:rFonts w:cs="Arial"/>
              </w:rPr>
            </w:pPr>
            <w:r w:rsidRPr="00447782">
              <w:rPr>
                <w:rFonts w:cs="Arial"/>
              </w:rPr>
              <w:t>P_CUST_TRX_TYPE_ID</w:t>
            </w:r>
          </w:p>
        </w:tc>
      </w:tr>
      <w:tr w:rsidR="00820EEF" w:rsidRPr="006F071F" w14:paraId="26BE97C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C9"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CA" w14:textId="77777777" w:rsidR="00820EEF" w:rsidRPr="00447782" w:rsidRDefault="00820EEF" w:rsidP="00EC6FF6">
            <w:pPr>
              <w:pStyle w:val="TableText"/>
              <w:rPr>
                <w:rFonts w:cs="Arial"/>
                <w:lang w:val="fr-FR"/>
              </w:rPr>
            </w:pPr>
            <w:r w:rsidRPr="00447782">
              <w:rPr>
                <w:rFonts w:cs="Arial"/>
                <w:lang w:val="fr-FR"/>
              </w:rPr>
              <w:t>XXGIL_AR_RAXINV_TRX_TYPE</w:t>
            </w:r>
          </w:p>
        </w:tc>
      </w:tr>
      <w:tr w:rsidR="00820EEF" w:rsidRPr="007B512A" w14:paraId="26BE97C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CC"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CD" w14:textId="77777777" w:rsidR="00820EEF" w:rsidRPr="00447782" w:rsidRDefault="00820EEF" w:rsidP="00EC6FF6">
            <w:pPr>
              <w:pStyle w:val="TableText"/>
              <w:rPr>
                <w:rFonts w:cs="Arial"/>
              </w:rPr>
            </w:pPr>
          </w:p>
        </w:tc>
      </w:tr>
      <w:tr w:rsidR="00820EEF" w:rsidRPr="007B512A" w14:paraId="26BE97D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CF" w14:textId="77777777" w:rsidR="00820EEF" w:rsidRPr="00447782" w:rsidRDefault="00820EEF" w:rsidP="00EC6FF6">
            <w:pPr>
              <w:rPr>
                <w:rFonts w:cs="Arial"/>
                <w:b/>
                <w:sz w:val="20"/>
                <w:szCs w:val="20"/>
              </w:rPr>
            </w:pPr>
            <w:r w:rsidRPr="00447782">
              <w:rPr>
                <w:rFonts w:cs="Arial"/>
                <w:b/>
                <w:sz w:val="20"/>
                <w:szCs w:val="20"/>
              </w:rPr>
              <w:lastRenderedPageBreak/>
              <w:t>Required (Y/N)</w:t>
            </w:r>
          </w:p>
        </w:tc>
        <w:tc>
          <w:tcPr>
            <w:tcW w:w="4860" w:type="dxa"/>
            <w:tcBorders>
              <w:left w:val="single" w:sz="12" w:space="0" w:color="auto"/>
            </w:tcBorders>
          </w:tcPr>
          <w:p w14:paraId="26BE97D0" w14:textId="77777777" w:rsidR="00820EEF" w:rsidRPr="00447782" w:rsidRDefault="00820EEF" w:rsidP="00EC6FF6">
            <w:pPr>
              <w:pStyle w:val="TableText"/>
              <w:rPr>
                <w:rFonts w:cs="Arial"/>
              </w:rPr>
            </w:pPr>
            <w:r w:rsidRPr="00447782">
              <w:rPr>
                <w:rFonts w:cs="Arial"/>
              </w:rPr>
              <w:t>Y</w:t>
            </w:r>
          </w:p>
        </w:tc>
      </w:tr>
      <w:tr w:rsidR="00820EEF" w:rsidRPr="007B512A" w14:paraId="26BE97D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D2"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D3" w14:textId="77777777" w:rsidR="00820EEF" w:rsidRPr="00447782" w:rsidRDefault="00820EEF" w:rsidP="00EC6FF6">
            <w:pPr>
              <w:pStyle w:val="TableText"/>
              <w:rPr>
                <w:rFonts w:cs="Arial"/>
              </w:rPr>
            </w:pPr>
            <w:r w:rsidRPr="00447782">
              <w:rPr>
                <w:rFonts w:cs="Arial"/>
              </w:rPr>
              <w:t>N</w:t>
            </w:r>
          </w:p>
        </w:tc>
      </w:tr>
      <w:tr w:rsidR="00820EEF" w:rsidRPr="007B512A" w14:paraId="26BE97D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D5"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D6" w14:textId="77777777" w:rsidR="00820EEF" w:rsidRPr="00447782" w:rsidRDefault="00820EEF" w:rsidP="00EC6FF6">
            <w:pPr>
              <w:pStyle w:val="TableText"/>
              <w:rPr>
                <w:rFonts w:cs="Arial"/>
              </w:rPr>
            </w:pPr>
            <w:r w:rsidRPr="00447782">
              <w:rPr>
                <w:rFonts w:cs="Arial"/>
              </w:rPr>
              <w:t>Transaction Type</w:t>
            </w:r>
          </w:p>
        </w:tc>
      </w:tr>
    </w:tbl>
    <w:p w14:paraId="26BE97D8"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D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D9"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DA" w14:textId="77777777" w:rsidR="00820EEF" w:rsidRPr="00447782" w:rsidRDefault="00820EEF" w:rsidP="00EC6FF6">
            <w:pPr>
              <w:pStyle w:val="TableText"/>
              <w:rPr>
                <w:rFonts w:cs="Arial"/>
              </w:rPr>
            </w:pPr>
            <w:r w:rsidRPr="00447782">
              <w:rPr>
                <w:rFonts w:cs="Arial"/>
              </w:rPr>
              <w:t>30</w:t>
            </w:r>
          </w:p>
        </w:tc>
      </w:tr>
      <w:tr w:rsidR="00820EEF" w:rsidRPr="007B512A" w14:paraId="26BE97D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DC"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DD" w14:textId="77777777" w:rsidR="00820EEF" w:rsidRPr="00447782" w:rsidRDefault="00820EEF" w:rsidP="00EC6FF6">
            <w:pPr>
              <w:pStyle w:val="TableText"/>
              <w:rPr>
                <w:rFonts w:cs="Arial"/>
              </w:rPr>
            </w:pPr>
            <w:r w:rsidRPr="00447782">
              <w:rPr>
                <w:rFonts w:cs="Arial"/>
              </w:rPr>
              <w:t>Transaction Number Low</w:t>
            </w:r>
          </w:p>
        </w:tc>
      </w:tr>
      <w:tr w:rsidR="00820EEF" w:rsidRPr="007B512A" w14:paraId="26BE97E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DF"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E0" w14:textId="77777777" w:rsidR="00820EEF" w:rsidRPr="00447782" w:rsidRDefault="00820EEF" w:rsidP="00EC6FF6">
            <w:pPr>
              <w:pStyle w:val="TableText"/>
              <w:rPr>
                <w:rFonts w:cs="Arial"/>
              </w:rPr>
            </w:pPr>
            <w:r w:rsidRPr="00447782">
              <w:rPr>
                <w:rFonts w:cs="Arial"/>
              </w:rPr>
              <w:t>P_TRX_NUMBER_LOW</w:t>
            </w:r>
          </w:p>
        </w:tc>
      </w:tr>
      <w:tr w:rsidR="00820EEF" w:rsidRPr="007B512A" w14:paraId="26BE97E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E2"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E3" w14:textId="77777777" w:rsidR="00820EEF" w:rsidRPr="00447782" w:rsidRDefault="00820EEF" w:rsidP="00EC6FF6">
            <w:pPr>
              <w:pStyle w:val="TableText"/>
              <w:rPr>
                <w:rFonts w:cs="Arial"/>
              </w:rPr>
            </w:pPr>
            <w:r w:rsidRPr="00447782">
              <w:rPr>
                <w:rFonts w:cs="Arial"/>
              </w:rPr>
              <w:t>XXGIL_AR_RAXINV_TRX_NUMBER</w:t>
            </w:r>
          </w:p>
        </w:tc>
      </w:tr>
      <w:tr w:rsidR="00820EEF" w:rsidRPr="007B512A" w14:paraId="26BE97E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E5"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7E6" w14:textId="77777777" w:rsidR="00820EEF" w:rsidRPr="00447782" w:rsidRDefault="00820EEF" w:rsidP="00EC6FF6">
            <w:pPr>
              <w:pStyle w:val="TableText"/>
              <w:rPr>
                <w:rFonts w:cs="Arial"/>
              </w:rPr>
            </w:pPr>
          </w:p>
        </w:tc>
      </w:tr>
      <w:tr w:rsidR="00820EEF" w:rsidRPr="007B512A" w14:paraId="26BE97E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E8"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7E9" w14:textId="77777777" w:rsidR="00820EEF" w:rsidRPr="00447782" w:rsidRDefault="00820EEF" w:rsidP="00EC6FF6">
            <w:pPr>
              <w:pStyle w:val="TableText"/>
              <w:rPr>
                <w:rFonts w:cs="Arial"/>
              </w:rPr>
            </w:pPr>
            <w:r w:rsidRPr="00447782">
              <w:rPr>
                <w:rFonts w:cs="Arial"/>
              </w:rPr>
              <w:t>Low</w:t>
            </w:r>
          </w:p>
        </w:tc>
      </w:tr>
      <w:tr w:rsidR="00820EEF" w:rsidRPr="007B512A" w14:paraId="26BE97E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EB"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7EC" w14:textId="77777777" w:rsidR="00820EEF" w:rsidRPr="00447782" w:rsidRDefault="00820EEF" w:rsidP="00EC6FF6">
            <w:pPr>
              <w:pStyle w:val="TableText"/>
              <w:rPr>
                <w:rFonts w:cs="Arial"/>
              </w:rPr>
            </w:pPr>
            <w:r w:rsidRPr="00447782">
              <w:rPr>
                <w:rFonts w:cs="Arial"/>
              </w:rPr>
              <w:t>N</w:t>
            </w:r>
          </w:p>
        </w:tc>
      </w:tr>
      <w:tr w:rsidR="00820EEF" w:rsidRPr="007B512A" w14:paraId="26BE97F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EE"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7EF" w14:textId="77777777" w:rsidR="00820EEF" w:rsidRPr="00447782" w:rsidRDefault="00820EEF" w:rsidP="00EC6FF6">
            <w:pPr>
              <w:pStyle w:val="TableText"/>
              <w:rPr>
                <w:rFonts w:cs="Arial"/>
              </w:rPr>
            </w:pPr>
            <w:r w:rsidRPr="00447782">
              <w:rPr>
                <w:rFonts w:cs="Arial"/>
              </w:rPr>
              <w:t>Y</w:t>
            </w:r>
          </w:p>
        </w:tc>
      </w:tr>
      <w:tr w:rsidR="00820EEF" w:rsidRPr="007B512A" w14:paraId="26BE97F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F1"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7F2" w14:textId="77777777" w:rsidR="00820EEF" w:rsidRPr="00447782" w:rsidRDefault="00820EEF" w:rsidP="00EC6FF6">
            <w:pPr>
              <w:pStyle w:val="TableText"/>
              <w:rPr>
                <w:rFonts w:cs="Arial"/>
              </w:rPr>
            </w:pPr>
            <w:r w:rsidRPr="00447782">
              <w:rPr>
                <w:rFonts w:cs="Arial"/>
              </w:rPr>
              <w:t>Transaction Number Low</w:t>
            </w:r>
          </w:p>
        </w:tc>
      </w:tr>
    </w:tbl>
    <w:p w14:paraId="26BE97F4"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7F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F5"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7F6" w14:textId="77777777" w:rsidR="00820EEF" w:rsidRPr="00447782" w:rsidRDefault="00820EEF" w:rsidP="00EC6FF6">
            <w:pPr>
              <w:pStyle w:val="TableText"/>
              <w:rPr>
                <w:rFonts w:cs="Arial"/>
              </w:rPr>
            </w:pPr>
            <w:r w:rsidRPr="00447782">
              <w:rPr>
                <w:rFonts w:cs="Arial"/>
              </w:rPr>
              <w:t>40</w:t>
            </w:r>
          </w:p>
        </w:tc>
      </w:tr>
      <w:tr w:rsidR="00820EEF" w:rsidRPr="007B512A" w14:paraId="26BE97F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7F8"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7F9" w14:textId="77777777" w:rsidR="00820EEF" w:rsidRPr="00447782" w:rsidRDefault="00820EEF" w:rsidP="00EC6FF6">
            <w:pPr>
              <w:pStyle w:val="TableText"/>
              <w:rPr>
                <w:rFonts w:cs="Arial"/>
              </w:rPr>
            </w:pPr>
            <w:r w:rsidRPr="00447782">
              <w:rPr>
                <w:rFonts w:cs="Arial"/>
              </w:rPr>
              <w:t>Transaction Number High</w:t>
            </w:r>
          </w:p>
        </w:tc>
      </w:tr>
      <w:tr w:rsidR="00820EEF" w:rsidRPr="007B512A" w14:paraId="26BE97F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FB"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7FC" w14:textId="77777777" w:rsidR="00820EEF" w:rsidRPr="00447782" w:rsidRDefault="00820EEF" w:rsidP="00EC6FF6">
            <w:pPr>
              <w:pStyle w:val="TableText"/>
              <w:rPr>
                <w:rFonts w:cs="Arial"/>
              </w:rPr>
            </w:pPr>
            <w:r w:rsidRPr="00447782">
              <w:rPr>
                <w:rFonts w:cs="Arial"/>
              </w:rPr>
              <w:t>P_TRX_NUMBER_HIGH</w:t>
            </w:r>
          </w:p>
        </w:tc>
      </w:tr>
      <w:tr w:rsidR="00820EEF" w:rsidRPr="007B512A" w14:paraId="26BE980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7FE"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7FF" w14:textId="77777777" w:rsidR="00820EEF" w:rsidRPr="00447782" w:rsidRDefault="00820EEF" w:rsidP="00EC6FF6">
            <w:pPr>
              <w:pStyle w:val="TableText"/>
              <w:rPr>
                <w:rFonts w:cs="Arial"/>
              </w:rPr>
            </w:pPr>
            <w:r w:rsidRPr="00447782">
              <w:rPr>
                <w:rFonts w:cs="Arial"/>
              </w:rPr>
              <w:t>XXGIL_AR_RAXINV_TRX_NUMBER</w:t>
            </w:r>
          </w:p>
        </w:tc>
      </w:tr>
      <w:tr w:rsidR="00820EEF" w:rsidRPr="007B512A" w14:paraId="26BE980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01"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02" w14:textId="77777777" w:rsidR="00820EEF" w:rsidRPr="00447782" w:rsidRDefault="00820EEF" w:rsidP="00EC6FF6">
            <w:pPr>
              <w:pStyle w:val="TableText"/>
              <w:rPr>
                <w:rFonts w:cs="Arial"/>
              </w:rPr>
            </w:pPr>
          </w:p>
        </w:tc>
      </w:tr>
      <w:tr w:rsidR="00820EEF" w:rsidRPr="007B512A" w14:paraId="26BE980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04"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05" w14:textId="77777777" w:rsidR="00820EEF" w:rsidRPr="00447782" w:rsidRDefault="00820EEF" w:rsidP="00EC6FF6">
            <w:pPr>
              <w:pStyle w:val="TableText"/>
              <w:rPr>
                <w:rFonts w:cs="Arial"/>
              </w:rPr>
            </w:pPr>
            <w:r w:rsidRPr="00447782">
              <w:rPr>
                <w:rFonts w:cs="Arial"/>
              </w:rPr>
              <w:t>High</w:t>
            </w:r>
          </w:p>
        </w:tc>
      </w:tr>
      <w:tr w:rsidR="00820EEF" w:rsidRPr="007B512A" w14:paraId="26BE980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07"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08" w14:textId="77777777" w:rsidR="00820EEF" w:rsidRPr="00447782" w:rsidRDefault="00820EEF" w:rsidP="00EC6FF6">
            <w:pPr>
              <w:pStyle w:val="TableText"/>
              <w:rPr>
                <w:rFonts w:cs="Arial"/>
              </w:rPr>
            </w:pPr>
            <w:r w:rsidRPr="00447782">
              <w:rPr>
                <w:rFonts w:cs="Arial"/>
              </w:rPr>
              <w:t>N</w:t>
            </w:r>
          </w:p>
        </w:tc>
      </w:tr>
      <w:tr w:rsidR="00820EEF" w:rsidRPr="007B512A" w14:paraId="26BE980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0A"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0B" w14:textId="77777777" w:rsidR="00820EEF" w:rsidRPr="00447782" w:rsidRDefault="00820EEF" w:rsidP="00EC6FF6">
            <w:pPr>
              <w:pStyle w:val="TableText"/>
              <w:rPr>
                <w:rFonts w:cs="Arial"/>
              </w:rPr>
            </w:pPr>
            <w:r w:rsidRPr="00447782">
              <w:rPr>
                <w:rFonts w:cs="Arial"/>
              </w:rPr>
              <w:t>Y</w:t>
            </w:r>
          </w:p>
        </w:tc>
      </w:tr>
      <w:tr w:rsidR="00820EEF" w:rsidRPr="007B512A" w14:paraId="26BE980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0D"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0E" w14:textId="77777777" w:rsidR="00820EEF" w:rsidRPr="00447782" w:rsidRDefault="00820EEF" w:rsidP="00EC6FF6">
            <w:pPr>
              <w:pStyle w:val="TableText"/>
              <w:rPr>
                <w:rFonts w:cs="Arial"/>
              </w:rPr>
            </w:pPr>
            <w:r w:rsidRPr="00447782">
              <w:rPr>
                <w:rFonts w:cs="Arial"/>
              </w:rPr>
              <w:t>Transaction Number High</w:t>
            </w:r>
          </w:p>
        </w:tc>
      </w:tr>
    </w:tbl>
    <w:p w14:paraId="26BE9810"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1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11"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12" w14:textId="77777777" w:rsidR="00820EEF" w:rsidRPr="00447782" w:rsidRDefault="00820EEF" w:rsidP="00EC6FF6">
            <w:pPr>
              <w:pStyle w:val="TableText"/>
              <w:rPr>
                <w:rFonts w:cs="Arial"/>
              </w:rPr>
            </w:pPr>
            <w:r w:rsidRPr="00447782">
              <w:rPr>
                <w:rFonts w:cs="Arial"/>
              </w:rPr>
              <w:t>50</w:t>
            </w:r>
          </w:p>
        </w:tc>
      </w:tr>
      <w:tr w:rsidR="00820EEF" w:rsidRPr="007B512A" w14:paraId="26BE981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14"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15" w14:textId="77777777" w:rsidR="00820EEF" w:rsidRPr="00447782" w:rsidRDefault="00820EEF" w:rsidP="00EC6FF6">
            <w:pPr>
              <w:pStyle w:val="TableText"/>
              <w:rPr>
                <w:rFonts w:cs="Arial"/>
              </w:rPr>
            </w:pPr>
            <w:r w:rsidRPr="00447782">
              <w:rPr>
                <w:rFonts w:cs="Arial"/>
              </w:rPr>
              <w:t>Trx Date Low</w:t>
            </w:r>
          </w:p>
        </w:tc>
      </w:tr>
      <w:tr w:rsidR="00820EEF" w:rsidRPr="007B512A" w14:paraId="26BE981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17"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18" w14:textId="77777777" w:rsidR="00820EEF" w:rsidRPr="00447782" w:rsidRDefault="00820EEF" w:rsidP="00EC6FF6">
            <w:pPr>
              <w:pStyle w:val="TableText"/>
              <w:rPr>
                <w:rFonts w:cs="Arial"/>
              </w:rPr>
            </w:pPr>
            <w:r w:rsidRPr="00447782">
              <w:rPr>
                <w:rFonts w:cs="Arial"/>
              </w:rPr>
              <w:t>P_TRX_DATE_LOW</w:t>
            </w:r>
          </w:p>
        </w:tc>
      </w:tr>
      <w:tr w:rsidR="00820EEF" w:rsidRPr="007B512A" w14:paraId="26BE981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1A"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1B" w14:textId="77777777" w:rsidR="00820EEF" w:rsidRPr="00447782" w:rsidRDefault="00820EEF" w:rsidP="00EC6FF6">
            <w:pPr>
              <w:pStyle w:val="TableText"/>
              <w:rPr>
                <w:rFonts w:cs="Arial"/>
              </w:rPr>
            </w:pPr>
            <w:r w:rsidRPr="00447782">
              <w:rPr>
                <w:rFonts w:cs="Arial"/>
              </w:rPr>
              <w:t>FND_STANDARD_DATE</w:t>
            </w:r>
          </w:p>
        </w:tc>
      </w:tr>
      <w:tr w:rsidR="00820EEF" w:rsidRPr="007B512A" w14:paraId="26BE981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1D"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1E" w14:textId="77777777" w:rsidR="00820EEF" w:rsidRPr="00447782" w:rsidRDefault="00820EEF" w:rsidP="00EC6FF6">
            <w:pPr>
              <w:pStyle w:val="TableText"/>
              <w:rPr>
                <w:rFonts w:cs="Arial"/>
              </w:rPr>
            </w:pPr>
          </w:p>
        </w:tc>
      </w:tr>
      <w:tr w:rsidR="00820EEF" w:rsidRPr="007B512A" w14:paraId="26BE982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20"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21" w14:textId="77777777" w:rsidR="00820EEF" w:rsidRPr="00447782" w:rsidRDefault="00820EEF" w:rsidP="00EC6FF6">
            <w:pPr>
              <w:pStyle w:val="TableText"/>
              <w:rPr>
                <w:rFonts w:cs="Arial"/>
              </w:rPr>
            </w:pPr>
            <w:r w:rsidRPr="00447782">
              <w:rPr>
                <w:rFonts w:cs="Arial"/>
              </w:rPr>
              <w:t>Low</w:t>
            </w:r>
          </w:p>
        </w:tc>
      </w:tr>
      <w:tr w:rsidR="00820EEF" w:rsidRPr="007B512A" w14:paraId="26BE982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23"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24" w14:textId="77777777" w:rsidR="00820EEF" w:rsidRPr="00447782" w:rsidRDefault="00820EEF" w:rsidP="00EC6FF6">
            <w:pPr>
              <w:pStyle w:val="TableText"/>
              <w:rPr>
                <w:rFonts w:cs="Arial"/>
              </w:rPr>
            </w:pPr>
            <w:r w:rsidRPr="00447782">
              <w:rPr>
                <w:rFonts w:cs="Arial"/>
              </w:rPr>
              <w:t>N</w:t>
            </w:r>
          </w:p>
        </w:tc>
      </w:tr>
      <w:tr w:rsidR="00820EEF" w:rsidRPr="007B512A" w14:paraId="26BE982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26"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27" w14:textId="77777777" w:rsidR="00820EEF" w:rsidRPr="00447782" w:rsidRDefault="00820EEF" w:rsidP="00EC6FF6">
            <w:pPr>
              <w:pStyle w:val="TableText"/>
              <w:rPr>
                <w:rFonts w:cs="Arial"/>
              </w:rPr>
            </w:pPr>
            <w:r w:rsidRPr="00447782">
              <w:rPr>
                <w:rFonts w:cs="Arial"/>
              </w:rPr>
              <w:t>Y</w:t>
            </w:r>
          </w:p>
        </w:tc>
      </w:tr>
      <w:tr w:rsidR="00820EEF" w:rsidRPr="007B512A" w14:paraId="26BE982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29"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2A" w14:textId="77777777" w:rsidR="00820EEF" w:rsidRPr="00447782" w:rsidRDefault="00820EEF" w:rsidP="00EC6FF6">
            <w:pPr>
              <w:pStyle w:val="TableText"/>
              <w:rPr>
                <w:rFonts w:cs="Arial"/>
              </w:rPr>
            </w:pPr>
            <w:r w:rsidRPr="00447782">
              <w:rPr>
                <w:rFonts w:cs="Arial"/>
              </w:rPr>
              <w:t>Trx Date Low</w:t>
            </w:r>
          </w:p>
        </w:tc>
      </w:tr>
    </w:tbl>
    <w:p w14:paraId="26BE982C"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2F"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2D" w14:textId="77777777" w:rsidR="00820EEF" w:rsidRPr="00447782" w:rsidRDefault="00820EEF" w:rsidP="00EC6FF6">
            <w:pPr>
              <w:rPr>
                <w:rFonts w:cs="Arial"/>
                <w:b/>
                <w:sz w:val="20"/>
                <w:szCs w:val="20"/>
              </w:rPr>
            </w:pPr>
            <w:r w:rsidRPr="00447782">
              <w:rPr>
                <w:rFonts w:cs="Arial"/>
                <w:b/>
                <w:sz w:val="20"/>
                <w:szCs w:val="20"/>
              </w:rPr>
              <w:lastRenderedPageBreak/>
              <w:t>Seq</w:t>
            </w:r>
          </w:p>
        </w:tc>
        <w:tc>
          <w:tcPr>
            <w:tcW w:w="4860" w:type="dxa"/>
            <w:tcBorders>
              <w:left w:val="single" w:sz="12" w:space="0" w:color="auto"/>
            </w:tcBorders>
          </w:tcPr>
          <w:p w14:paraId="26BE982E" w14:textId="77777777" w:rsidR="00820EEF" w:rsidRPr="00447782" w:rsidRDefault="00820EEF" w:rsidP="00EC6FF6">
            <w:pPr>
              <w:pStyle w:val="TableText"/>
              <w:rPr>
                <w:rFonts w:cs="Arial"/>
              </w:rPr>
            </w:pPr>
            <w:r w:rsidRPr="00447782">
              <w:rPr>
                <w:rFonts w:cs="Arial"/>
              </w:rPr>
              <w:t>60</w:t>
            </w:r>
          </w:p>
        </w:tc>
      </w:tr>
      <w:tr w:rsidR="00820EEF" w:rsidRPr="007B512A" w14:paraId="26BE983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30"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31" w14:textId="77777777" w:rsidR="00820EEF" w:rsidRPr="00447782" w:rsidRDefault="00820EEF" w:rsidP="00EC6FF6">
            <w:pPr>
              <w:pStyle w:val="TableText"/>
              <w:rPr>
                <w:rFonts w:cs="Arial"/>
              </w:rPr>
            </w:pPr>
            <w:r w:rsidRPr="00447782">
              <w:rPr>
                <w:rFonts w:cs="Arial"/>
              </w:rPr>
              <w:t>Trx Date High</w:t>
            </w:r>
          </w:p>
        </w:tc>
      </w:tr>
      <w:tr w:rsidR="00820EEF" w:rsidRPr="007B512A" w14:paraId="26BE983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33"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34" w14:textId="77777777" w:rsidR="00820EEF" w:rsidRPr="00447782" w:rsidRDefault="00820EEF" w:rsidP="00EC6FF6">
            <w:pPr>
              <w:pStyle w:val="TableText"/>
              <w:rPr>
                <w:rFonts w:cs="Arial"/>
              </w:rPr>
            </w:pPr>
            <w:r w:rsidRPr="00447782">
              <w:rPr>
                <w:rFonts w:cs="Arial"/>
              </w:rPr>
              <w:t>P_TRX_DATE_HIGH</w:t>
            </w:r>
          </w:p>
        </w:tc>
      </w:tr>
      <w:tr w:rsidR="00820EEF" w:rsidRPr="007B512A" w14:paraId="26BE983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36"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37" w14:textId="77777777" w:rsidR="00820EEF" w:rsidRPr="00447782" w:rsidRDefault="00820EEF" w:rsidP="00EC6FF6">
            <w:pPr>
              <w:pStyle w:val="TableText"/>
              <w:rPr>
                <w:rFonts w:cs="Arial"/>
              </w:rPr>
            </w:pPr>
            <w:r w:rsidRPr="00447782">
              <w:rPr>
                <w:rFonts w:cs="Arial"/>
              </w:rPr>
              <w:t>FND_STANDARD_DATE</w:t>
            </w:r>
          </w:p>
        </w:tc>
      </w:tr>
      <w:tr w:rsidR="00820EEF" w:rsidRPr="007B512A" w14:paraId="26BE983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39"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3A" w14:textId="77777777" w:rsidR="00820EEF" w:rsidRPr="00447782" w:rsidRDefault="00820EEF" w:rsidP="00EC6FF6">
            <w:pPr>
              <w:pStyle w:val="TableText"/>
              <w:rPr>
                <w:rFonts w:cs="Arial"/>
              </w:rPr>
            </w:pPr>
          </w:p>
        </w:tc>
      </w:tr>
      <w:tr w:rsidR="00820EEF" w:rsidRPr="007B512A" w14:paraId="26BE983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3C"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3D" w14:textId="77777777" w:rsidR="00820EEF" w:rsidRPr="00447782" w:rsidRDefault="00820EEF" w:rsidP="00EC6FF6">
            <w:pPr>
              <w:pStyle w:val="TableText"/>
              <w:rPr>
                <w:rFonts w:cs="Arial"/>
              </w:rPr>
            </w:pPr>
            <w:r w:rsidRPr="00447782">
              <w:rPr>
                <w:rFonts w:cs="Arial"/>
              </w:rPr>
              <w:t>High</w:t>
            </w:r>
          </w:p>
        </w:tc>
      </w:tr>
      <w:tr w:rsidR="00820EEF" w:rsidRPr="007B512A" w14:paraId="26BE984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3F"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40" w14:textId="77777777" w:rsidR="00820EEF" w:rsidRPr="00447782" w:rsidRDefault="00820EEF" w:rsidP="00EC6FF6">
            <w:pPr>
              <w:pStyle w:val="TableText"/>
              <w:rPr>
                <w:rFonts w:cs="Arial"/>
              </w:rPr>
            </w:pPr>
            <w:r w:rsidRPr="00447782">
              <w:rPr>
                <w:rFonts w:cs="Arial"/>
              </w:rPr>
              <w:t>N</w:t>
            </w:r>
          </w:p>
        </w:tc>
      </w:tr>
      <w:tr w:rsidR="00820EEF" w:rsidRPr="007B512A" w14:paraId="26BE984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42"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43" w14:textId="77777777" w:rsidR="00820EEF" w:rsidRPr="00447782" w:rsidRDefault="00820EEF" w:rsidP="00EC6FF6">
            <w:pPr>
              <w:pStyle w:val="TableText"/>
              <w:rPr>
                <w:rFonts w:cs="Arial"/>
              </w:rPr>
            </w:pPr>
            <w:r w:rsidRPr="00447782">
              <w:rPr>
                <w:rFonts w:cs="Arial"/>
              </w:rPr>
              <w:t>Y</w:t>
            </w:r>
          </w:p>
        </w:tc>
      </w:tr>
      <w:tr w:rsidR="00820EEF" w:rsidRPr="007B512A" w14:paraId="26BE984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45"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46" w14:textId="77777777" w:rsidR="00820EEF" w:rsidRPr="00447782" w:rsidRDefault="00820EEF" w:rsidP="00EC6FF6">
            <w:pPr>
              <w:pStyle w:val="TableText"/>
              <w:rPr>
                <w:rFonts w:cs="Arial"/>
              </w:rPr>
            </w:pPr>
            <w:r w:rsidRPr="00447782">
              <w:rPr>
                <w:rFonts w:cs="Arial"/>
              </w:rPr>
              <w:t>Trx Date High</w:t>
            </w:r>
          </w:p>
        </w:tc>
      </w:tr>
    </w:tbl>
    <w:p w14:paraId="26BE9848"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4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49"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4A" w14:textId="77777777" w:rsidR="00820EEF" w:rsidRPr="00447782" w:rsidRDefault="00820EEF" w:rsidP="00EC6FF6">
            <w:pPr>
              <w:pStyle w:val="TableText"/>
              <w:rPr>
                <w:rFonts w:cs="Arial"/>
              </w:rPr>
            </w:pPr>
            <w:r w:rsidRPr="00447782">
              <w:rPr>
                <w:rFonts w:cs="Arial"/>
              </w:rPr>
              <w:t>62</w:t>
            </w:r>
          </w:p>
        </w:tc>
      </w:tr>
      <w:tr w:rsidR="00820EEF" w:rsidRPr="007B512A" w14:paraId="26BE984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4C"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4D" w14:textId="77777777" w:rsidR="00820EEF" w:rsidRPr="00447782" w:rsidRDefault="00820EEF" w:rsidP="00EC6FF6">
            <w:pPr>
              <w:pStyle w:val="TableText"/>
              <w:rPr>
                <w:rFonts w:cs="Arial"/>
              </w:rPr>
            </w:pPr>
            <w:r w:rsidRPr="00447782">
              <w:rPr>
                <w:rFonts w:cs="Arial"/>
              </w:rPr>
              <w:t>Sales Order Low</w:t>
            </w:r>
          </w:p>
        </w:tc>
      </w:tr>
      <w:tr w:rsidR="00820EEF" w:rsidRPr="007B512A" w14:paraId="26BE985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4F"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50" w14:textId="77777777" w:rsidR="00820EEF" w:rsidRPr="00447782" w:rsidRDefault="00820EEF" w:rsidP="00EC6FF6">
            <w:pPr>
              <w:pStyle w:val="TableText"/>
              <w:rPr>
                <w:rFonts w:cs="Arial"/>
              </w:rPr>
            </w:pPr>
            <w:r w:rsidRPr="00447782">
              <w:rPr>
                <w:rFonts w:cs="Arial"/>
              </w:rPr>
              <w:t>P_SALES_ORDER_LOW</w:t>
            </w:r>
          </w:p>
        </w:tc>
      </w:tr>
      <w:tr w:rsidR="00820EEF" w:rsidRPr="007B512A" w14:paraId="26BE985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52"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53" w14:textId="77777777" w:rsidR="00820EEF" w:rsidRPr="00447782" w:rsidRDefault="00820EEF" w:rsidP="00EC6FF6">
            <w:pPr>
              <w:pStyle w:val="TableText"/>
              <w:rPr>
                <w:rFonts w:cs="Arial"/>
              </w:rPr>
            </w:pPr>
            <w:r w:rsidRPr="00447782">
              <w:rPr>
                <w:rFonts w:cs="Arial"/>
              </w:rPr>
              <w:t>XXGIL_AR_RAXINV_SO</w:t>
            </w:r>
          </w:p>
        </w:tc>
      </w:tr>
      <w:tr w:rsidR="00820EEF" w:rsidRPr="007B512A" w14:paraId="26BE985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55"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56" w14:textId="77777777" w:rsidR="00820EEF" w:rsidRPr="00447782" w:rsidRDefault="00820EEF" w:rsidP="00EC6FF6">
            <w:pPr>
              <w:pStyle w:val="TableText"/>
              <w:rPr>
                <w:rFonts w:cs="Arial"/>
              </w:rPr>
            </w:pPr>
          </w:p>
        </w:tc>
      </w:tr>
      <w:tr w:rsidR="00820EEF" w:rsidRPr="007B512A" w14:paraId="26BE985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58"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59" w14:textId="77777777" w:rsidR="00820EEF" w:rsidRPr="00447782" w:rsidRDefault="00820EEF" w:rsidP="00EC6FF6">
            <w:pPr>
              <w:pStyle w:val="TableText"/>
              <w:rPr>
                <w:rFonts w:cs="Arial"/>
              </w:rPr>
            </w:pPr>
            <w:r w:rsidRPr="00447782">
              <w:rPr>
                <w:rFonts w:cs="Arial"/>
              </w:rPr>
              <w:t>Low</w:t>
            </w:r>
          </w:p>
        </w:tc>
      </w:tr>
      <w:tr w:rsidR="00820EEF" w:rsidRPr="007B512A" w14:paraId="26BE985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5B"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5C" w14:textId="77777777" w:rsidR="00820EEF" w:rsidRPr="00447782" w:rsidRDefault="00820EEF" w:rsidP="00EC6FF6">
            <w:pPr>
              <w:pStyle w:val="TableText"/>
              <w:rPr>
                <w:rFonts w:cs="Arial"/>
              </w:rPr>
            </w:pPr>
            <w:r w:rsidRPr="00447782">
              <w:rPr>
                <w:rFonts w:cs="Arial"/>
              </w:rPr>
              <w:t>N</w:t>
            </w:r>
          </w:p>
        </w:tc>
      </w:tr>
      <w:tr w:rsidR="00820EEF" w:rsidRPr="007B512A" w14:paraId="26BE986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5E"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5F" w14:textId="77777777" w:rsidR="00820EEF" w:rsidRPr="00447782" w:rsidRDefault="00820EEF" w:rsidP="00EC6FF6">
            <w:pPr>
              <w:pStyle w:val="TableText"/>
              <w:rPr>
                <w:rFonts w:cs="Arial"/>
              </w:rPr>
            </w:pPr>
            <w:r w:rsidRPr="00447782">
              <w:rPr>
                <w:rFonts w:cs="Arial"/>
              </w:rPr>
              <w:t>Y</w:t>
            </w:r>
          </w:p>
        </w:tc>
      </w:tr>
      <w:tr w:rsidR="00820EEF" w:rsidRPr="007B512A" w14:paraId="26BE986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61"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62" w14:textId="77777777" w:rsidR="00820EEF" w:rsidRPr="00447782" w:rsidRDefault="00820EEF" w:rsidP="00EC6FF6">
            <w:pPr>
              <w:pStyle w:val="TableText"/>
              <w:rPr>
                <w:rFonts w:cs="Arial"/>
              </w:rPr>
            </w:pPr>
            <w:r w:rsidRPr="00447782">
              <w:rPr>
                <w:rFonts w:cs="Arial"/>
              </w:rPr>
              <w:t>Sales Order Low</w:t>
            </w:r>
          </w:p>
        </w:tc>
      </w:tr>
    </w:tbl>
    <w:p w14:paraId="26BE9864"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6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65"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66" w14:textId="77777777" w:rsidR="00820EEF" w:rsidRPr="00447782" w:rsidRDefault="00820EEF" w:rsidP="00EC6FF6">
            <w:pPr>
              <w:pStyle w:val="TableText"/>
              <w:rPr>
                <w:rFonts w:cs="Arial"/>
              </w:rPr>
            </w:pPr>
            <w:r w:rsidRPr="00447782">
              <w:rPr>
                <w:rFonts w:cs="Arial"/>
              </w:rPr>
              <w:t>63</w:t>
            </w:r>
          </w:p>
        </w:tc>
      </w:tr>
      <w:tr w:rsidR="00820EEF" w:rsidRPr="007B512A" w14:paraId="26BE986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68"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69" w14:textId="77777777" w:rsidR="00820EEF" w:rsidRPr="00447782" w:rsidRDefault="00820EEF" w:rsidP="00EC6FF6">
            <w:pPr>
              <w:pStyle w:val="TableText"/>
              <w:rPr>
                <w:rFonts w:cs="Arial"/>
              </w:rPr>
            </w:pPr>
            <w:r w:rsidRPr="00447782">
              <w:rPr>
                <w:rFonts w:cs="Arial"/>
              </w:rPr>
              <w:t>Sales Order High</w:t>
            </w:r>
          </w:p>
        </w:tc>
      </w:tr>
      <w:tr w:rsidR="00820EEF" w:rsidRPr="007B512A" w14:paraId="26BE986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6B"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6C" w14:textId="77777777" w:rsidR="00820EEF" w:rsidRPr="00447782" w:rsidRDefault="00820EEF" w:rsidP="00EC6FF6">
            <w:pPr>
              <w:pStyle w:val="TableText"/>
              <w:rPr>
                <w:rFonts w:cs="Arial"/>
              </w:rPr>
            </w:pPr>
            <w:r w:rsidRPr="00447782">
              <w:rPr>
                <w:rFonts w:cs="Arial"/>
              </w:rPr>
              <w:t>P_SALES_ORDER_HIGH</w:t>
            </w:r>
          </w:p>
        </w:tc>
      </w:tr>
      <w:tr w:rsidR="00820EEF" w:rsidRPr="007B512A" w14:paraId="26BE987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6E"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6F" w14:textId="77777777" w:rsidR="00820EEF" w:rsidRPr="00447782" w:rsidRDefault="00820EEF" w:rsidP="00EC6FF6">
            <w:pPr>
              <w:pStyle w:val="TableText"/>
              <w:rPr>
                <w:rFonts w:cs="Arial"/>
              </w:rPr>
            </w:pPr>
            <w:r w:rsidRPr="00447782">
              <w:rPr>
                <w:rFonts w:cs="Arial"/>
              </w:rPr>
              <w:t>XXGIL_AR_RAXINV_SO</w:t>
            </w:r>
          </w:p>
        </w:tc>
      </w:tr>
      <w:tr w:rsidR="00820EEF" w:rsidRPr="007B512A" w14:paraId="26BE987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71"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72" w14:textId="77777777" w:rsidR="00820EEF" w:rsidRPr="00447782" w:rsidRDefault="00820EEF" w:rsidP="00EC6FF6">
            <w:pPr>
              <w:pStyle w:val="TableText"/>
              <w:rPr>
                <w:rFonts w:cs="Arial"/>
              </w:rPr>
            </w:pPr>
          </w:p>
        </w:tc>
      </w:tr>
      <w:tr w:rsidR="00820EEF" w:rsidRPr="007B512A" w14:paraId="26BE987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74"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75" w14:textId="77777777" w:rsidR="00820EEF" w:rsidRPr="00447782" w:rsidRDefault="00820EEF" w:rsidP="00EC6FF6">
            <w:pPr>
              <w:pStyle w:val="TableText"/>
              <w:rPr>
                <w:rFonts w:cs="Arial"/>
              </w:rPr>
            </w:pPr>
            <w:r w:rsidRPr="00447782">
              <w:rPr>
                <w:rFonts w:cs="Arial"/>
              </w:rPr>
              <w:t>High</w:t>
            </w:r>
          </w:p>
        </w:tc>
      </w:tr>
      <w:tr w:rsidR="00820EEF" w:rsidRPr="007B512A" w14:paraId="26BE987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77"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78" w14:textId="77777777" w:rsidR="00820EEF" w:rsidRPr="00447782" w:rsidRDefault="00820EEF" w:rsidP="00EC6FF6">
            <w:pPr>
              <w:pStyle w:val="TableText"/>
              <w:rPr>
                <w:rFonts w:cs="Arial"/>
              </w:rPr>
            </w:pPr>
            <w:r w:rsidRPr="00447782">
              <w:rPr>
                <w:rFonts w:cs="Arial"/>
              </w:rPr>
              <w:t>N</w:t>
            </w:r>
          </w:p>
        </w:tc>
      </w:tr>
      <w:tr w:rsidR="00820EEF" w:rsidRPr="007B512A" w14:paraId="26BE987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7A"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7B" w14:textId="77777777" w:rsidR="00820EEF" w:rsidRPr="00447782" w:rsidRDefault="00820EEF" w:rsidP="00EC6FF6">
            <w:pPr>
              <w:pStyle w:val="TableText"/>
              <w:rPr>
                <w:rFonts w:cs="Arial"/>
              </w:rPr>
            </w:pPr>
            <w:r w:rsidRPr="00447782">
              <w:rPr>
                <w:rFonts w:cs="Arial"/>
              </w:rPr>
              <w:t>Y</w:t>
            </w:r>
          </w:p>
        </w:tc>
      </w:tr>
      <w:tr w:rsidR="00820EEF" w:rsidRPr="007B512A" w14:paraId="26BE987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7D"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7E" w14:textId="77777777" w:rsidR="00820EEF" w:rsidRPr="00447782" w:rsidRDefault="00820EEF" w:rsidP="00EC6FF6">
            <w:pPr>
              <w:pStyle w:val="TableText"/>
              <w:rPr>
                <w:rFonts w:cs="Arial"/>
              </w:rPr>
            </w:pPr>
            <w:r w:rsidRPr="00447782">
              <w:rPr>
                <w:rFonts w:cs="Arial"/>
              </w:rPr>
              <w:t>Sales Order High</w:t>
            </w:r>
          </w:p>
        </w:tc>
      </w:tr>
    </w:tbl>
    <w:p w14:paraId="26BE9880" w14:textId="77777777" w:rsidR="00EC6FF6" w:rsidRDefault="00EC6FF6"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8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81"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82" w14:textId="77777777" w:rsidR="00820EEF" w:rsidRPr="00447782" w:rsidRDefault="00820EEF" w:rsidP="00EC6FF6">
            <w:pPr>
              <w:pStyle w:val="TableText"/>
              <w:rPr>
                <w:rFonts w:cs="Arial"/>
              </w:rPr>
            </w:pPr>
            <w:r w:rsidRPr="00447782">
              <w:rPr>
                <w:rFonts w:cs="Arial"/>
              </w:rPr>
              <w:t>64</w:t>
            </w:r>
          </w:p>
        </w:tc>
      </w:tr>
      <w:tr w:rsidR="00820EEF" w:rsidRPr="007B512A" w14:paraId="26BE988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84"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85" w14:textId="77777777" w:rsidR="00820EEF" w:rsidRPr="00447782" w:rsidRDefault="00820EEF" w:rsidP="00EC6FF6">
            <w:pPr>
              <w:pStyle w:val="TableText"/>
              <w:rPr>
                <w:rFonts w:cs="Arial"/>
              </w:rPr>
            </w:pPr>
            <w:r w:rsidRPr="00447782">
              <w:rPr>
                <w:rFonts w:cs="Arial"/>
              </w:rPr>
              <w:t>Delivery Number Low</w:t>
            </w:r>
          </w:p>
        </w:tc>
      </w:tr>
      <w:tr w:rsidR="00820EEF" w:rsidRPr="007B512A" w14:paraId="26BE988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87"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88" w14:textId="77777777" w:rsidR="00820EEF" w:rsidRPr="00447782" w:rsidRDefault="00820EEF" w:rsidP="00EC6FF6">
            <w:pPr>
              <w:pStyle w:val="TableText"/>
              <w:rPr>
                <w:rFonts w:cs="Arial"/>
              </w:rPr>
            </w:pPr>
            <w:r w:rsidRPr="00447782">
              <w:rPr>
                <w:rFonts w:cs="Arial"/>
              </w:rPr>
              <w:t>P_DELIVERY_NUM_LOW</w:t>
            </w:r>
          </w:p>
        </w:tc>
      </w:tr>
      <w:tr w:rsidR="00820EEF" w:rsidRPr="007B512A" w14:paraId="26BE988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8A"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8B" w14:textId="77777777" w:rsidR="00820EEF" w:rsidRPr="00447782" w:rsidRDefault="00820EEF" w:rsidP="00EC6FF6">
            <w:pPr>
              <w:pStyle w:val="TableText"/>
              <w:rPr>
                <w:rFonts w:cs="Arial"/>
              </w:rPr>
            </w:pPr>
            <w:r w:rsidRPr="00447782">
              <w:rPr>
                <w:rFonts w:cs="Arial"/>
              </w:rPr>
              <w:t>XXGIL_AR_RAXINV_DELIVERY</w:t>
            </w:r>
          </w:p>
        </w:tc>
      </w:tr>
      <w:tr w:rsidR="00820EEF" w:rsidRPr="007B512A" w14:paraId="26BE988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8D" w14:textId="77777777" w:rsidR="00820EEF" w:rsidRPr="00447782" w:rsidRDefault="00820EEF" w:rsidP="00EC6FF6">
            <w:pPr>
              <w:rPr>
                <w:rFonts w:cs="Arial"/>
                <w:b/>
                <w:sz w:val="20"/>
                <w:szCs w:val="20"/>
              </w:rPr>
            </w:pPr>
            <w:r w:rsidRPr="00447782">
              <w:rPr>
                <w:rFonts w:cs="Arial"/>
                <w:b/>
                <w:sz w:val="20"/>
                <w:szCs w:val="20"/>
              </w:rPr>
              <w:lastRenderedPageBreak/>
              <w:t>Default Value</w:t>
            </w:r>
          </w:p>
        </w:tc>
        <w:tc>
          <w:tcPr>
            <w:tcW w:w="4860" w:type="dxa"/>
            <w:tcBorders>
              <w:left w:val="single" w:sz="12" w:space="0" w:color="auto"/>
            </w:tcBorders>
          </w:tcPr>
          <w:p w14:paraId="26BE988E" w14:textId="77777777" w:rsidR="00820EEF" w:rsidRPr="00447782" w:rsidRDefault="00820EEF" w:rsidP="00EC6FF6">
            <w:pPr>
              <w:pStyle w:val="TableText"/>
              <w:rPr>
                <w:rFonts w:cs="Arial"/>
              </w:rPr>
            </w:pPr>
          </w:p>
        </w:tc>
      </w:tr>
      <w:tr w:rsidR="00820EEF" w:rsidRPr="007B512A" w14:paraId="26BE989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90"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91" w14:textId="77777777" w:rsidR="00820EEF" w:rsidRPr="00447782" w:rsidRDefault="00820EEF" w:rsidP="00EC6FF6">
            <w:pPr>
              <w:pStyle w:val="TableText"/>
              <w:rPr>
                <w:rFonts w:cs="Arial"/>
              </w:rPr>
            </w:pPr>
            <w:r w:rsidRPr="00447782">
              <w:rPr>
                <w:rFonts w:cs="Arial"/>
              </w:rPr>
              <w:t>Low</w:t>
            </w:r>
          </w:p>
        </w:tc>
      </w:tr>
      <w:tr w:rsidR="00820EEF" w:rsidRPr="007B512A" w14:paraId="26BE989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93"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94" w14:textId="77777777" w:rsidR="00820EEF" w:rsidRPr="00447782" w:rsidRDefault="00820EEF" w:rsidP="00EC6FF6">
            <w:pPr>
              <w:pStyle w:val="TableText"/>
              <w:rPr>
                <w:rFonts w:cs="Arial"/>
              </w:rPr>
            </w:pPr>
            <w:r w:rsidRPr="00447782">
              <w:rPr>
                <w:rFonts w:cs="Arial"/>
              </w:rPr>
              <w:t>N</w:t>
            </w:r>
          </w:p>
        </w:tc>
      </w:tr>
      <w:tr w:rsidR="00820EEF" w:rsidRPr="007B512A" w14:paraId="26BE989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96"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97" w14:textId="77777777" w:rsidR="00820EEF" w:rsidRPr="00447782" w:rsidRDefault="00820EEF" w:rsidP="00EC6FF6">
            <w:pPr>
              <w:pStyle w:val="TableText"/>
              <w:rPr>
                <w:rFonts w:cs="Arial"/>
              </w:rPr>
            </w:pPr>
            <w:r w:rsidRPr="00447782">
              <w:rPr>
                <w:rFonts w:cs="Arial"/>
              </w:rPr>
              <w:t>Y</w:t>
            </w:r>
          </w:p>
        </w:tc>
      </w:tr>
      <w:tr w:rsidR="00820EEF" w:rsidRPr="007B512A" w14:paraId="26BE989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99"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9A" w14:textId="77777777" w:rsidR="00820EEF" w:rsidRPr="00447782" w:rsidRDefault="00820EEF" w:rsidP="00EC6FF6">
            <w:pPr>
              <w:pStyle w:val="TableText"/>
              <w:rPr>
                <w:rFonts w:cs="Arial"/>
              </w:rPr>
            </w:pPr>
            <w:r w:rsidRPr="00447782">
              <w:rPr>
                <w:rFonts w:cs="Arial"/>
              </w:rPr>
              <w:t>Delivery Number Low</w:t>
            </w:r>
          </w:p>
        </w:tc>
      </w:tr>
    </w:tbl>
    <w:p w14:paraId="26BE989C"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9F"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9D"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9E" w14:textId="77777777" w:rsidR="00820EEF" w:rsidRPr="00447782" w:rsidRDefault="00820EEF" w:rsidP="00EC6FF6">
            <w:pPr>
              <w:pStyle w:val="TableText"/>
              <w:rPr>
                <w:rFonts w:cs="Arial"/>
              </w:rPr>
            </w:pPr>
            <w:r w:rsidRPr="00447782">
              <w:rPr>
                <w:rFonts w:cs="Arial"/>
              </w:rPr>
              <w:t>65</w:t>
            </w:r>
          </w:p>
        </w:tc>
      </w:tr>
      <w:tr w:rsidR="00820EEF" w:rsidRPr="007B512A" w14:paraId="26BE98A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A0"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A1" w14:textId="77777777" w:rsidR="00820EEF" w:rsidRPr="00447782" w:rsidRDefault="00820EEF" w:rsidP="00EC6FF6">
            <w:pPr>
              <w:pStyle w:val="TableText"/>
              <w:rPr>
                <w:rFonts w:cs="Arial"/>
              </w:rPr>
            </w:pPr>
            <w:r w:rsidRPr="00447782">
              <w:rPr>
                <w:rFonts w:cs="Arial"/>
              </w:rPr>
              <w:t>Delivery Number High</w:t>
            </w:r>
          </w:p>
        </w:tc>
      </w:tr>
      <w:tr w:rsidR="00820EEF" w:rsidRPr="007B512A" w14:paraId="26BE98A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A3"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A4" w14:textId="77777777" w:rsidR="00820EEF" w:rsidRPr="00447782" w:rsidRDefault="00820EEF" w:rsidP="00EC6FF6">
            <w:pPr>
              <w:pStyle w:val="TableText"/>
              <w:rPr>
                <w:rFonts w:cs="Arial"/>
              </w:rPr>
            </w:pPr>
            <w:r w:rsidRPr="00447782">
              <w:rPr>
                <w:rFonts w:cs="Arial"/>
              </w:rPr>
              <w:t>P_DELIVERY_NUM_HIGH</w:t>
            </w:r>
          </w:p>
        </w:tc>
      </w:tr>
      <w:tr w:rsidR="00820EEF" w:rsidRPr="007B512A" w14:paraId="26BE98A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A6"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A7" w14:textId="77777777" w:rsidR="00820EEF" w:rsidRPr="00447782" w:rsidRDefault="00820EEF" w:rsidP="00EC6FF6">
            <w:pPr>
              <w:pStyle w:val="TableText"/>
              <w:rPr>
                <w:rFonts w:cs="Arial"/>
              </w:rPr>
            </w:pPr>
            <w:r w:rsidRPr="00447782">
              <w:rPr>
                <w:rFonts w:cs="Arial"/>
              </w:rPr>
              <w:t>XXGIL_AR_RAXINV_DELIVERY</w:t>
            </w:r>
          </w:p>
        </w:tc>
      </w:tr>
      <w:tr w:rsidR="00820EEF" w:rsidRPr="007B512A" w14:paraId="26BE98A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A9"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AA" w14:textId="77777777" w:rsidR="00820EEF" w:rsidRPr="00447782" w:rsidRDefault="00820EEF" w:rsidP="00EC6FF6">
            <w:pPr>
              <w:pStyle w:val="TableText"/>
              <w:rPr>
                <w:rFonts w:cs="Arial"/>
              </w:rPr>
            </w:pPr>
          </w:p>
        </w:tc>
      </w:tr>
      <w:tr w:rsidR="00820EEF" w:rsidRPr="007B512A" w14:paraId="26BE98A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AC"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AD" w14:textId="77777777" w:rsidR="00820EEF" w:rsidRPr="00447782" w:rsidRDefault="00820EEF" w:rsidP="00EC6FF6">
            <w:pPr>
              <w:pStyle w:val="TableText"/>
              <w:rPr>
                <w:rFonts w:cs="Arial"/>
              </w:rPr>
            </w:pPr>
            <w:r w:rsidRPr="00447782">
              <w:rPr>
                <w:rFonts w:cs="Arial"/>
              </w:rPr>
              <w:t>High</w:t>
            </w:r>
          </w:p>
        </w:tc>
      </w:tr>
      <w:tr w:rsidR="00820EEF" w:rsidRPr="007B512A" w14:paraId="26BE98B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AF"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B0" w14:textId="77777777" w:rsidR="00820EEF" w:rsidRPr="00447782" w:rsidRDefault="00820EEF" w:rsidP="00EC6FF6">
            <w:pPr>
              <w:pStyle w:val="TableText"/>
              <w:rPr>
                <w:rFonts w:cs="Arial"/>
              </w:rPr>
            </w:pPr>
            <w:r w:rsidRPr="00447782">
              <w:rPr>
                <w:rFonts w:cs="Arial"/>
              </w:rPr>
              <w:t>N</w:t>
            </w:r>
          </w:p>
        </w:tc>
      </w:tr>
      <w:tr w:rsidR="00820EEF" w:rsidRPr="007B512A" w14:paraId="26BE98B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B2"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B3" w14:textId="77777777" w:rsidR="00820EEF" w:rsidRPr="00447782" w:rsidRDefault="00820EEF" w:rsidP="00EC6FF6">
            <w:pPr>
              <w:pStyle w:val="TableText"/>
              <w:rPr>
                <w:rFonts w:cs="Arial"/>
              </w:rPr>
            </w:pPr>
            <w:r w:rsidRPr="00447782">
              <w:rPr>
                <w:rFonts w:cs="Arial"/>
              </w:rPr>
              <w:t>Y</w:t>
            </w:r>
          </w:p>
        </w:tc>
      </w:tr>
      <w:tr w:rsidR="00820EEF" w:rsidRPr="007B512A" w14:paraId="26BE98B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B5"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B6" w14:textId="77777777" w:rsidR="00820EEF" w:rsidRPr="00447782" w:rsidRDefault="00820EEF" w:rsidP="00EC6FF6">
            <w:pPr>
              <w:pStyle w:val="TableText"/>
              <w:rPr>
                <w:rFonts w:cs="Arial"/>
              </w:rPr>
            </w:pPr>
            <w:r w:rsidRPr="00447782">
              <w:rPr>
                <w:rFonts w:cs="Arial"/>
              </w:rPr>
              <w:t>Delivery Number High</w:t>
            </w:r>
          </w:p>
        </w:tc>
      </w:tr>
    </w:tbl>
    <w:p w14:paraId="26BE98B8"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B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B9"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BA" w14:textId="77777777" w:rsidR="00820EEF" w:rsidRPr="00447782" w:rsidRDefault="00820EEF" w:rsidP="00EC6FF6">
            <w:pPr>
              <w:pStyle w:val="TableText"/>
              <w:rPr>
                <w:rFonts w:cs="Arial"/>
              </w:rPr>
            </w:pPr>
            <w:r w:rsidRPr="00447782">
              <w:rPr>
                <w:rFonts w:cs="Arial"/>
              </w:rPr>
              <w:t>66</w:t>
            </w:r>
          </w:p>
        </w:tc>
      </w:tr>
      <w:tr w:rsidR="00820EEF" w:rsidRPr="007B512A" w14:paraId="26BE98B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BC"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BD" w14:textId="77777777" w:rsidR="00820EEF" w:rsidRPr="00447782" w:rsidRDefault="00820EEF" w:rsidP="00EC6FF6">
            <w:pPr>
              <w:pStyle w:val="TableText"/>
              <w:rPr>
                <w:rFonts w:cs="Arial"/>
              </w:rPr>
            </w:pPr>
            <w:r w:rsidRPr="00447782">
              <w:rPr>
                <w:rFonts w:cs="Arial"/>
              </w:rPr>
              <w:t>Customer PO Num Low</w:t>
            </w:r>
          </w:p>
        </w:tc>
      </w:tr>
      <w:tr w:rsidR="00820EEF" w:rsidRPr="007B512A" w14:paraId="26BE98C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BF"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C0" w14:textId="77777777" w:rsidR="00820EEF" w:rsidRPr="00447782" w:rsidRDefault="00820EEF" w:rsidP="00EC6FF6">
            <w:pPr>
              <w:pStyle w:val="TableText"/>
              <w:rPr>
                <w:rFonts w:cs="Arial"/>
              </w:rPr>
            </w:pPr>
            <w:r w:rsidRPr="00447782">
              <w:rPr>
                <w:rFonts w:cs="Arial"/>
              </w:rPr>
              <w:t>P_CUST_PO_NUM_LOW</w:t>
            </w:r>
          </w:p>
        </w:tc>
      </w:tr>
      <w:tr w:rsidR="00820EEF" w:rsidRPr="007B512A" w14:paraId="26BE98C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C2"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C3" w14:textId="77777777" w:rsidR="00820EEF" w:rsidRPr="00447782" w:rsidRDefault="00820EEF" w:rsidP="00EC6FF6">
            <w:pPr>
              <w:pStyle w:val="TableText"/>
              <w:rPr>
                <w:rFonts w:cs="Arial"/>
                <w:lang w:val="de-DE"/>
              </w:rPr>
            </w:pPr>
            <w:r w:rsidRPr="00447782">
              <w:rPr>
                <w:rFonts w:cs="Arial"/>
                <w:lang w:val="de-DE"/>
              </w:rPr>
              <w:t>XXGIL_AR_RAXINV_PO_NUM</w:t>
            </w:r>
          </w:p>
        </w:tc>
      </w:tr>
      <w:tr w:rsidR="00820EEF" w:rsidRPr="007B512A" w14:paraId="26BE98C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C5"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C6" w14:textId="77777777" w:rsidR="00820EEF" w:rsidRPr="00447782" w:rsidRDefault="00820EEF" w:rsidP="00EC6FF6">
            <w:pPr>
              <w:pStyle w:val="TableText"/>
              <w:rPr>
                <w:rFonts w:cs="Arial"/>
              </w:rPr>
            </w:pPr>
          </w:p>
        </w:tc>
      </w:tr>
      <w:tr w:rsidR="00820EEF" w:rsidRPr="007B512A" w14:paraId="26BE98C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C8"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C9" w14:textId="77777777" w:rsidR="00820EEF" w:rsidRPr="00447782" w:rsidRDefault="00820EEF" w:rsidP="00EC6FF6">
            <w:pPr>
              <w:pStyle w:val="TableText"/>
              <w:rPr>
                <w:rFonts w:cs="Arial"/>
              </w:rPr>
            </w:pPr>
            <w:r w:rsidRPr="00447782">
              <w:rPr>
                <w:rFonts w:cs="Arial"/>
              </w:rPr>
              <w:t>Low</w:t>
            </w:r>
          </w:p>
        </w:tc>
      </w:tr>
      <w:tr w:rsidR="00820EEF" w:rsidRPr="007B512A" w14:paraId="26BE98C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CB"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CC" w14:textId="77777777" w:rsidR="00820EEF" w:rsidRPr="00447782" w:rsidRDefault="00820EEF" w:rsidP="00EC6FF6">
            <w:pPr>
              <w:pStyle w:val="TableText"/>
              <w:rPr>
                <w:rFonts w:cs="Arial"/>
              </w:rPr>
            </w:pPr>
            <w:r w:rsidRPr="00447782">
              <w:rPr>
                <w:rFonts w:cs="Arial"/>
              </w:rPr>
              <w:t>N</w:t>
            </w:r>
          </w:p>
        </w:tc>
      </w:tr>
      <w:tr w:rsidR="00820EEF" w:rsidRPr="007B512A" w14:paraId="26BE98D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CE"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CF" w14:textId="77777777" w:rsidR="00820EEF" w:rsidRPr="00447782" w:rsidRDefault="00820EEF" w:rsidP="00EC6FF6">
            <w:pPr>
              <w:pStyle w:val="TableText"/>
              <w:rPr>
                <w:rFonts w:cs="Arial"/>
              </w:rPr>
            </w:pPr>
            <w:r w:rsidRPr="00447782">
              <w:rPr>
                <w:rFonts w:cs="Arial"/>
              </w:rPr>
              <w:t>N</w:t>
            </w:r>
          </w:p>
        </w:tc>
      </w:tr>
      <w:tr w:rsidR="00820EEF" w:rsidRPr="007B512A" w14:paraId="26BE98D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D1"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8D2" w14:textId="77777777" w:rsidR="00820EEF" w:rsidRPr="00447782" w:rsidRDefault="00820EEF" w:rsidP="00EC6FF6">
            <w:pPr>
              <w:pStyle w:val="TableText"/>
              <w:rPr>
                <w:rFonts w:cs="Arial"/>
              </w:rPr>
            </w:pPr>
            <w:r w:rsidRPr="00447782">
              <w:rPr>
                <w:rFonts w:cs="Arial"/>
              </w:rPr>
              <w:t>Customer PO Num Low</w:t>
            </w:r>
          </w:p>
        </w:tc>
      </w:tr>
    </w:tbl>
    <w:p w14:paraId="26BE98D4"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D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D5"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D6" w14:textId="77777777" w:rsidR="00820EEF" w:rsidRPr="00447782" w:rsidRDefault="00820EEF" w:rsidP="00EC6FF6">
            <w:pPr>
              <w:pStyle w:val="TableText"/>
              <w:rPr>
                <w:rFonts w:cs="Arial"/>
              </w:rPr>
            </w:pPr>
            <w:r w:rsidRPr="00447782">
              <w:rPr>
                <w:rFonts w:cs="Arial"/>
              </w:rPr>
              <w:t>67</w:t>
            </w:r>
          </w:p>
        </w:tc>
      </w:tr>
      <w:tr w:rsidR="00820EEF" w:rsidRPr="007B512A" w14:paraId="26BE98D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D8"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D9" w14:textId="77777777" w:rsidR="00820EEF" w:rsidRPr="00447782" w:rsidRDefault="00820EEF" w:rsidP="00EC6FF6">
            <w:pPr>
              <w:pStyle w:val="TableText"/>
              <w:rPr>
                <w:rFonts w:cs="Arial"/>
              </w:rPr>
            </w:pPr>
            <w:r w:rsidRPr="00447782">
              <w:rPr>
                <w:rFonts w:cs="Arial"/>
              </w:rPr>
              <w:t>Customer PO Num High</w:t>
            </w:r>
          </w:p>
        </w:tc>
      </w:tr>
      <w:tr w:rsidR="00820EEF" w:rsidRPr="007B512A" w14:paraId="26BE98D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DB"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DC" w14:textId="77777777" w:rsidR="00820EEF" w:rsidRPr="00447782" w:rsidRDefault="00820EEF" w:rsidP="00EC6FF6">
            <w:pPr>
              <w:pStyle w:val="TableText"/>
              <w:rPr>
                <w:rFonts w:cs="Arial"/>
              </w:rPr>
            </w:pPr>
            <w:r w:rsidRPr="00447782">
              <w:rPr>
                <w:rFonts w:cs="Arial"/>
              </w:rPr>
              <w:t>P_CUST_PO_NUM_HIGH</w:t>
            </w:r>
          </w:p>
        </w:tc>
      </w:tr>
      <w:tr w:rsidR="00820EEF" w:rsidRPr="007B512A" w14:paraId="26BE98E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DE"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DF" w14:textId="77777777" w:rsidR="00820EEF" w:rsidRPr="00447782" w:rsidRDefault="00820EEF" w:rsidP="00EC6FF6">
            <w:pPr>
              <w:pStyle w:val="TableText"/>
              <w:rPr>
                <w:rFonts w:cs="Arial"/>
                <w:lang w:val="de-DE"/>
              </w:rPr>
            </w:pPr>
            <w:r w:rsidRPr="00447782">
              <w:rPr>
                <w:rFonts w:cs="Arial"/>
                <w:lang w:val="de-DE"/>
              </w:rPr>
              <w:t>XXGIL_AR_RAXINV_PO_NUM</w:t>
            </w:r>
          </w:p>
        </w:tc>
      </w:tr>
      <w:tr w:rsidR="00820EEF" w:rsidRPr="007B512A" w14:paraId="26BE98E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E1"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E2" w14:textId="77777777" w:rsidR="00820EEF" w:rsidRPr="00447782" w:rsidRDefault="00820EEF" w:rsidP="00EC6FF6">
            <w:pPr>
              <w:pStyle w:val="TableText"/>
              <w:rPr>
                <w:rFonts w:cs="Arial"/>
              </w:rPr>
            </w:pPr>
          </w:p>
        </w:tc>
      </w:tr>
      <w:tr w:rsidR="00820EEF" w:rsidRPr="007B512A" w14:paraId="26BE98E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E4" w14:textId="77777777" w:rsidR="00820EEF" w:rsidRPr="00447782" w:rsidRDefault="00820EEF" w:rsidP="00EC6FF6">
            <w:pPr>
              <w:rPr>
                <w:rFonts w:cs="Arial"/>
                <w:b/>
                <w:sz w:val="20"/>
                <w:szCs w:val="20"/>
              </w:rPr>
            </w:pPr>
            <w:r w:rsidRPr="00447782">
              <w:rPr>
                <w:rFonts w:cs="Arial"/>
                <w:b/>
                <w:sz w:val="20"/>
                <w:szCs w:val="20"/>
              </w:rPr>
              <w:t>Range</w:t>
            </w:r>
          </w:p>
        </w:tc>
        <w:tc>
          <w:tcPr>
            <w:tcW w:w="4860" w:type="dxa"/>
            <w:tcBorders>
              <w:left w:val="single" w:sz="12" w:space="0" w:color="auto"/>
            </w:tcBorders>
          </w:tcPr>
          <w:p w14:paraId="26BE98E5" w14:textId="77777777" w:rsidR="00820EEF" w:rsidRPr="00447782" w:rsidRDefault="00820EEF" w:rsidP="00EC6FF6">
            <w:pPr>
              <w:pStyle w:val="TableText"/>
              <w:rPr>
                <w:rFonts w:cs="Arial"/>
              </w:rPr>
            </w:pPr>
            <w:r w:rsidRPr="00447782">
              <w:rPr>
                <w:rFonts w:cs="Arial"/>
              </w:rPr>
              <w:t>High</w:t>
            </w:r>
          </w:p>
        </w:tc>
      </w:tr>
      <w:tr w:rsidR="00820EEF" w:rsidRPr="007B512A" w14:paraId="26BE98E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E7"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8E8" w14:textId="77777777" w:rsidR="00820EEF" w:rsidRPr="00447782" w:rsidRDefault="00820EEF" w:rsidP="00EC6FF6">
            <w:pPr>
              <w:pStyle w:val="TableText"/>
              <w:rPr>
                <w:rFonts w:cs="Arial"/>
              </w:rPr>
            </w:pPr>
            <w:r w:rsidRPr="00447782">
              <w:rPr>
                <w:rFonts w:cs="Arial"/>
              </w:rPr>
              <w:t>N</w:t>
            </w:r>
          </w:p>
        </w:tc>
      </w:tr>
      <w:tr w:rsidR="00820EEF" w:rsidRPr="007B512A" w14:paraId="26BE98E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EA"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8EB" w14:textId="77777777" w:rsidR="00820EEF" w:rsidRPr="00447782" w:rsidRDefault="00820EEF" w:rsidP="00EC6FF6">
            <w:pPr>
              <w:pStyle w:val="TableText"/>
              <w:rPr>
                <w:rFonts w:cs="Arial"/>
              </w:rPr>
            </w:pPr>
            <w:r w:rsidRPr="00447782">
              <w:rPr>
                <w:rFonts w:cs="Arial"/>
              </w:rPr>
              <w:t>N</w:t>
            </w:r>
          </w:p>
        </w:tc>
      </w:tr>
      <w:tr w:rsidR="00820EEF" w:rsidRPr="007B512A" w14:paraId="26BE98E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ED" w14:textId="77777777" w:rsidR="00820EEF" w:rsidRPr="00447782" w:rsidRDefault="00820EEF" w:rsidP="00EC6FF6">
            <w:pPr>
              <w:rPr>
                <w:rFonts w:cs="Arial"/>
                <w:b/>
                <w:sz w:val="20"/>
                <w:szCs w:val="20"/>
              </w:rPr>
            </w:pPr>
            <w:r w:rsidRPr="00447782">
              <w:rPr>
                <w:rFonts w:cs="Arial"/>
                <w:b/>
                <w:sz w:val="20"/>
                <w:szCs w:val="20"/>
              </w:rPr>
              <w:lastRenderedPageBreak/>
              <w:t>Prompt</w:t>
            </w:r>
          </w:p>
        </w:tc>
        <w:tc>
          <w:tcPr>
            <w:tcW w:w="4860" w:type="dxa"/>
            <w:tcBorders>
              <w:left w:val="single" w:sz="12" w:space="0" w:color="auto"/>
            </w:tcBorders>
          </w:tcPr>
          <w:p w14:paraId="26BE98EE" w14:textId="77777777" w:rsidR="00820EEF" w:rsidRPr="00447782" w:rsidRDefault="00820EEF" w:rsidP="00EC6FF6">
            <w:pPr>
              <w:pStyle w:val="TableText"/>
              <w:rPr>
                <w:rFonts w:cs="Arial"/>
              </w:rPr>
            </w:pPr>
            <w:r w:rsidRPr="00447782">
              <w:rPr>
                <w:rFonts w:cs="Arial"/>
              </w:rPr>
              <w:t>Customer PO Num High</w:t>
            </w:r>
          </w:p>
        </w:tc>
      </w:tr>
    </w:tbl>
    <w:p w14:paraId="26BE98F0"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8F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F1"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8F2" w14:textId="77777777" w:rsidR="00820EEF" w:rsidRPr="00447782" w:rsidRDefault="00820EEF" w:rsidP="00EC6FF6">
            <w:pPr>
              <w:pStyle w:val="TableText"/>
              <w:rPr>
                <w:rFonts w:cs="Arial"/>
              </w:rPr>
            </w:pPr>
            <w:r w:rsidRPr="00447782">
              <w:rPr>
                <w:rFonts w:cs="Arial"/>
              </w:rPr>
              <w:t>70</w:t>
            </w:r>
          </w:p>
        </w:tc>
      </w:tr>
      <w:tr w:rsidR="00820EEF" w:rsidRPr="007B512A" w14:paraId="26BE98F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8F4"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8F5" w14:textId="77777777" w:rsidR="00820EEF" w:rsidRPr="00447782" w:rsidRDefault="00820EEF" w:rsidP="00EC6FF6">
            <w:pPr>
              <w:pStyle w:val="TableText"/>
              <w:rPr>
                <w:rFonts w:cs="Arial"/>
              </w:rPr>
            </w:pPr>
            <w:r w:rsidRPr="00447782">
              <w:rPr>
                <w:rFonts w:cs="Arial"/>
              </w:rPr>
              <w:t>Customer Class</w:t>
            </w:r>
          </w:p>
        </w:tc>
      </w:tr>
      <w:tr w:rsidR="00820EEF" w:rsidRPr="007B512A" w14:paraId="26BE98F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F7"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8F8" w14:textId="77777777" w:rsidR="00820EEF" w:rsidRPr="00447782" w:rsidRDefault="00820EEF" w:rsidP="00EC6FF6">
            <w:pPr>
              <w:pStyle w:val="TableText"/>
              <w:rPr>
                <w:rFonts w:cs="Arial"/>
              </w:rPr>
            </w:pPr>
            <w:r w:rsidRPr="00447782">
              <w:rPr>
                <w:rFonts w:cs="Arial"/>
              </w:rPr>
              <w:t>P_CUSTOMER_CLASS_CODE</w:t>
            </w:r>
          </w:p>
        </w:tc>
      </w:tr>
      <w:tr w:rsidR="00820EEF" w:rsidRPr="007B512A" w14:paraId="26BE98F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FA"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8FB" w14:textId="77777777" w:rsidR="00820EEF" w:rsidRPr="00447782" w:rsidRDefault="00820EEF" w:rsidP="00EC6FF6">
            <w:pPr>
              <w:pStyle w:val="TableText"/>
              <w:rPr>
                <w:rFonts w:cs="Arial"/>
              </w:rPr>
            </w:pPr>
            <w:r w:rsidRPr="00447782">
              <w:rPr>
                <w:rFonts w:cs="Arial"/>
              </w:rPr>
              <w:t>AR_RAXINV_CUSTOMER_CLASS</w:t>
            </w:r>
          </w:p>
        </w:tc>
      </w:tr>
      <w:tr w:rsidR="00820EEF" w:rsidRPr="007B512A" w14:paraId="26BE98F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8FD"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8FE" w14:textId="77777777" w:rsidR="00820EEF" w:rsidRPr="00447782" w:rsidRDefault="00820EEF" w:rsidP="00EC6FF6">
            <w:pPr>
              <w:pStyle w:val="TableText"/>
              <w:rPr>
                <w:rFonts w:cs="Arial"/>
              </w:rPr>
            </w:pPr>
          </w:p>
        </w:tc>
      </w:tr>
      <w:tr w:rsidR="00820EEF" w:rsidRPr="007B512A" w14:paraId="26BE990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00"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01" w14:textId="77777777" w:rsidR="00820EEF" w:rsidRPr="00447782" w:rsidRDefault="00820EEF" w:rsidP="00EC6FF6">
            <w:pPr>
              <w:pStyle w:val="TableText"/>
              <w:rPr>
                <w:rFonts w:cs="Arial"/>
              </w:rPr>
            </w:pPr>
            <w:r w:rsidRPr="00447782">
              <w:rPr>
                <w:rFonts w:cs="Arial"/>
              </w:rPr>
              <w:t>N</w:t>
            </w:r>
          </w:p>
        </w:tc>
      </w:tr>
      <w:tr w:rsidR="00820EEF" w:rsidRPr="007B512A" w14:paraId="26BE990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03"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04" w14:textId="77777777" w:rsidR="00820EEF" w:rsidRPr="00447782" w:rsidRDefault="00820EEF" w:rsidP="00EC6FF6">
            <w:pPr>
              <w:pStyle w:val="TableText"/>
              <w:rPr>
                <w:rFonts w:cs="Arial"/>
              </w:rPr>
            </w:pPr>
            <w:r w:rsidRPr="00447782">
              <w:rPr>
                <w:rFonts w:cs="Arial"/>
              </w:rPr>
              <w:t>N</w:t>
            </w:r>
          </w:p>
        </w:tc>
      </w:tr>
      <w:tr w:rsidR="00820EEF" w:rsidRPr="007B512A" w14:paraId="26BE990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06"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07" w14:textId="77777777" w:rsidR="00820EEF" w:rsidRPr="00447782" w:rsidRDefault="00820EEF" w:rsidP="00EC6FF6">
            <w:pPr>
              <w:pStyle w:val="TableText"/>
              <w:rPr>
                <w:rFonts w:cs="Arial"/>
              </w:rPr>
            </w:pPr>
            <w:r w:rsidRPr="00447782">
              <w:rPr>
                <w:rFonts w:cs="Arial"/>
              </w:rPr>
              <w:t>Customer Class</w:t>
            </w:r>
          </w:p>
        </w:tc>
      </w:tr>
    </w:tbl>
    <w:p w14:paraId="26BE9909"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90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0A"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0B" w14:textId="77777777" w:rsidR="00820EEF" w:rsidRPr="00447782" w:rsidRDefault="00820EEF" w:rsidP="00EC6FF6">
            <w:pPr>
              <w:pStyle w:val="TableText"/>
              <w:rPr>
                <w:rFonts w:cs="Arial"/>
              </w:rPr>
            </w:pPr>
            <w:r w:rsidRPr="00447782">
              <w:rPr>
                <w:rFonts w:cs="Arial"/>
              </w:rPr>
              <w:t>80</w:t>
            </w:r>
          </w:p>
        </w:tc>
      </w:tr>
      <w:tr w:rsidR="00820EEF" w:rsidRPr="007B512A" w14:paraId="26BE990F"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0D"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0E" w14:textId="77777777" w:rsidR="00820EEF" w:rsidRPr="00447782" w:rsidRDefault="00820EEF" w:rsidP="00EC6FF6">
            <w:pPr>
              <w:pStyle w:val="TableText"/>
              <w:rPr>
                <w:rFonts w:cs="Arial"/>
              </w:rPr>
            </w:pPr>
            <w:r w:rsidRPr="00447782">
              <w:rPr>
                <w:rFonts w:cs="Arial"/>
              </w:rPr>
              <w:t>Customer</w:t>
            </w:r>
          </w:p>
        </w:tc>
      </w:tr>
      <w:tr w:rsidR="00820EEF" w:rsidRPr="007B512A" w14:paraId="26BE991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10"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11" w14:textId="77777777" w:rsidR="00820EEF" w:rsidRPr="00447782" w:rsidRDefault="00820EEF" w:rsidP="00EC6FF6">
            <w:pPr>
              <w:pStyle w:val="TableText"/>
              <w:rPr>
                <w:rFonts w:cs="Arial"/>
              </w:rPr>
            </w:pPr>
            <w:r w:rsidRPr="00447782">
              <w:rPr>
                <w:rFonts w:cs="Arial"/>
              </w:rPr>
              <w:t>P_CUSTOMER_ID</w:t>
            </w:r>
          </w:p>
        </w:tc>
      </w:tr>
      <w:tr w:rsidR="00820EEF" w:rsidRPr="007B512A" w14:paraId="26BE991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13"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14" w14:textId="77777777" w:rsidR="00820EEF" w:rsidRPr="00447782" w:rsidRDefault="00820EEF" w:rsidP="00EC6FF6">
            <w:pPr>
              <w:pStyle w:val="TableText"/>
              <w:rPr>
                <w:rFonts w:cs="Arial"/>
              </w:rPr>
            </w:pPr>
            <w:r w:rsidRPr="00447782">
              <w:rPr>
                <w:rFonts w:cs="Arial"/>
              </w:rPr>
              <w:t>AR_CUSTOMER_NAME_ID</w:t>
            </w:r>
          </w:p>
        </w:tc>
      </w:tr>
      <w:tr w:rsidR="00820EEF" w:rsidRPr="007B512A" w14:paraId="26BE991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16"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17" w14:textId="77777777" w:rsidR="00820EEF" w:rsidRPr="00447782" w:rsidRDefault="00820EEF" w:rsidP="00EC6FF6">
            <w:pPr>
              <w:pStyle w:val="TableText"/>
              <w:rPr>
                <w:rFonts w:cs="Arial"/>
              </w:rPr>
            </w:pPr>
          </w:p>
        </w:tc>
      </w:tr>
      <w:tr w:rsidR="00820EEF" w:rsidRPr="007B512A" w14:paraId="26BE991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19"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1A" w14:textId="77777777" w:rsidR="00820EEF" w:rsidRPr="00447782" w:rsidRDefault="00820EEF" w:rsidP="00EC6FF6">
            <w:pPr>
              <w:pStyle w:val="TableText"/>
              <w:rPr>
                <w:rFonts w:cs="Arial"/>
              </w:rPr>
            </w:pPr>
            <w:r w:rsidRPr="00447782">
              <w:rPr>
                <w:rFonts w:cs="Arial"/>
              </w:rPr>
              <w:t>Y</w:t>
            </w:r>
          </w:p>
        </w:tc>
      </w:tr>
      <w:tr w:rsidR="00820EEF" w:rsidRPr="007B512A" w14:paraId="26BE991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1C"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1D" w14:textId="77777777" w:rsidR="00820EEF" w:rsidRPr="00447782" w:rsidRDefault="00820EEF" w:rsidP="00EC6FF6">
            <w:pPr>
              <w:pStyle w:val="TableText"/>
              <w:rPr>
                <w:rFonts w:cs="Arial"/>
              </w:rPr>
            </w:pPr>
            <w:r w:rsidRPr="00447782">
              <w:rPr>
                <w:rFonts w:cs="Arial"/>
              </w:rPr>
              <w:t>N</w:t>
            </w:r>
          </w:p>
        </w:tc>
      </w:tr>
      <w:tr w:rsidR="00820EEF" w:rsidRPr="007B512A" w14:paraId="26BE992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1F"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20" w14:textId="77777777" w:rsidR="00820EEF" w:rsidRPr="00447782" w:rsidRDefault="00820EEF" w:rsidP="00EC6FF6">
            <w:pPr>
              <w:pStyle w:val="TableText"/>
              <w:rPr>
                <w:rFonts w:cs="Arial"/>
              </w:rPr>
            </w:pPr>
            <w:r w:rsidRPr="00447782">
              <w:rPr>
                <w:rFonts w:cs="Arial"/>
              </w:rPr>
              <w:t>Customer</w:t>
            </w:r>
          </w:p>
        </w:tc>
      </w:tr>
    </w:tbl>
    <w:p w14:paraId="26BE9922"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92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23"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24" w14:textId="77777777" w:rsidR="00820EEF" w:rsidRPr="00447782" w:rsidRDefault="00820EEF" w:rsidP="00EC6FF6">
            <w:pPr>
              <w:pStyle w:val="TableText"/>
              <w:rPr>
                <w:rFonts w:cs="Arial"/>
              </w:rPr>
            </w:pPr>
            <w:r w:rsidRPr="00447782">
              <w:rPr>
                <w:rFonts w:cs="Arial"/>
              </w:rPr>
              <w:t>82</w:t>
            </w:r>
          </w:p>
        </w:tc>
      </w:tr>
      <w:tr w:rsidR="00820EEF" w:rsidRPr="007B512A" w14:paraId="26BE9928"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26"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27" w14:textId="77777777" w:rsidR="00820EEF" w:rsidRPr="00447782" w:rsidRDefault="00820EEF" w:rsidP="00EC6FF6">
            <w:pPr>
              <w:pStyle w:val="TableText"/>
              <w:rPr>
                <w:rFonts w:cs="Arial"/>
              </w:rPr>
            </w:pPr>
            <w:r w:rsidRPr="00447782">
              <w:rPr>
                <w:rFonts w:cs="Arial"/>
              </w:rPr>
              <w:t>Customer Number</w:t>
            </w:r>
          </w:p>
        </w:tc>
      </w:tr>
      <w:tr w:rsidR="00820EEF" w:rsidRPr="007B512A" w14:paraId="26BE992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29"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2A" w14:textId="77777777" w:rsidR="00820EEF" w:rsidRPr="00447782" w:rsidRDefault="00820EEF" w:rsidP="00EC6FF6">
            <w:pPr>
              <w:pStyle w:val="TableText"/>
              <w:rPr>
                <w:rFonts w:cs="Arial"/>
              </w:rPr>
            </w:pPr>
            <w:r w:rsidRPr="00447782">
              <w:rPr>
                <w:rFonts w:cs="Arial"/>
              </w:rPr>
              <w:t>P_CUSTOMER_NUM_ID</w:t>
            </w:r>
          </w:p>
        </w:tc>
      </w:tr>
      <w:tr w:rsidR="00820EEF" w:rsidRPr="007B512A" w14:paraId="26BE992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2C"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2D" w14:textId="77777777" w:rsidR="00820EEF" w:rsidRPr="00447782" w:rsidRDefault="00820EEF" w:rsidP="00EC6FF6">
            <w:pPr>
              <w:pStyle w:val="TableText"/>
              <w:rPr>
                <w:rFonts w:cs="Arial"/>
              </w:rPr>
            </w:pPr>
            <w:r w:rsidRPr="00447782">
              <w:rPr>
                <w:rFonts w:cs="Arial"/>
              </w:rPr>
              <w:t>XXGIL_AR_CUSTOMER_NUMBER_ID</w:t>
            </w:r>
          </w:p>
        </w:tc>
      </w:tr>
      <w:tr w:rsidR="00820EEF" w:rsidRPr="007B512A" w14:paraId="26BE993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2F"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30" w14:textId="77777777" w:rsidR="00820EEF" w:rsidRPr="00447782" w:rsidRDefault="00820EEF" w:rsidP="00EC6FF6">
            <w:pPr>
              <w:pStyle w:val="TableText"/>
              <w:rPr>
                <w:rFonts w:cs="Arial"/>
              </w:rPr>
            </w:pPr>
          </w:p>
        </w:tc>
      </w:tr>
      <w:tr w:rsidR="00820EEF" w:rsidRPr="007B512A" w14:paraId="26BE993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32"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33" w14:textId="77777777" w:rsidR="00820EEF" w:rsidRPr="00447782" w:rsidRDefault="00820EEF" w:rsidP="00EC6FF6">
            <w:pPr>
              <w:pStyle w:val="TableText"/>
              <w:rPr>
                <w:rFonts w:cs="Arial"/>
              </w:rPr>
            </w:pPr>
            <w:r w:rsidRPr="00447782">
              <w:rPr>
                <w:rFonts w:cs="Arial"/>
              </w:rPr>
              <w:t>N</w:t>
            </w:r>
          </w:p>
        </w:tc>
      </w:tr>
      <w:tr w:rsidR="00820EEF" w:rsidRPr="007B512A" w14:paraId="26BE993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35"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36" w14:textId="77777777" w:rsidR="00820EEF" w:rsidRPr="00447782" w:rsidRDefault="00820EEF" w:rsidP="00EC6FF6">
            <w:pPr>
              <w:pStyle w:val="TableText"/>
              <w:rPr>
                <w:rFonts w:cs="Arial"/>
              </w:rPr>
            </w:pPr>
            <w:r w:rsidRPr="00447782">
              <w:rPr>
                <w:rFonts w:cs="Arial"/>
              </w:rPr>
              <w:t>N</w:t>
            </w:r>
          </w:p>
        </w:tc>
      </w:tr>
      <w:tr w:rsidR="00820EEF" w:rsidRPr="007B512A" w14:paraId="26BE993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38"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39" w14:textId="77777777" w:rsidR="00820EEF" w:rsidRPr="00447782" w:rsidRDefault="00820EEF" w:rsidP="00EC6FF6">
            <w:pPr>
              <w:pStyle w:val="TableText"/>
              <w:rPr>
                <w:rFonts w:cs="Arial"/>
              </w:rPr>
            </w:pPr>
            <w:r w:rsidRPr="00447782">
              <w:rPr>
                <w:rFonts w:cs="Arial"/>
              </w:rPr>
              <w:t>Customer Number</w:t>
            </w:r>
          </w:p>
        </w:tc>
      </w:tr>
    </w:tbl>
    <w:p w14:paraId="26BE993B"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93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3C"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3D" w14:textId="77777777" w:rsidR="00820EEF" w:rsidRPr="00447782" w:rsidRDefault="00820EEF" w:rsidP="00EC6FF6">
            <w:pPr>
              <w:pStyle w:val="TableText"/>
              <w:rPr>
                <w:rFonts w:cs="Arial"/>
              </w:rPr>
            </w:pPr>
            <w:r w:rsidRPr="00447782">
              <w:rPr>
                <w:rFonts w:cs="Arial"/>
              </w:rPr>
              <w:t>150</w:t>
            </w:r>
          </w:p>
        </w:tc>
      </w:tr>
      <w:tr w:rsidR="00820EEF" w:rsidRPr="007B512A" w14:paraId="26BE9941"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3F"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40" w14:textId="77777777" w:rsidR="00820EEF" w:rsidRPr="00447782" w:rsidRDefault="00820EEF" w:rsidP="00EC6FF6">
            <w:pPr>
              <w:pStyle w:val="TableText"/>
              <w:rPr>
                <w:rFonts w:cs="Arial"/>
              </w:rPr>
            </w:pPr>
            <w:r w:rsidRPr="00447782">
              <w:rPr>
                <w:rFonts w:cs="Arial"/>
              </w:rPr>
              <w:t>Installment Number</w:t>
            </w:r>
          </w:p>
        </w:tc>
      </w:tr>
      <w:tr w:rsidR="00820EEF" w:rsidRPr="007B512A" w14:paraId="26BE994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42"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43" w14:textId="77777777" w:rsidR="00820EEF" w:rsidRPr="00447782" w:rsidRDefault="00820EEF" w:rsidP="00EC6FF6">
            <w:pPr>
              <w:pStyle w:val="TableText"/>
              <w:rPr>
                <w:rFonts w:cs="Arial"/>
              </w:rPr>
            </w:pPr>
            <w:r w:rsidRPr="00447782">
              <w:rPr>
                <w:rFonts w:cs="Arial"/>
              </w:rPr>
              <w:t>P_INSTALLMENT_NUMBER</w:t>
            </w:r>
          </w:p>
        </w:tc>
      </w:tr>
      <w:tr w:rsidR="00820EEF" w:rsidRPr="007B512A" w14:paraId="26BE994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45"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46" w14:textId="77777777" w:rsidR="00820EEF" w:rsidRPr="00447782" w:rsidRDefault="00820EEF" w:rsidP="00EC6FF6">
            <w:pPr>
              <w:pStyle w:val="TableText"/>
              <w:rPr>
                <w:rFonts w:cs="Arial"/>
              </w:rPr>
            </w:pPr>
            <w:r w:rsidRPr="00447782">
              <w:rPr>
                <w:rFonts w:cs="Arial"/>
              </w:rPr>
              <w:t>7/Number</w:t>
            </w:r>
          </w:p>
        </w:tc>
      </w:tr>
      <w:tr w:rsidR="00820EEF" w:rsidRPr="007B512A" w14:paraId="26BE994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48"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49" w14:textId="77777777" w:rsidR="00820EEF" w:rsidRPr="00447782" w:rsidRDefault="00820EEF" w:rsidP="00EC6FF6">
            <w:pPr>
              <w:pStyle w:val="TableText"/>
              <w:rPr>
                <w:rFonts w:cs="Arial"/>
              </w:rPr>
            </w:pPr>
          </w:p>
        </w:tc>
      </w:tr>
      <w:tr w:rsidR="00820EEF" w:rsidRPr="007B512A" w14:paraId="26BE994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4B" w14:textId="77777777" w:rsidR="00820EEF" w:rsidRPr="00447782" w:rsidRDefault="00820EEF" w:rsidP="00EC6FF6">
            <w:pPr>
              <w:rPr>
                <w:rFonts w:cs="Arial"/>
                <w:b/>
                <w:sz w:val="20"/>
                <w:szCs w:val="20"/>
              </w:rPr>
            </w:pPr>
            <w:r w:rsidRPr="00447782">
              <w:rPr>
                <w:rFonts w:cs="Arial"/>
                <w:b/>
                <w:sz w:val="20"/>
                <w:szCs w:val="20"/>
              </w:rPr>
              <w:lastRenderedPageBreak/>
              <w:t>Required (Y/N)</w:t>
            </w:r>
          </w:p>
        </w:tc>
        <w:tc>
          <w:tcPr>
            <w:tcW w:w="4860" w:type="dxa"/>
            <w:tcBorders>
              <w:left w:val="single" w:sz="12" w:space="0" w:color="auto"/>
            </w:tcBorders>
          </w:tcPr>
          <w:p w14:paraId="26BE994C" w14:textId="77777777" w:rsidR="00820EEF" w:rsidRPr="00447782" w:rsidRDefault="00820EEF" w:rsidP="00EC6FF6">
            <w:pPr>
              <w:pStyle w:val="TableText"/>
              <w:rPr>
                <w:rFonts w:cs="Arial"/>
              </w:rPr>
            </w:pPr>
            <w:r w:rsidRPr="00447782">
              <w:rPr>
                <w:rFonts w:cs="Arial"/>
              </w:rPr>
              <w:t>N</w:t>
            </w:r>
          </w:p>
        </w:tc>
      </w:tr>
      <w:tr w:rsidR="00820EEF" w:rsidRPr="007B512A" w14:paraId="26BE995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4E"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4F" w14:textId="77777777" w:rsidR="00820EEF" w:rsidRPr="00447782" w:rsidRDefault="00820EEF" w:rsidP="00EC6FF6">
            <w:pPr>
              <w:pStyle w:val="TableText"/>
              <w:rPr>
                <w:rFonts w:cs="Arial"/>
              </w:rPr>
            </w:pPr>
            <w:r w:rsidRPr="00447782">
              <w:rPr>
                <w:rFonts w:cs="Arial"/>
              </w:rPr>
              <w:t>N</w:t>
            </w:r>
          </w:p>
        </w:tc>
      </w:tr>
      <w:tr w:rsidR="00820EEF" w:rsidRPr="007B512A" w14:paraId="26BE995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51"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52" w14:textId="77777777" w:rsidR="00820EEF" w:rsidRPr="00447782" w:rsidRDefault="00820EEF" w:rsidP="00EC6FF6">
            <w:pPr>
              <w:pStyle w:val="TableText"/>
              <w:rPr>
                <w:rFonts w:cs="Arial"/>
              </w:rPr>
            </w:pPr>
            <w:r w:rsidRPr="00447782">
              <w:rPr>
                <w:rFonts w:cs="Arial"/>
              </w:rPr>
              <w:t>Installment Number</w:t>
            </w:r>
          </w:p>
        </w:tc>
      </w:tr>
    </w:tbl>
    <w:p w14:paraId="26BE9954"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95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55"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56" w14:textId="77777777" w:rsidR="00820EEF" w:rsidRPr="00447782" w:rsidRDefault="00820EEF" w:rsidP="00EC6FF6">
            <w:pPr>
              <w:pStyle w:val="TableText"/>
              <w:rPr>
                <w:rFonts w:cs="Arial"/>
              </w:rPr>
            </w:pPr>
            <w:r w:rsidRPr="00447782">
              <w:rPr>
                <w:rFonts w:cs="Arial"/>
              </w:rPr>
              <w:t>160</w:t>
            </w:r>
          </w:p>
        </w:tc>
      </w:tr>
      <w:tr w:rsidR="00820EEF" w:rsidRPr="007B512A" w14:paraId="26BE995A"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58"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59" w14:textId="77777777" w:rsidR="00820EEF" w:rsidRPr="00447782" w:rsidRDefault="00820EEF" w:rsidP="00EC6FF6">
            <w:pPr>
              <w:pStyle w:val="TableText"/>
              <w:rPr>
                <w:rFonts w:cs="Arial"/>
              </w:rPr>
            </w:pPr>
            <w:r w:rsidRPr="00447782">
              <w:rPr>
                <w:rFonts w:cs="Arial"/>
              </w:rPr>
              <w:t>Open Invoices Only</w:t>
            </w:r>
          </w:p>
        </w:tc>
      </w:tr>
      <w:tr w:rsidR="00820EEF" w:rsidRPr="007B512A" w14:paraId="26BE995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5B"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5C" w14:textId="77777777" w:rsidR="00820EEF" w:rsidRPr="00447782" w:rsidRDefault="00820EEF" w:rsidP="00EC6FF6">
            <w:pPr>
              <w:pStyle w:val="TableText"/>
              <w:rPr>
                <w:rFonts w:cs="Arial"/>
              </w:rPr>
            </w:pPr>
            <w:r w:rsidRPr="00447782">
              <w:rPr>
                <w:rFonts w:cs="Arial"/>
              </w:rPr>
              <w:t>P_OPEN_INVOICE</w:t>
            </w:r>
          </w:p>
        </w:tc>
      </w:tr>
      <w:tr w:rsidR="00820EEF" w:rsidRPr="007B512A" w14:paraId="26BE996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5E"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5F" w14:textId="77777777" w:rsidR="00820EEF" w:rsidRPr="00447782" w:rsidRDefault="00820EEF" w:rsidP="00EC6FF6">
            <w:pPr>
              <w:pStyle w:val="TableText"/>
              <w:rPr>
                <w:rFonts w:cs="Arial"/>
              </w:rPr>
            </w:pPr>
            <w:r w:rsidRPr="00447782">
              <w:rPr>
                <w:rFonts w:cs="Arial"/>
              </w:rPr>
              <w:t>XXGIL_AR_SRS_RAXINV_ORDER_BY</w:t>
            </w:r>
          </w:p>
        </w:tc>
      </w:tr>
      <w:tr w:rsidR="00820EEF" w:rsidRPr="007B512A" w14:paraId="26BE996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61"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62" w14:textId="77777777" w:rsidR="00820EEF" w:rsidRPr="00447782" w:rsidRDefault="00820EEF" w:rsidP="00EC6FF6">
            <w:pPr>
              <w:pStyle w:val="TableText"/>
              <w:rPr>
                <w:rFonts w:cs="Arial"/>
              </w:rPr>
            </w:pPr>
            <w:r w:rsidRPr="00447782">
              <w:rPr>
                <w:rFonts w:cs="Arial"/>
              </w:rPr>
              <w:t>select meaning from fnd_lookups where lookup_type = 'YES_NO' and lookup_code = 'Y'</w:t>
            </w:r>
          </w:p>
        </w:tc>
      </w:tr>
      <w:tr w:rsidR="00820EEF" w:rsidRPr="007B512A" w14:paraId="26BE996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64"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65" w14:textId="77777777" w:rsidR="00820EEF" w:rsidRPr="00447782" w:rsidRDefault="00820EEF" w:rsidP="00EC6FF6">
            <w:pPr>
              <w:pStyle w:val="TableText"/>
              <w:rPr>
                <w:rFonts w:cs="Arial"/>
              </w:rPr>
            </w:pPr>
            <w:r w:rsidRPr="00447782">
              <w:rPr>
                <w:rFonts w:cs="Arial"/>
              </w:rPr>
              <w:t>Y</w:t>
            </w:r>
          </w:p>
        </w:tc>
      </w:tr>
      <w:tr w:rsidR="00820EEF" w:rsidRPr="007B512A" w14:paraId="26BE996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67"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68" w14:textId="77777777" w:rsidR="00820EEF" w:rsidRPr="00447782" w:rsidRDefault="00820EEF" w:rsidP="00EC6FF6">
            <w:pPr>
              <w:pStyle w:val="TableText"/>
              <w:rPr>
                <w:rFonts w:cs="Arial"/>
              </w:rPr>
            </w:pPr>
            <w:r w:rsidRPr="00447782">
              <w:rPr>
                <w:rFonts w:cs="Arial"/>
              </w:rPr>
              <w:t>N</w:t>
            </w:r>
          </w:p>
        </w:tc>
      </w:tr>
      <w:tr w:rsidR="00820EEF" w:rsidRPr="007B512A" w14:paraId="26BE996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6A"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6B" w14:textId="77777777" w:rsidR="00820EEF" w:rsidRPr="00447782" w:rsidRDefault="00820EEF" w:rsidP="00EC6FF6">
            <w:pPr>
              <w:pStyle w:val="TableText"/>
              <w:rPr>
                <w:rFonts w:cs="Arial"/>
              </w:rPr>
            </w:pPr>
            <w:r w:rsidRPr="00447782">
              <w:rPr>
                <w:rFonts w:cs="Arial"/>
              </w:rPr>
              <w:t>Open Invoices Only</w:t>
            </w:r>
          </w:p>
        </w:tc>
      </w:tr>
    </w:tbl>
    <w:p w14:paraId="26BE996D"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97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6E"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6F" w14:textId="77777777" w:rsidR="00820EEF" w:rsidRPr="00447782" w:rsidRDefault="00820EEF" w:rsidP="00EC6FF6">
            <w:pPr>
              <w:pStyle w:val="TableText"/>
              <w:rPr>
                <w:rFonts w:cs="Arial"/>
              </w:rPr>
            </w:pPr>
            <w:r w:rsidRPr="00447782">
              <w:rPr>
                <w:rFonts w:cs="Arial"/>
              </w:rPr>
              <w:t>170</w:t>
            </w:r>
          </w:p>
        </w:tc>
      </w:tr>
      <w:tr w:rsidR="00820EEF" w:rsidRPr="007B512A" w14:paraId="26BE9973"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71"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72" w14:textId="77777777" w:rsidR="00820EEF" w:rsidRPr="00447782" w:rsidRDefault="00820EEF" w:rsidP="00EC6FF6">
            <w:pPr>
              <w:pStyle w:val="TableText"/>
              <w:rPr>
                <w:rFonts w:cs="Arial"/>
              </w:rPr>
            </w:pPr>
            <w:r w:rsidRPr="00447782">
              <w:rPr>
                <w:rFonts w:cs="Arial"/>
              </w:rPr>
              <w:t>Print Tax Yes/No Flag</w:t>
            </w:r>
          </w:p>
        </w:tc>
      </w:tr>
      <w:tr w:rsidR="00820EEF" w:rsidRPr="007B512A" w14:paraId="26BE997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74"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75" w14:textId="77777777" w:rsidR="00820EEF" w:rsidRPr="00447782" w:rsidRDefault="00820EEF" w:rsidP="00EC6FF6">
            <w:pPr>
              <w:pStyle w:val="TableText"/>
              <w:rPr>
                <w:rFonts w:cs="Arial"/>
              </w:rPr>
            </w:pPr>
            <w:r w:rsidRPr="00447782">
              <w:rPr>
                <w:rFonts w:cs="Arial"/>
              </w:rPr>
              <w:t>P_CHECK_FOR_TAXYN</w:t>
            </w:r>
          </w:p>
        </w:tc>
      </w:tr>
      <w:tr w:rsidR="00820EEF" w:rsidRPr="007B512A" w14:paraId="26BE997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77"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78" w14:textId="77777777" w:rsidR="00820EEF" w:rsidRPr="00447782" w:rsidRDefault="00820EEF" w:rsidP="00EC6FF6">
            <w:pPr>
              <w:pStyle w:val="TableText"/>
              <w:rPr>
                <w:rFonts w:cs="Arial"/>
              </w:rPr>
            </w:pPr>
            <w:r w:rsidRPr="00447782">
              <w:rPr>
                <w:rFonts w:cs="Arial"/>
              </w:rPr>
              <w:t>AR_SRS_YES_NO</w:t>
            </w:r>
          </w:p>
        </w:tc>
      </w:tr>
      <w:tr w:rsidR="00820EEF" w:rsidRPr="007B512A" w14:paraId="26BE997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7A"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7B" w14:textId="77777777" w:rsidR="00820EEF" w:rsidRPr="00447782" w:rsidRDefault="00820EEF" w:rsidP="00EC6FF6">
            <w:pPr>
              <w:pStyle w:val="TableText"/>
              <w:rPr>
                <w:rFonts w:cs="Arial"/>
              </w:rPr>
            </w:pPr>
            <w:r w:rsidRPr="00447782">
              <w:rPr>
                <w:rFonts w:cs="Arial"/>
              </w:rPr>
              <w:t>select meaning from fnd_lookups where lookup_type = 'YES_NO' and lookup_code = 'N'</w:t>
            </w:r>
          </w:p>
        </w:tc>
      </w:tr>
      <w:tr w:rsidR="00820EEF" w:rsidRPr="007B512A" w14:paraId="26BE997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7D"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7E" w14:textId="77777777" w:rsidR="00820EEF" w:rsidRPr="00447782" w:rsidRDefault="00820EEF" w:rsidP="00EC6FF6">
            <w:pPr>
              <w:pStyle w:val="TableText"/>
              <w:rPr>
                <w:rFonts w:cs="Arial"/>
              </w:rPr>
            </w:pPr>
            <w:r w:rsidRPr="00447782">
              <w:rPr>
                <w:rFonts w:cs="Arial"/>
              </w:rPr>
              <w:t>Y</w:t>
            </w:r>
          </w:p>
        </w:tc>
      </w:tr>
      <w:tr w:rsidR="00820EEF" w:rsidRPr="007B512A" w14:paraId="26BE998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80"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81" w14:textId="77777777" w:rsidR="00820EEF" w:rsidRPr="00447782" w:rsidRDefault="00820EEF" w:rsidP="00EC6FF6">
            <w:pPr>
              <w:pStyle w:val="TableText"/>
              <w:rPr>
                <w:rFonts w:cs="Arial"/>
              </w:rPr>
            </w:pPr>
            <w:r w:rsidRPr="00447782">
              <w:rPr>
                <w:rFonts w:cs="Arial"/>
              </w:rPr>
              <w:t>N</w:t>
            </w:r>
          </w:p>
        </w:tc>
      </w:tr>
      <w:tr w:rsidR="00820EEF" w:rsidRPr="007B512A" w14:paraId="26BE998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83"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84" w14:textId="77777777" w:rsidR="00820EEF" w:rsidRPr="00447782" w:rsidRDefault="00820EEF" w:rsidP="00EC6FF6">
            <w:pPr>
              <w:pStyle w:val="TableText"/>
              <w:rPr>
                <w:rFonts w:cs="Arial"/>
              </w:rPr>
            </w:pPr>
            <w:r w:rsidRPr="00447782">
              <w:rPr>
                <w:rFonts w:cs="Arial"/>
              </w:rPr>
              <w:t>Print Tax Yes/No Flag</w:t>
            </w:r>
          </w:p>
        </w:tc>
      </w:tr>
    </w:tbl>
    <w:p w14:paraId="26BE9986"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98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87"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88" w14:textId="77777777" w:rsidR="00820EEF" w:rsidRPr="00447782" w:rsidRDefault="00820EEF" w:rsidP="00EC6FF6">
            <w:pPr>
              <w:pStyle w:val="TableText"/>
              <w:rPr>
                <w:rFonts w:cs="Arial"/>
              </w:rPr>
            </w:pPr>
            <w:r w:rsidRPr="00447782">
              <w:rPr>
                <w:rFonts w:cs="Arial"/>
              </w:rPr>
              <w:t>190</w:t>
            </w:r>
          </w:p>
        </w:tc>
      </w:tr>
      <w:tr w:rsidR="00820EEF" w:rsidRPr="007B512A" w14:paraId="26BE998C"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8A"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8B" w14:textId="77777777" w:rsidR="00820EEF" w:rsidRPr="00447782" w:rsidRDefault="00820EEF" w:rsidP="00EC6FF6">
            <w:pPr>
              <w:pStyle w:val="TableText"/>
              <w:rPr>
                <w:rFonts w:cs="Arial"/>
              </w:rPr>
            </w:pPr>
            <w:r w:rsidRPr="00447782">
              <w:rPr>
                <w:rFonts w:cs="Arial"/>
              </w:rPr>
              <w:t>Tax Registration Number</w:t>
            </w:r>
          </w:p>
        </w:tc>
      </w:tr>
      <w:tr w:rsidR="00820EEF" w:rsidRPr="007B512A" w14:paraId="26BE998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8D"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8E" w14:textId="77777777" w:rsidR="00820EEF" w:rsidRPr="00447782" w:rsidRDefault="00820EEF" w:rsidP="00EC6FF6">
            <w:pPr>
              <w:pStyle w:val="TableText"/>
              <w:rPr>
                <w:rFonts w:cs="Arial"/>
              </w:rPr>
            </w:pPr>
            <w:r w:rsidRPr="00447782">
              <w:rPr>
                <w:rFonts w:cs="Arial"/>
              </w:rPr>
              <w:t>P_TAX_REGISTRATION_NUMBER</w:t>
            </w:r>
          </w:p>
        </w:tc>
      </w:tr>
      <w:tr w:rsidR="00820EEF" w:rsidRPr="007B512A" w14:paraId="26BE999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90"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91" w14:textId="77777777" w:rsidR="00820EEF" w:rsidRPr="00447782" w:rsidRDefault="00820EEF" w:rsidP="00EC6FF6">
            <w:pPr>
              <w:pStyle w:val="TableText"/>
              <w:rPr>
                <w:rFonts w:cs="Arial"/>
              </w:rPr>
            </w:pPr>
            <w:r w:rsidRPr="00447782">
              <w:rPr>
                <w:rFonts w:cs="Arial"/>
              </w:rPr>
              <w:t>AP_SRS_ALPHANUMERIC_OPT</w:t>
            </w:r>
          </w:p>
        </w:tc>
      </w:tr>
      <w:tr w:rsidR="00820EEF" w:rsidRPr="007B512A" w14:paraId="26BE999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93"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94" w14:textId="77777777" w:rsidR="00820EEF" w:rsidRPr="00447782" w:rsidRDefault="00820EEF" w:rsidP="00EC6FF6">
            <w:pPr>
              <w:pStyle w:val="TableText"/>
              <w:rPr>
                <w:rFonts w:cs="Arial"/>
              </w:rPr>
            </w:pPr>
            <w:r w:rsidRPr="00447782">
              <w:rPr>
                <w:rFonts w:cs="Arial"/>
              </w:rPr>
              <w:t>SELECT TAX_REGISTRATION_NUMBER FROM AR_SYSTEM_PARAMETERS</w:t>
            </w:r>
          </w:p>
        </w:tc>
      </w:tr>
      <w:tr w:rsidR="00820EEF" w:rsidRPr="007B512A" w14:paraId="26BE999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96"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97" w14:textId="77777777" w:rsidR="00820EEF" w:rsidRPr="00447782" w:rsidRDefault="00820EEF" w:rsidP="00EC6FF6">
            <w:pPr>
              <w:pStyle w:val="TableText"/>
              <w:rPr>
                <w:rFonts w:cs="Arial"/>
              </w:rPr>
            </w:pPr>
            <w:r w:rsidRPr="00447782">
              <w:rPr>
                <w:rFonts w:cs="Arial"/>
              </w:rPr>
              <w:t>N</w:t>
            </w:r>
          </w:p>
        </w:tc>
      </w:tr>
      <w:tr w:rsidR="00820EEF" w:rsidRPr="00447782" w14:paraId="26BE999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99"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9A" w14:textId="77777777" w:rsidR="00820EEF" w:rsidRPr="00447782" w:rsidRDefault="00820EEF" w:rsidP="00EC6FF6">
            <w:pPr>
              <w:pStyle w:val="TableText"/>
              <w:rPr>
                <w:rFonts w:cs="Arial"/>
              </w:rPr>
            </w:pPr>
            <w:r w:rsidRPr="00447782">
              <w:rPr>
                <w:rFonts w:cs="Arial"/>
              </w:rPr>
              <w:t>N</w:t>
            </w:r>
          </w:p>
        </w:tc>
      </w:tr>
      <w:tr w:rsidR="00820EEF" w:rsidRPr="00447782" w14:paraId="26BE999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9C"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9D" w14:textId="77777777" w:rsidR="00820EEF" w:rsidRPr="00447782" w:rsidRDefault="00820EEF" w:rsidP="00EC6FF6">
            <w:pPr>
              <w:pStyle w:val="TableText"/>
              <w:rPr>
                <w:rFonts w:cs="Arial"/>
              </w:rPr>
            </w:pPr>
            <w:r w:rsidRPr="00447782">
              <w:rPr>
                <w:rFonts w:cs="Arial"/>
              </w:rPr>
              <w:t>Tax Registration Number</w:t>
            </w:r>
          </w:p>
        </w:tc>
      </w:tr>
    </w:tbl>
    <w:p w14:paraId="26BE999F" w14:textId="77777777" w:rsidR="00820EEF" w:rsidRPr="00447782" w:rsidRDefault="00820EEF" w:rsidP="00820EEF">
      <w:pPr>
        <w:pStyle w:val="BodyText"/>
        <w:rPr>
          <w:rFonts w:ascii="Arial" w:hAnsi="Arial" w:cs="Arial"/>
        </w:rPr>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447782" w14:paraId="26BE99A2"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A0"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A1" w14:textId="77777777" w:rsidR="00820EEF" w:rsidRPr="00447782" w:rsidRDefault="00820EEF" w:rsidP="00EC6FF6">
            <w:pPr>
              <w:pStyle w:val="TableText"/>
              <w:rPr>
                <w:rFonts w:cs="Arial"/>
              </w:rPr>
            </w:pPr>
            <w:r w:rsidRPr="00447782">
              <w:rPr>
                <w:rFonts w:cs="Arial"/>
              </w:rPr>
              <w:t>220</w:t>
            </w:r>
          </w:p>
        </w:tc>
      </w:tr>
      <w:tr w:rsidR="00820EEF" w:rsidRPr="00447782" w14:paraId="26BE99A5"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A3" w14:textId="77777777" w:rsidR="00820EEF" w:rsidRPr="00447782" w:rsidRDefault="00820EEF" w:rsidP="00EC6FF6">
            <w:pPr>
              <w:rPr>
                <w:rFonts w:cs="Arial"/>
                <w:b/>
                <w:sz w:val="20"/>
                <w:szCs w:val="20"/>
              </w:rPr>
            </w:pPr>
            <w:r w:rsidRPr="00447782">
              <w:rPr>
                <w:rFonts w:cs="Arial"/>
                <w:b/>
                <w:sz w:val="20"/>
                <w:szCs w:val="20"/>
              </w:rPr>
              <w:lastRenderedPageBreak/>
              <w:t>Parameter Name</w:t>
            </w:r>
          </w:p>
        </w:tc>
        <w:tc>
          <w:tcPr>
            <w:tcW w:w="4860" w:type="dxa"/>
            <w:tcBorders>
              <w:left w:val="single" w:sz="12" w:space="0" w:color="auto"/>
            </w:tcBorders>
          </w:tcPr>
          <w:p w14:paraId="26BE99A4" w14:textId="77777777" w:rsidR="00820EEF" w:rsidRPr="00447782" w:rsidRDefault="00820EEF" w:rsidP="00EC6FF6">
            <w:pPr>
              <w:pStyle w:val="TableText"/>
              <w:rPr>
                <w:rFonts w:cs="Arial"/>
              </w:rPr>
            </w:pPr>
            <w:r w:rsidRPr="00447782">
              <w:rPr>
                <w:rFonts w:cs="Arial"/>
              </w:rPr>
              <w:t>Number of alignment pages</w:t>
            </w:r>
          </w:p>
        </w:tc>
      </w:tr>
      <w:tr w:rsidR="00820EEF" w:rsidRPr="00447782" w14:paraId="26BE99A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A6"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A7" w14:textId="77777777" w:rsidR="00820EEF" w:rsidRPr="00447782" w:rsidRDefault="00820EEF" w:rsidP="00EC6FF6">
            <w:pPr>
              <w:pStyle w:val="TableText"/>
              <w:rPr>
                <w:rFonts w:cs="Arial"/>
              </w:rPr>
            </w:pPr>
            <w:r w:rsidRPr="00447782">
              <w:rPr>
                <w:rFonts w:cs="Arial"/>
              </w:rPr>
              <w:t>P_HEADER_PAGES</w:t>
            </w:r>
          </w:p>
        </w:tc>
      </w:tr>
      <w:tr w:rsidR="00820EEF" w:rsidRPr="00447782" w14:paraId="26BE99A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A9"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AA" w14:textId="77777777" w:rsidR="00820EEF" w:rsidRPr="00447782" w:rsidRDefault="00820EEF" w:rsidP="00EC6FF6">
            <w:pPr>
              <w:pStyle w:val="TableText"/>
              <w:rPr>
                <w:rFonts w:cs="Arial"/>
              </w:rPr>
            </w:pPr>
            <w:r w:rsidRPr="00447782">
              <w:rPr>
                <w:rFonts w:cs="Arial"/>
              </w:rPr>
              <w:t>FND_NUMBER15</w:t>
            </w:r>
          </w:p>
        </w:tc>
      </w:tr>
      <w:tr w:rsidR="00820EEF" w:rsidRPr="00447782" w14:paraId="26BE99A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AC"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AD" w14:textId="77777777" w:rsidR="00820EEF" w:rsidRPr="00447782" w:rsidRDefault="00820EEF" w:rsidP="00EC6FF6">
            <w:pPr>
              <w:pStyle w:val="TableText"/>
              <w:rPr>
                <w:rFonts w:cs="Arial"/>
              </w:rPr>
            </w:pPr>
            <w:r w:rsidRPr="00447782">
              <w:rPr>
                <w:rFonts w:cs="Arial"/>
              </w:rPr>
              <w:t>Constant - 1</w:t>
            </w:r>
          </w:p>
        </w:tc>
      </w:tr>
      <w:tr w:rsidR="00820EEF" w:rsidRPr="00447782" w14:paraId="26BE99B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AF"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B0" w14:textId="77777777" w:rsidR="00820EEF" w:rsidRPr="00447782" w:rsidRDefault="00820EEF" w:rsidP="00EC6FF6">
            <w:pPr>
              <w:pStyle w:val="TableText"/>
              <w:rPr>
                <w:rFonts w:cs="Arial"/>
              </w:rPr>
            </w:pPr>
            <w:r w:rsidRPr="00447782">
              <w:rPr>
                <w:rFonts w:cs="Arial"/>
              </w:rPr>
              <w:t>Y</w:t>
            </w:r>
          </w:p>
        </w:tc>
      </w:tr>
      <w:tr w:rsidR="00820EEF" w:rsidRPr="00447782" w14:paraId="26BE99B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B2"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B3" w14:textId="77777777" w:rsidR="00820EEF" w:rsidRPr="00447782" w:rsidRDefault="00820EEF" w:rsidP="00EC6FF6">
            <w:pPr>
              <w:pStyle w:val="TableText"/>
              <w:rPr>
                <w:rFonts w:cs="Arial"/>
              </w:rPr>
            </w:pPr>
            <w:r w:rsidRPr="00447782">
              <w:rPr>
                <w:rFonts w:cs="Arial"/>
              </w:rPr>
              <w:t>N</w:t>
            </w:r>
          </w:p>
        </w:tc>
      </w:tr>
      <w:tr w:rsidR="00820EEF" w:rsidRPr="00447782" w14:paraId="26BE99B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B5"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B6" w14:textId="77777777" w:rsidR="00820EEF" w:rsidRPr="00447782" w:rsidRDefault="00820EEF" w:rsidP="00EC6FF6">
            <w:pPr>
              <w:pStyle w:val="TableText"/>
              <w:rPr>
                <w:rFonts w:cs="Arial"/>
              </w:rPr>
            </w:pPr>
            <w:r w:rsidRPr="00447782">
              <w:rPr>
                <w:rFonts w:cs="Arial"/>
              </w:rPr>
              <w:t>Number of alignment pages</w:t>
            </w:r>
          </w:p>
        </w:tc>
      </w:tr>
    </w:tbl>
    <w:p w14:paraId="26BE99B8"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447782" w14:paraId="26BE99BB"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B9"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BA" w14:textId="77777777" w:rsidR="00820EEF" w:rsidRPr="00447782" w:rsidRDefault="00820EEF" w:rsidP="00EC6FF6">
            <w:pPr>
              <w:pStyle w:val="TableText"/>
              <w:rPr>
                <w:rFonts w:cs="Arial"/>
              </w:rPr>
            </w:pPr>
            <w:r w:rsidRPr="00447782">
              <w:rPr>
                <w:rFonts w:cs="Arial"/>
              </w:rPr>
              <w:t>290</w:t>
            </w:r>
          </w:p>
        </w:tc>
      </w:tr>
      <w:tr w:rsidR="00820EEF" w:rsidRPr="00447782" w14:paraId="26BE99BE"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BC"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BD" w14:textId="77777777" w:rsidR="00820EEF" w:rsidRPr="00447782" w:rsidRDefault="00820EEF" w:rsidP="00EC6FF6">
            <w:pPr>
              <w:pStyle w:val="TableText"/>
              <w:rPr>
                <w:rFonts w:cs="Arial"/>
              </w:rPr>
            </w:pPr>
            <w:r w:rsidRPr="00447782">
              <w:rPr>
                <w:rFonts w:cs="Arial"/>
              </w:rPr>
              <w:t>Diagnostics</w:t>
            </w:r>
          </w:p>
        </w:tc>
      </w:tr>
      <w:tr w:rsidR="00820EEF" w:rsidRPr="00447782" w14:paraId="26BE99C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BF"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C0" w14:textId="77777777" w:rsidR="00820EEF" w:rsidRPr="00447782" w:rsidRDefault="00820EEF" w:rsidP="00EC6FF6">
            <w:pPr>
              <w:pStyle w:val="TableText"/>
              <w:rPr>
                <w:rFonts w:cs="Arial"/>
              </w:rPr>
            </w:pPr>
            <w:r w:rsidRPr="00447782">
              <w:rPr>
                <w:rFonts w:cs="Arial"/>
              </w:rPr>
              <w:t>P_DEBUG_FLAG</w:t>
            </w:r>
          </w:p>
        </w:tc>
      </w:tr>
      <w:tr w:rsidR="00820EEF" w:rsidRPr="00447782" w14:paraId="26BE99C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C2"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C3" w14:textId="77777777" w:rsidR="00820EEF" w:rsidRPr="00447782" w:rsidRDefault="00820EEF" w:rsidP="00EC6FF6">
            <w:pPr>
              <w:pStyle w:val="TableText"/>
              <w:rPr>
                <w:rFonts w:cs="Arial"/>
              </w:rPr>
            </w:pPr>
            <w:r w:rsidRPr="00447782">
              <w:rPr>
                <w:rFonts w:cs="Arial"/>
              </w:rPr>
              <w:t>30 Characters Optional</w:t>
            </w:r>
          </w:p>
        </w:tc>
      </w:tr>
      <w:tr w:rsidR="00820EEF" w:rsidRPr="00447782" w14:paraId="26BE99C7"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C5"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C6" w14:textId="77777777" w:rsidR="00820EEF" w:rsidRPr="00447782" w:rsidRDefault="00820EEF" w:rsidP="00EC6FF6">
            <w:pPr>
              <w:pStyle w:val="TableText"/>
              <w:rPr>
                <w:rFonts w:cs="Arial"/>
              </w:rPr>
            </w:pPr>
            <w:r w:rsidRPr="00447782">
              <w:rPr>
                <w:rFonts w:cs="Arial"/>
              </w:rPr>
              <w:t>Constant - N</w:t>
            </w:r>
          </w:p>
        </w:tc>
      </w:tr>
      <w:tr w:rsidR="00820EEF" w:rsidRPr="00447782" w14:paraId="26BE99C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C8" w14:textId="77777777" w:rsidR="00820EEF" w:rsidRPr="00447782" w:rsidRDefault="00820EEF" w:rsidP="00EC6FF6">
            <w:pPr>
              <w:rPr>
                <w:rFonts w:cs="Arial"/>
                <w:b/>
                <w:sz w:val="20"/>
                <w:szCs w:val="20"/>
              </w:rPr>
            </w:pPr>
            <w:r w:rsidRPr="00447782">
              <w:rPr>
                <w:rFonts w:cs="Arial"/>
                <w:b/>
                <w:sz w:val="20"/>
                <w:szCs w:val="20"/>
              </w:rPr>
              <w:t>Required (Y/N)</w:t>
            </w:r>
          </w:p>
        </w:tc>
        <w:tc>
          <w:tcPr>
            <w:tcW w:w="4860" w:type="dxa"/>
            <w:tcBorders>
              <w:left w:val="single" w:sz="12" w:space="0" w:color="auto"/>
            </w:tcBorders>
          </w:tcPr>
          <w:p w14:paraId="26BE99C9" w14:textId="77777777" w:rsidR="00820EEF" w:rsidRPr="00447782" w:rsidRDefault="00820EEF" w:rsidP="00EC6FF6">
            <w:pPr>
              <w:pStyle w:val="TableText"/>
              <w:rPr>
                <w:rFonts w:cs="Arial"/>
              </w:rPr>
            </w:pPr>
            <w:r w:rsidRPr="00447782">
              <w:rPr>
                <w:rFonts w:cs="Arial"/>
              </w:rPr>
              <w:t>N</w:t>
            </w:r>
          </w:p>
        </w:tc>
      </w:tr>
      <w:tr w:rsidR="00820EEF" w:rsidRPr="00447782" w14:paraId="26BE99C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CB" w14:textId="77777777" w:rsidR="00820EEF" w:rsidRPr="00447782" w:rsidRDefault="00820EEF" w:rsidP="00EC6FF6">
            <w:pPr>
              <w:rPr>
                <w:rFonts w:cs="Arial"/>
                <w:b/>
                <w:sz w:val="20"/>
                <w:szCs w:val="20"/>
              </w:rPr>
            </w:pPr>
            <w:r w:rsidRPr="00447782">
              <w:rPr>
                <w:rFonts w:cs="Arial"/>
                <w:b/>
                <w:sz w:val="20"/>
                <w:szCs w:val="20"/>
              </w:rPr>
              <w:t>Display (Y/N)</w:t>
            </w:r>
          </w:p>
        </w:tc>
        <w:tc>
          <w:tcPr>
            <w:tcW w:w="4860" w:type="dxa"/>
            <w:tcBorders>
              <w:left w:val="single" w:sz="12" w:space="0" w:color="auto"/>
            </w:tcBorders>
          </w:tcPr>
          <w:p w14:paraId="26BE99CC" w14:textId="77777777" w:rsidR="00820EEF" w:rsidRPr="00447782" w:rsidRDefault="00820EEF" w:rsidP="00EC6FF6">
            <w:pPr>
              <w:pStyle w:val="TableText"/>
              <w:rPr>
                <w:rFonts w:cs="Arial"/>
              </w:rPr>
            </w:pPr>
            <w:r w:rsidRPr="00447782">
              <w:rPr>
                <w:rFonts w:cs="Arial"/>
              </w:rPr>
              <w:t>N</w:t>
            </w:r>
          </w:p>
        </w:tc>
      </w:tr>
      <w:tr w:rsidR="00820EEF" w:rsidRPr="00447782" w14:paraId="26BE99D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CE" w14:textId="77777777" w:rsidR="00820EEF" w:rsidRPr="00447782" w:rsidRDefault="00820EEF" w:rsidP="00EC6FF6">
            <w:pPr>
              <w:rPr>
                <w:rFonts w:cs="Arial"/>
                <w:b/>
                <w:sz w:val="20"/>
                <w:szCs w:val="20"/>
              </w:rPr>
            </w:pPr>
            <w:r w:rsidRPr="00447782">
              <w:rPr>
                <w:rFonts w:cs="Arial"/>
                <w:b/>
                <w:sz w:val="20"/>
                <w:szCs w:val="20"/>
              </w:rPr>
              <w:t>Prompt</w:t>
            </w:r>
          </w:p>
        </w:tc>
        <w:tc>
          <w:tcPr>
            <w:tcW w:w="4860" w:type="dxa"/>
            <w:tcBorders>
              <w:left w:val="single" w:sz="12" w:space="0" w:color="auto"/>
            </w:tcBorders>
          </w:tcPr>
          <w:p w14:paraId="26BE99CF" w14:textId="77777777" w:rsidR="00820EEF" w:rsidRPr="00447782" w:rsidRDefault="00820EEF" w:rsidP="00EC6FF6">
            <w:pPr>
              <w:pStyle w:val="TableText"/>
              <w:rPr>
                <w:rFonts w:cs="Arial"/>
              </w:rPr>
            </w:pPr>
            <w:r w:rsidRPr="00447782">
              <w:rPr>
                <w:rFonts w:cs="Arial"/>
              </w:rPr>
              <w:t>Diagnostics</w:t>
            </w:r>
          </w:p>
        </w:tc>
      </w:tr>
    </w:tbl>
    <w:p w14:paraId="26BE99D1" w14:textId="77777777" w:rsidR="00820EEF" w:rsidRPr="00447782" w:rsidRDefault="00820EEF" w:rsidP="00820EEF">
      <w:pPr>
        <w:pStyle w:val="BodyText"/>
        <w:rPr>
          <w:rFonts w:ascii="Arial" w:hAnsi="Arial" w:cs="Arial"/>
        </w:rPr>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447782" w14:paraId="26BE99D4"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D2" w14:textId="77777777" w:rsidR="00820EEF" w:rsidRPr="00447782" w:rsidRDefault="00820EEF" w:rsidP="00EC6FF6">
            <w:pPr>
              <w:rPr>
                <w:rFonts w:cs="Arial"/>
                <w:b/>
                <w:sz w:val="20"/>
                <w:szCs w:val="20"/>
              </w:rPr>
            </w:pPr>
            <w:r w:rsidRPr="00447782">
              <w:rPr>
                <w:rFonts w:cs="Arial"/>
                <w:b/>
                <w:sz w:val="20"/>
                <w:szCs w:val="20"/>
              </w:rPr>
              <w:t>Seq</w:t>
            </w:r>
          </w:p>
        </w:tc>
        <w:tc>
          <w:tcPr>
            <w:tcW w:w="4860" w:type="dxa"/>
            <w:tcBorders>
              <w:left w:val="single" w:sz="12" w:space="0" w:color="auto"/>
            </w:tcBorders>
          </w:tcPr>
          <w:p w14:paraId="26BE99D3" w14:textId="77777777" w:rsidR="00820EEF" w:rsidRPr="00447782" w:rsidRDefault="00820EEF" w:rsidP="00EC6FF6">
            <w:pPr>
              <w:pStyle w:val="TableText"/>
              <w:rPr>
                <w:rFonts w:cs="Arial"/>
              </w:rPr>
            </w:pPr>
            <w:r w:rsidRPr="00447782">
              <w:rPr>
                <w:rFonts w:cs="Arial"/>
              </w:rPr>
              <w:t>300</w:t>
            </w:r>
          </w:p>
        </w:tc>
      </w:tr>
      <w:tr w:rsidR="00820EEF" w:rsidRPr="00447782" w14:paraId="26BE99D7"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D5" w14:textId="77777777" w:rsidR="00820EEF" w:rsidRPr="00447782" w:rsidRDefault="00820EEF" w:rsidP="00EC6FF6">
            <w:pPr>
              <w:rPr>
                <w:rFonts w:cs="Arial"/>
                <w:b/>
                <w:sz w:val="20"/>
                <w:szCs w:val="20"/>
              </w:rPr>
            </w:pPr>
            <w:r w:rsidRPr="00447782">
              <w:rPr>
                <w:rFonts w:cs="Arial"/>
                <w:b/>
                <w:sz w:val="20"/>
                <w:szCs w:val="20"/>
              </w:rPr>
              <w:t>Parameter Name</w:t>
            </w:r>
          </w:p>
        </w:tc>
        <w:tc>
          <w:tcPr>
            <w:tcW w:w="4860" w:type="dxa"/>
            <w:tcBorders>
              <w:left w:val="single" w:sz="12" w:space="0" w:color="auto"/>
            </w:tcBorders>
          </w:tcPr>
          <w:p w14:paraId="26BE99D6" w14:textId="77777777" w:rsidR="00820EEF" w:rsidRPr="00447782" w:rsidRDefault="00820EEF" w:rsidP="00EC6FF6">
            <w:pPr>
              <w:pStyle w:val="TableText"/>
              <w:rPr>
                <w:rFonts w:cs="Arial"/>
              </w:rPr>
            </w:pPr>
            <w:r w:rsidRPr="00447782">
              <w:rPr>
                <w:rFonts w:cs="Arial"/>
              </w:rPr>
              <w:t>Message Level</w:t>
            </w:r>
          </w:p>
        </w:tc>
      </w:tr>
      <w:tr w:rsidR="00820EEF" w:rsidRPr="00447782" w14:paraId="26BE99DA"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D8" w14:textId="77777777" w:rsidR="00820EEF" w:rsidRPr="00447782" w:rsidRDefault="00820EEF" w:rsidP="00EC6FF6">
            <w:pPr>
              <w:rPr>
                <w:rFonts w:cs="Arial"/>
                <w:b/>
                <w:sz w:val="20"/>
                <w:szCs w:val="20"/>
              </w:rPr>
            </w:pPr>
            <w:r w:rsidRPr="00447782">
              <w:rPr>
                <w:rFonts w:cs="Arial"/>
                <w:b/>
                <w:sz w:val="20"/>
                <w:szCs w:val="20"/>
              </w:rPr>
              <w:t>Parameter</w:t>
            </w:r>
          </w:p>
        </w:tc>
        <w:tc>
          <w:tcPr>
            <w:tcW w:w="4860" w:type="dxa"/>
            <w:tcBorders>
              <w:left w:val="single" w:sz="12" w:space="0" w:color="auto"/>
            </w:tcBorders>
          </w:tcPr>
          <w:p w14:paraId="26BE99D9" w14:textId="77777777" w:rsidR="00820EEF" w:rsidRPr="00447782" w:rsidRDefault="00820EEF" w:rsidP="00EC6FF6">
            <w:pPr>
              <w:pStyle w:val="TableText"/>
              <w:rPr>
                <w:rFonts w:cs="Arial"/>
              </w:rPr>
            </w:pPr>
            <w:r w:rsidRPr="00447782">
              <w:rPr>
                <w:rFonts w:cs="Arial"/>
              </w:rPr>
              <w:t>P_MESSAGE_LEVEL</w:t>
            </w:r>
          </w:p>
        </w:tc>
      </w:tr>
      <w:tr w:rsidR="00820EEF" w:rsidRPr="00447782" w14:paraId="26BE99DD"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DB" w14:textId="77777777" w:rsidR="00820EEF" w:rsidRPr="00447782" w:rsidRDefault="00820EEF" w:rsidP="00EC6FF6">
            <w:pPr>
              <w:rPr>
                <w:rFonts w:cs="Arial"/>
                <w:b/>
                <w:sz w:val="20"/>
                <w:szCs w:val="20"/>
              </w:rPr>
            </w:pPr>
            <w:r w:rsidRPr="00447782">
              <w:rPr>
                <w:rFonts w:cs="Arial"/>
                <w:b/>
                <w:sz w:val="20"/>
                <w:szCs w:val="20"/>
              </w:rPr>
              <w:t>Value Set/Item Class</w:t>
            </w:r>
          </w:p>
        </w:tc>
        <w:tc>
          <w:tcPr>
            <w:tcW w:w="4860" w:type="dxa"/>
            <w:tcBorders>
              <w:left w:val="single" w:sz="12" w:space="0" w:color="auto"/>
            </w:tcBorders>
          </w:tcPr>
          <w:p w14:paraId="26BE99DC" w14:textId="77777777" w:rsidR="00820EEF" w:rsidRPr="00447782" w:rsidRDefault="00820EEF" w:rsidP="00EC6FF6">
            <w:pPr>
              <w:pStyle w:val="TableText"/>
              <w:rPr>
                <w:rFonts w:cs="Arial"/>
              </w:rPr>
            </w:pPr>
            <w:r w:rsidRPr="00447782">
              <w:rPr>
                <w:rFonts w:cs="Arial"/>
              </w:rPr>
              <w:t>7/Number</w:t>
            </w:r>
          </w:p>
        </w:tc>
      </w:tr>
      <w:tr w:rsidR="00820EEF" w:rsidRPr="00447782" w14:paraId="26BE99E0"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DE" w14:textId="77777777" w:rsidR="00820EEF" w:rsidRPr="00447782" w:rsidRDefault="00820EEF" w:rsidP="00EC6FF6">
            <w:pPr>
              <w:rPr>
                <w:rFonts w:cs="Arial"/>
                <w:b/>
                <w:sz w:val="20"/>
                <w:szCs w:val="20"/>
              </w:rPr>
            </w:pPr>
            <w:r w:rsidRPr="00447782">
              <w:rPr>
                <w:rFonts w:cs="Arial"/>
                <w:b/>
                <w:sz w:val="20"/>
                <w:szCs w:val="20"/>
              </w:rPr>
              <w:t>Default Value</w:t>
            </w:r>
          </w:p>
        </w:tc>
        <w:tc>
          <w:tcPr>
            <w:tcW w:w="4860" w:type="dxa"/>
            <w:tcBorders>
              <w:left w:val="single" w:sz="12" w:space="0" w:color="auto"/>
            </w:tcBorders>
          </w:tcPr>
          <w:p w14:paraId="26BE99DF" w14:textId="77777777" w:rsidR="00820EEF" w:rsidRPr="00447782" w:rsidRDefault="00820EEF" w:rsidP="00EC6FF6">
            <w:pPr>
              <w:pStyle w:val="TableText"/>
              <w:rPr>
                <w:rFonts w:cs="Arial"/>
              </w:rPr>
            </w:pPr>
            <w:r w:rsidRPr="00447782">
              <w:rPr>
                <w:rFonts w:cs="Arial"/>
              </w:rPr>
              <w:t>Constant - 10</w:t>
            </w:r>
          </w:p>
        </w:tc>
      </w:tr>
      <w:tr w:rsidR="00820EEF" w:rsidRPr="00365A09" w14:paraId="26BE99E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E1" w14:textId="77777777" w:rsidR="00820EEF" w:rsidRPr="00365A09" w:rsidRDefault="00820EEF" w:rsidP="00EC6FF6">
            <w:pPr>
              <w:rPr>
                <w:rFonts w:cs="Arial"/>
                <w:b/>
                <w:sz w:val="20"/>
                <w:szCs w:val="20"/>
              </w:rPr>
            </w:pPr>
            <w:r w:rsidRPr="00365A09">
              <w:rPr>
                <w:rFonts w:cs="Arial"/>
                <w:b/>
                <w:sz w:val="20"/>
                <w:szCs w:val="20"/>
              </w:rPr>
              <w:t>Required (Y/N)</w:t>
            </w:r>
          </w:p>
        </w:tc>
        <w:tc>
          <w:tcPr>
            <w:tcW w:w="4860" w:type="dxa"/>
            <w:tcBorders>
              <w:left w:val="single" w:sz="12" w:space="0" w:color="auto"/>
            </w:tcBorders>
          </w:tcPr>
          <w:p w14:paraId="26BE99E2" w14:textId="77777777" w:rsidR="00820EEF" w:rsidRPr="00365A09" w:rsidRDefault="00820EEF" w:rsidP="00EC6FF6">
            <w:pPr>
              <w:pStyle w:val="TableText"/>
              <w:rPr>
                <w:rFonts w:cs="Arial"/>
              </w:rPr>
            </w:pPr>
            <w:r w:rsidRPr="00365A09">
              <w:rPr>
                <w:rFonts w:cs="Arial"/>
              </w:rPr>
              <w:t>N</w:t>
            </w:r>
          </w:p>
        </w:tc>
      </w:tr>
      <w:tr w:rsidR="00820EEF" w:rsidRPr="00365A09" w14:paraId="26BE99E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E4" w14:textId="77777777" w:rsidR="00820EEF" w:rsidRPr="00365A09" w:rsidRDefault="00820EEF" w:rsidP="00EC6FF6">
            <w:pPr>
              <w:rPr>
                <w:rFonts w:cs="Arial"/>
                <w:b/>
                <w:sz w:val="20"/>
                <w:szCs w:val="20"/>
              </w:rPr>
            </w:pPr>
            <w:r w:rsidRPr="00365A09">
              <w:rPr>
                <w:rFonts w:cs="Arial"/>
                <w:b/>
                <w:sz w:val="20"/>
                <w:szCs w:val="20"/>
              </w:rPr>
              <w:t>Display (Y/N)</w:t>
            </w:r>
          </w:p>
        </w:tc>
        <w:tc>
          <w:tcPr>
            <w:tcW w:w="4860" w:type="dxa"/>
            <w:tcBorders>
              <w:left w:val="single" w:sz="12" w:space="0" w:color="auto"/>
            </w:tcBorders>
          </w:tcPr>
          <w:p w14:paraId="26BE99E5" w14:textId="77777777" w:rsidR="00820EEF" w:rsidRPr="00365A09" w:rsidRDefault="00820EEF" w:rsidP="00EC6FF6">
            <w:pPr>
              <w:pStyle w:val="TableText"/>
              <w:rPr>
                <w:rFonts w:cs="Arial"/>
              </w:rPr>
            </w:pPr>
            <w:r w:rsidRPr="00365A09">
              <w:rPr>
                <w:rFonts w:cs="Arial"/>
              </w:rPr>
              <w:t>N</w:t>
            </w:r>
          </w:p>
        </w:tc>
      </w:tr>
      <w:tr w:rsidR="00820EEF" w:rsidRPr="00365A09" w14:paraId="26BE99E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E7" w14:textId="77777777" w:rsidR="00820EEF" w:rsidRPr="00365A09" w:rsidRDefault="00820EEF" w:rsidP="00EC6FF6">
            <w:pPr>
              <w:rPr>
                <w:rFonts w:cs="Arial"/>
                <w:b/>
                <w:sz w:val="20"/>
                <w:szCs w:val="20"/>
              </w:rPr>
            </w:pPr>
            <w:r w:rsidRPr="00365A09">
              <w:rPr>
                <w:rFonts w:cs="Arial"/>
                <w:b/>
                <w:sz w:val="20"/>
                <w:szCs w:val="20"/>
              </w:rPr>
              <w:t>Prompt</w:t>
            </w:r>
          </w:p>
        </w:tc>
        <w:tc>
          <w:tcPr>
            <w:tcW w:w="4860" w:type="dxa"/>
            <w:tcBorders>
              <w:left w:val="single" w:sz="12" w:space="0" w:color="auto"/>
            </w:tcBorders>
          </w:tcPr>
          <w:p w14:paraId="26BE99E8" w14:textId="77777777" w:rsidR="00820EEF" w:rsidRPr="00365A09" w:rsidRDefault="00820EEF" w:rsidP="00EC6FF6">
            <w:pPr>
              <w:pStyle w:val="TableText"/>
              <w:rPr>
                <w:rFonts w:cs="Arial"/>
              </w:rPr>
            </w:pPr>
            <w:r w:rsidRPr="00365A09">
              <w:rPr>
                <w:rFonts w:cs="Arial"/>
              </w:rPr>
              <w:t>Message Level</w:t>
            </w:r>
          </w:p>
        </w:tc>
      </w:tr>
    </w:tbl>
    <w:p w14:paraId="26BE99EA" w14:textId="77777777" w:rsidR="00820EEF" w:rsidRPr="00365A09" w:rsidRDefault="00820EEF" w:rsidP="00820EEF">
      <w:pPr>
        <w:pStyle w:val="BodyText"/>
        <w:rPr>
          <w:rFonts w:ascii="Arial" w:hAnsi="Arial" w:cs="Arial"/>
        </w:rPr>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365A09" w14:paraId="26BE99ED"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EB" w14:textId="77777777" w:rsidR="00820EEF" w:rsidRPr="00365A09" w:rsidRDefault="00820EEF" w:rsidP="00EC6FF6">
            <w:pPr>
              <w:rPr>
                <w:rFonts w:cs="Arial"/>
                <w:b/>
                <w:sz w:val="20"/>
                <w:szCs w:val="20"/>
              </w:rPr>
            </w:pPr>
            <w:r w:rsidRPr="00365A09">
              <w:rPr>
                <w:rFonts w:cs="Arial"/>
                <w:b/>
                <w:sz w:val="20"/>
                <w:szCs w:val="20"/>
              </w:rPr>
              <w:t>Seq</w:t>
            </w:r>
          </w:p>
        </w:tc>
        <w:tc>
          <w:tcPr>
            <w:tcW w:w="4860" w:type="dxa"/>
            <w:tcBorders>
              <w:left w:val="single" w:sz="12" w:space="0" w:color="auto"/>
            </w:tcBorders>
          </w:tcPr>
          <w:p w14:paraId="26BE99EC" w14:textId="77777777" w:rsidR="00820EEF" w:rsidRPr="00365A09" w:rsidRDefault="00820EEF" w:rsidP="00EC6FF6">
            <w:pPr>
              <w:pStyle w:val="TableText"/>
              <w:rPr>
                <w:rFonts w:cs="Arial"/>
              </w:rPr>
            </w:pPr>
            <w:r w:rsidRPr="00365A09">
              <w:rPr>
                <w:rFonts w:cs="Arial"/>
              </w:rPr>
              <w:t>310</w:t>
            </w:r>
          </w:p>
        </w:tc>
      </w:tr>
      <w:tr w:rsidR="00820EEF" w:rsidRPr="00365A09" w14:paraId="26BE99F0"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9EE" w14:textId="77777777" w:rsidR="00820EEF" w:rsidRPr="00365A09" w:rsidRDefault="00820EEF" w:rsidP="00EC6FF6">
            <w:pPr>
              <w:rPr>
                <w:rFonts w:cs="Arial"/>
                <w:b/>
                <w:sz w:val="20"/>
                <w:szCs w:val="20"/>
              </w:rPr>
            </w:pPr>
            <w:r w:rsidRPr="00365A09">
              <w:rPr>
                <w:rFonts w:cs="Arial"/>
                <w:b/>
                <w:sz w:val="20"/>
                <w:szCs w:val="20"/>
              </w:rPr>
              <w:t>Parameter Name</w:t>
            </w:r>
          </w:p>
        </w:tc>
        <w:tc>
          <w:tcPr>
            <w:tcW w:w="4860" w:type="dxa"/>
            <w:tcBorders>
              <w:left w:val="single" w:sz="12" w:space="0" w:color="auto"/>
            </w:tcBorders>
          </w:tcPr>
          <w:p w14:paraId="26BE99EF" w14:textId="77777777" w:rsidR="00820EEF" w:rsidRPr="00365A09" w:rsidRDefault="00820EEF" w:rsidP="00EC6FF6">
            <w:pPr>
              <w:pStyle w:val="TableText"/>
              <w:rPr>
                <w:rFonts w:cs="Arial"/>
              </w:rPr>
            </w:pPr>
            <w:r w:rsidRPr="00365A09">
              <w:rPr>
                <w:rFonts w:cs="Arial"/>
              </w:rPr>
              <w:t>Random Invoices Flag</w:t>
            </w:r>
          </w:p>
        </w:tc>
      </w:tr>
      <w:tr w:rsidR="00820EEF" w:rsidRPr="00365A09" w14:paraId="26BE99F3"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F1" w14:textId="77777777" w:rsidR="00820EEF" w:rsidRPr="00365A09" w:rsidRDefault="00820EEF" w:rsidP="00EC6FF6">
            <w:pPr>
              <w:rPr>
                <w:rFonts w:cs="Arial"/>
                <w:b/>
                <w:sz w:val="20"/>
                <w:szCs w:val="20"/>
              </w:rPr>
            </w:pPr>
            <w:r w:rsidRPr="00365A09">
              <w:rPr>
                <w:rFonts w:cs="Arial"/>
                <w:b/>
                <w:sz w:val="20"/>
                <w:szCs w:val="20"/>
              </w:rPr>
              <w:t>Parameter</w:t>
            </w:r>
          </w:p>
        </w:tc>
        <w:tc>
          <w:tcPr>
            <w:tcW w:w="4860" w:type="dxa"/>
            <w:tcBorders>
              <w:left w:val="single" w:sz="12" w:space="0" w:color="auto"/>
            </w:tcBorders>
          </w:tcPr>
          <w:p w14:paraId="26BE99F2" w14:textId="77777777" w:rsidR="00820EEF" w:rsidRPr="00365A09" w:rsidRDefault="00820EEF" w:rsidP="00EC6FF6">
            <w:pPr>
              <w:pStyle w:val="TableText"/>
              <w:rPr>
                <w:rFonts w:cs="Arial"/>
              </w:rPr>
            </w:pPr>
            <w:r w:rsidRPr="00365A09">
              <w:rPr>
                <w:rFonts w:cs="Arial"/>
              </w:rPr>
              <w:t>P_RANDOM_INVOICES_FLAG</w:t>
            </w:r>
          </w:p>
        </w:tc>
      </w:tr>
      <w:tr w:rsidR="00820EEF" w:rsidRPr="00365A09" w14:paraId="26BE99F6"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F4" w14:textId="77777777" w:rsidR="00820EEF" w:rsidRPr="00365A09" w:rsidRDefault="00820EEF" w:rsidP="00EC6FF6">
            <w:pPr>
              <w:rPr>
                <w:rFonts w:cs="Arial"/>
                <w:b/>
                <w:sz w:val="20"/>
                <w:szCs w:val="20"/>
              </w:rPr>
            </w:pPr>
            <w:r w:rsidRPr="00365A09">
              <w:rPr>
                <w:rFonts w:cs="Arial"/>
                <w:b/>
                <w:sz w:val="20"/>
                <w:szCs w:val="20"/>
              </w:rPr>
              <w:t>Value Set/Item Class</w:t>
            </w:r>
          </w:p>
        </w:tc>
        <w:tc>
          <w:tcPr>
            <w:tcW w:w="4860" w:type="dxa"/>
            <w:tcBorders>
              <w:left w:val="single" w:sz="12" w:space="0" w:color="auto"/>
            </w:tcBorders>
          </w:tcPr>
          <w:p w14:paraId="26BE99F5" w14:textId="77777777" w:rsidR="00820EEF" w:rsidRPr="00365A09" w:rsidRDefault="00820EEF" w:rsidP="00EC6FF6">
            <w:pPr>
              <w:pStyle w:val="TableText"/>
              <w:rPr>
                <w:rFonts w:cs="Arial"/>
              </w:rPr>
            </w:pPr>
            <w:r w:rsidRPr="00365A09">
              <w:rPr>
                <w:rFonts w:cs="Arial"/>
              </w:rPr>
              <w:t>AR_SRS_YES_NO</w:t>
            </w:r>
          </w:p>
        </w:tc>
      </w:tr>
      <w:tr w:rsidR="00820EEF" w:rsidRPr="00365A09" w14:paraId="26BE99F9"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F7" w14:textId="77777777" w:rsidR="00820EEF" w:rsidRPr="00365A09" w:rsidRDefault="00820EEF" w:rsidP="00EC6FF6">
            <w:pPr>
              <w:rPr>
                <w:rFonts w:cs="Arial"/>
                <w:b/>
                <w:sz w:val="20"/>
                <w:szCs w:val="20"/>
              </w:rPr>
            </w:pPr>
            <w:r w:rsidRPr="00365A09">
              <w:rPr>
                <w:rFonts w:cs="Arial"/>
                <w:b/>
                <w:sz w:val="20"/>
                <w:szCs w:val="20"/>
              </w:rPr>
              <w:t>Default Value</w:t>
            </w:r>
          </w:p>
        </w:tc>
        <w:tc>
          <w:tcPr>
            <w:tcW w:w="4860" w:type="dxa"/>
            <w:tcBorders>
              <w:left w:val="single" w:sz="12" w:space="0" w:color="auto"/>
            </w:tcBorders>
          </w:tcPr>
          <w:p w14:paraId="26BE99F8" w14:textId="77777777" w:rsidR="00820EEF" w:rsidRPr="00365A09" w:rsidRDefault="00820EEF" w:rsidP="00EC6FF6">
            <w:pPr>
              <w:pStyle w:val="TableText"/>
              <w:rPr>
                <w:rFonts w:cs="Arial"/>
              </w:rPr>
            </w:pPr>
          </w:p>
        </w:tc>
      </w:tr>
      <w:tr w:rsidR="00820EEF" w:rsidRPr="00365A09" w14:paraId="26BE99F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FA" w14:textId="77777777" w:rsidR="00820EEF" w:rsidRPr="00365A09" w:rsidRDefault="00820EEF" w:rsidP="00EC6FF6">
            <w:pPr>
              <w:rPr>
                <w:rFonts w:cs="Arial"/>
                <w:b/>
                <w:sz w:val="20"/>
                <w:szCs w:val="20"/>
              </w:rPr>
            </w:pPr>
            <w:r w:rsidRPr="00365A09">
              <w:rPr>
                <w:rFonts w:cs="Arial"/>
                <w:b/>
                <w:sz w:val="20"/>
                <w:szCs w:val="20"/>
              </w:rPr>
              <w:t>Required (Y/N)</w:t>
            </w:r>
          </w:p>
        </w:tc>
        <w:tc>
          <w:tcPr>
            <w:tcW w:w="4860" w:type="dxa"/>
            <w:tcBorders>
              <w:left w:val="single" w:sz="12" w:space="0" w:color="auto"/>
            </w:tcBorders>
          </w:tcPr>
          <w:p w14:paraId="26BE99FB" w14:textId="77777777" w:rsidR="00820EEF" w:rsidRPr="00365A09" w:rsidRDefault="00820EEF" w:rsidP="00EC6FF6">
            <w:pPr>
              <w:pStyle w:val="TableText"/>
              <w:rPr>
                <w:rFonts w:cs="Arial"/>
              </w:rPr>
            </w:pPr>
            <w:r w:rsidRPr="00365A09">
              <w:rPr>
                <w:rFonts w:cs="Arial"/>
              </w:rPr>
              <w:t>N</w:t>
            </w:r>
          </w:p>
        </w:tc>
      </w:tr>
      <w:tr w:rsidR="00820EEF" w:rsidRPr="00365A09" w14:paraId="26BE99F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9FD" w14:textId="77777777" w:rsidR="00820EEF" w:rsidRPr="00365A09" w:rsidRDefault="00820EEF" w:rsidP="00EC6FF6">
            <w:pPr>
              <w:rPr>
                <w:rFonts w:cs="Arial"/>
                <w:b/>
                <w:sz w:val="20"/>
                <w:szCs w:val="20"/>
              </w:rPr>
            </w:pPr>
            <w:r w:rsidRPr="00365A09">
              <w:rPr>
                <w:rFonts w:cs="Arial"/>
                <w:b/>
                <w:sz w:val="20"/>
                <w:szCs w:val="20"/>
              </w:rPr>
              <w:t>Display (Y/N)</w:t>
            </w:r>
          </w:p>
        </w:tc>
        <w:tc>
          <w:tcPr>
            <w:tcW w:w="4860" w:type="dxa"/>
            <w:tcBorders>
              <w:left w:val="single" w:sz="12" w:space="0" w:color="auto"/>
            </w:tcBorders>
          </w:tcPr>
          <w:p w14:paraId="26BE99FE" w14:textId="77777777" w:rsidR="00820EEF" w:rsidRPr="00365A09" w:rsidRDefault="00820EEF" w:rsidP="00EC6FF6">
            <w:pPr>
              <w:pStyle w:val="TableText"/>
              <w:rPr>
                <w:rFonts w:cs="Arial"/>
              </w:rPr>
            </w:pPr>
            <w:r w:rsidRPr="00365A09">
              <w:rPr>
                <w:rFonts w:cs="Arial"/>
              </w:rPr>
              <w:t>N</w:t>
            </w:r>
          </w:p>
        </w:tc>
      </w:tr>
      <w:tr w:rsidR="00820EEF" w:rsidRPr="00365A09" w14:paraId="26BE9A0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00" w14:textId="77777777" w:rsidR="00820EEF" w:rsidRPr="00365A09" w:rsidRDefault="00820EEF" w:rsidP="00EC6FF6">
            <w:pPr>
              <w:rPr>
                <w:rFonts w:cs="Arial"/>
                <w:b/>
                <w:sz w:val="20"/>
                <w:szCs w:val="20"/>
              </w:rPr>
            </w:pPr>
            <w:r w:rsidRPr="00365A09">
              <w:rPr>
                <w:rFonts w:cs="Arial"/>
                <w:b/>
                <w:sz w:val="20"/>
                <w:szCs w:val="20"/>
              </w:rPr>
              <w:t>Prompt</w:t>
            </w:r>
          </w:p>
        </w:tc>
        <w:tc>
          <w:tcPr>
            <w:tcW w:w="4860" w:type="dxa"/>
            <w:tcBorders>
              <w:left w:val="single" w:sz="12" w:space="0" w:color="auto"/>
            </w:tcBorders>
          </w:tcPr>
          <w:p w14:paraId="26BE9A01" w14:textId="77777777" w:rsidR="00820EEF" w:rsidRPr="00365A09" w:rsidRDefault="00820EEF" w:rsidP="00EC6FF6">
            <w:pPr>
              <w:pStyle w:val="TableText"/>
              <w:rPr>
                <w:rFonts w:cs="Arial"/>
              </w:rPr>
            </w:pPr>
            <w:r w:rsidRPr="00365A09">
              <w:rPr>
                <w:rFonts w:cs="Arial"/>
              </w:rPr>
              <w:t>Random Invoices Flag</w:t>
            </w:r>
          </w:p>
        </w:tc>
      </w:tr>
    </w:tbl>
    <w:p w14:paraId="26BE9A03" w14:textId="77777777" w:rsidR="00820EEF" w:rsidRDefault="00820EEF" w:rsidP="00820EEF">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820EEF" w:rsidRPr="007B512A" w14:paraId="26BE9A06"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A04" w14:textId="77777777" w:rsidR="00820EEF" w:rsidRPr="00365A09" w:rsidRDefault="00820EEF" w:rsidP="00EC6FF6">
            <w:pPr>
              <w:rPr>
                <w:rFonts w:cs="Arial"/>
                <w:b/>
                <w:sz w:val="20"/>
                <w:szCs w:val="20"/>
              </w:rPr>
            </w:pPr>
            <w:r w:rsidRPr="00365A09">
              <w:rPr>
                <w:rFonts w:cs="Arial"/>
                <w:b/>
                <w:sz w:val="20"/>
                <w:szCs w:val="20"/>
              </w:rPr>
              <w:t>Seq</w:t>
            </w:r>
          </w:p>
        </w:tc>
        <w:tc>
          <w:tcPr>
            <w:tcW w:w="4860" w:type="dxa"/>
            <w:tcBorders>
              <w:left w:val="single" w:sz="12" w:space="0" w:color="auto"/>
            </w:tcBorders>
          </w:tcPr>
          <w:p w14:paraId="26BE9A05" w14:textId="77777777" w:rsidR="00820EEF" w:rsidRPr="00365A09" w:rsidRDefault="00820EEF" w:rsidP="00EC6FF6">
            <w:pPr>
              <w:pStyle w:val="TableText"/>
              <w:rPr>
                <w:rFonts w:cs="Arial"/>
              </w:rPr>
            </w:pPr>
            <w:r w:rsidRPr="00365A09">
              <w:rPr>
                <w:rFonts w:cs="Arial"/>
              </w:rPr>
              <w:t>320</w:t>
            </w:r>
          </w:p>
        </w:tc>
      </w:tr>
      <w:tr w:rsidR="00820EEF" w:rsidRPr="007B512A" w14:paraId="26BE9A09"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A07" w14:textId="77777777" w:rsidR="00820EEF" w:rsidRPr="00365A09" w:rsidRDefault="00820EEF" w:rsidP="00EC6FF6">
            <w:pPr>
              <w:rPr>
                <w:rFonts w:cs="Arial"/>
                <w:b/>
                <w:sz w:val="20"/>
                <w:szCs w:val="20"/>
              </w:rPr>
            </w:pPr>
            <w:r w:rsidRPr="00365A09">
              <w:rPr>
                <w:rFonts w:cs="Arial"/>
                <w:b/>
                <w:sz w:val="20"/>
                <w:szCs w:val="20"/>
              </w:rPr>
              <w:t>Parameter Name</w:t>
            </w:r>
          </w:p>
        </w:tc>
        <w:tc>
          <w:tcPr>
            <w:tcW w:w="4860" w:type="dxa"/>
            <w:tcBorders>
              <w:left w:val="single" w:sz="12" w:space="0" w:color="auto"/>
            </w:tcBorders>
          </w:tcPr>
          <w:p w14:paraId="26BE9A08" w14:textId="77777777" w:rsidR="00820EEF" w:rsidRPr="00365A09" w:rsidRDefault="00820EEF" w:rsidP="00EC6FF6">
            <w:pPr>
              <w:pStyle w:val="TableText"/>
              <w:rPr>
                <w:rFonts w:cs="Arial"/>
              </w:rPr>
            </w:pPr>
            <w:r w:rsidRPr="00365A09">
              <w:rPr>
                <w:rFonts w:cs="Arial"/>
              </w:rPr>
              <w:t>Invoice List</w:t>
            </w:r>
          </w:p>
        </w:tc>
      </w:tr>
      <w:tr w:rsidR="00820EEF" w:rsidRPr="007B512A" w14:paraId="26BE9A0C"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0A" w14:textId="77777777" w:rsidR="00820EEF" w:rsidRPr="00365A09" w:rsidRDefault="00820EEF" w:rsidP="00EC6FF6">
            <w:pPr>
              <w:rPr>
                <w:rFonts w:cs="Arial"/>
                <w:b/>
                <w:sz w:val="20"/>
                <w:szCs w:val="20"/>
              </w:rPr>
            </w:pPr>
            <w:r w:rsidRPr="00365A09">
              <w:rPr>
                <w:rFonts w:cs="Arial"/>
                <w:b/>
                <w:sz w:val="20"/>
                <w:szCs w:val="20"/>
              </w:rPr>
              <w:t>Parameter</w:t>
            </w:r>
          </w:p>
        </w:tc>
        <w:tc>
          <w:tcPr>
            <w:tcW w:w="4860" w:type="dxa"/>
            <w:tcBorders>
              <w:left w:val="single" w:sz="12" w:space="0" w:color="auto"/>
            </w:tcBorders>
          </w:tcPr>
          <w:p w14:paraId="26BE9A0B" w14:textId="77777777" w:rsidR="00820EEF" w:rsidRPr="00365A09" w:rsidRDefault="00820EEF" w:rsidP="00EC6FF6">
            <w:pPr>
              <w:pStyle w:val="TableText"/>
              <w:rPr>
                <w:rFonts w:cs="Arial"/>
              </w:rPr>
            </w:pPr>
            <w:r w:rsidRPr="00365A09">
              <w:rPr>
                <w:rFonts w:cs="Arial"/>
              </w:rPr>
              <w:t>P_INVOICE_LIST_STRING</w:t>
            </w:r>
          </w:p>
        </w:tc>
      </w:tr>
      <w:tr w:rsidR="00820EEF" w:rsidRPr="007B512A" w14:paraId="26BE9A0F"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0D" w14:textId="77777777" w:rsidR="00820EEF" w:rsidRPr="00365A09" w:rsidRDefault="00820EEF" w:rsidP="00EC6FF6">
            <w:pPr>
              <w:rPr>
                <w:rFonts w:cs="Arial"/>
                <w:b/>
                <w:sz w:val="20"/>
                <w:szCs w:val="20"/>
              </w:rPr>
            </w:pPr>
            <w:r w:rsidRPr="00365A09">
              <w:rPr>
                <w:rFonts w:cs="Arial"/>
                <w:b/>
                <w:sz w:val="20"/>
                <w:szCs w:val="20"/>
              </w:rPr>
              <w:t>Value Set/Item Class</w:t>
            </w:r>
          </w:p>
        </w:tc>
        <w:tc>
          <w:tcPr>
            <w:tcW w:w="4860" w:type="dxa"/>
            <w:tcBorders>
              <w:left w:val="single" w:sz="12" w:space="0" w:color="auto"/>
            </w:tcBorders>
          </w:tcPr>
          <w:p w14:paraId="26BE9A0E" w14:textId="77777777" w:rsidR="00820EEF" w:rsidRPr="00365A09" w:rsidRDefault="00820EEF" w:rsidP="00EC6FF6">
            <w:pPr>
              <w:pStyle w:val="TableText"/>
              <w:rPr>
                <w:rFonts w:cs="Arial"/>
              </w:rPr>
            </w:pPr>
            <w:r w:rsidRPr="00365A09">
              <w:rPr>
                <w:rFonts w:cs="Arial"/>
              </w:rPr>
              <w:t>240 Characters</w:t>
            </w:r>
          </w:p>
        </w:tc>
      </w:tr>
      <w:tr w:rsidR="00820EEF" w:rsidRPr="007B512A" w14:paraId="26BE9A12"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10" w14:textId="77777777" w:rsidR="00820EEF" w:rsidRPr="00365A09" w:rsidRDefault="00820EEF" w:rsidP="00EC6FF6">
            <w:pPr>
              <w:rPr>
                <w:rFonts w:cs="Arial"/>
                <w:b/>
                <w:sz w:val="20"/>
                <w:szCs w:val="20"/>
              </w:rPr>
            </w:pPr>
            <w:r w:rsidRPr="00365A09">
              <w:rPr>
                <w:rFonts w:cs="Arial"/>
                <w:b/>
                <w:sz w:val="20"/>
                <w:szCs w:val="20"/>
              </w:rPr>
              <w:t>Default Value</w:t>
            </w:r>
          </w:p>
        </w:tc>
        <w:tc>
          <w:tcPr>
            <w:tcW w:w="4860" w:type="dxa"/>
            <w:tcBorders>
              <w:left w:val="single" w:sz="12" w:space="0" w:color="auto"/>
            </w:tcBorders>
          </w:tcPr>
          <w:p w14:paraId="26BE9A11" w14:textId="77777777" w:rsidR="00820EEF" w:rsidRPr="00365A09" w:rsidRDefault="00820EEF" w:rsidP="00EC6FF6">
            <w:pPr>
              <w:pStyle w:val="TableText"/>
              <w:rPr>
                <w:rFonts w:cs="Arial"/>
              </w:rPr>
            </w:pPr>
          </w:p>
        </w:tc>
      </w:tr>
      <w:tr w:rsidR="00820EEF" w:rsidRPr="007B512A" w14:paraId="26BE9A15"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13" w14:textId="77777777" w:rsidR="00820EEF" w:rsidRPr="00365A09" w:rsidRDefault="00820EEF" w:rsidP="00EC6FF6">
            <w:pPr>
              <w:rPr>
                <w:rFonts w:cs="Arial"/>
                <w:b/>
                <w:sz w:val="20"/>
                <w:szCs w:val="20"/>
              </w:rPr>
            </w:pPr>
            <w:r w:rsidRPr="00365A09">
              <w:rPr>
                <w:rFonts w:cs="Arial"/>
                <w:b/>
                <w:sz w:val="20"/>
                <w:szCs w:val="20"/>
              </w:rPr>
              <w:t>Required (Y/N)</w:t>
            </w:r>
          </w:p>
        </w:tc>
        <w:tc>
          <w:tcPr>
            <w:tcW w:w="4860" w:type="dxa"/>
            <w:tcBorders>
              <w:left w:val="single" w:sz="12" w:space="0" w:color="auto"/>
            </w:tcBorders>
          </w:tcPr>
          <w:p w14:paraId="26BE9A14" w14:textId="77777777" w:rsidR="00820EEF" w:rsidRPr="00365A09" w:rsidRDefault="00820EEF" w:rsidP="00EC6FF6">
            <w:pPr>
              <w:pStyle w:val="TableText"/>
              <w:rPr>
                <w:rFonts w:cs="Arial"/>
              </w:rPr>
            </w:pPr>
            <w:r w:rsidRPr="00365A09">
              <w:rPr>
                <w:rFonts w:cs="Arial"/>
              </w:rPr>
              <w:t>N</w:t>
            </w:r>
          </w:p>
        </w:tc>
      </w:tr>
      <w:tr w:rsidR="00820EEF" w:rsidRPr="007B512A" w14:paraId="26BE9A18"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16" w14:textId="77777777" w:rsidR="00820EEF" w:rsidRPr="00365A09" w:rsidRDefault="00820EEF" w:rsidP="00EC6FF6">
            <w:pPr>
              <w:rPr>
                <w:rFonts w:cs="Arial"/>
                <w:b/>
                <w:sz w:val="20"/>
                <w:szCs w:val="20"/>
              </w:rPr>
            </w:pPr>
            <w:r w:rsidRPr="00365A09">
              <w:rPr>
                <w:rFonts w:cs="Arial"/>
                <w:b/>
                <w:sz w:val="20"/>
                <w:szCs w:val="20"/>
              </w:rPr>
              <w:t>Display (Y/N)</w:t>
            </w:r>
          </w:p>
        </w:tc>
        <w:tc>
          <w:tcPr>
            <w:tcW w:w="4860" w:type="dxa"/>
            <w:tcBorders>
              <w:left w:val="single" w:sz="12" w:space="0" w:color="auto"/>
            </w:tcBorders>
          </w:tcPr>
          <w:p w14:paraId="26BE9A17" w14:textId="77777777" w:rsidR="00820EEF" w:rsidRPr="00365A09" w:rsidRDefault="00820EEF" w:rsidP="00EC6FF6">
            <w:pPr>
              <w:pStyle w:val="TableText"/>
              <w:rPr>
                <w:rFonts w:cs="Arial"/>
              </w:rPr>
            </w:pPr>
            <w:r w:rsidRPr="00365A09">
              <w:rPr>
                <w:rFonts w:cs="Arial"/>
              </w:rPr>
              <w:t>N</w:t>
            </w:r>
          </w:p>
        </w:tc>
      </w:tr>
      <w:tr w:rsidR="00820EEF" w:rsidRPr="007B512A" w14:paraId="26BE9A1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A19" w14:textId="77777777" w:rsidR="00820EEF" w:rsidRPr="00365A09" w:rsidRDefault="00820EEF" w:rsidP="00EC6FF6">
            <w:pPr>
              <w:rPr>
                <w:rFonts w:cs="Arial"/>
                <w:b/>
                <w:sz w:val="20"/>
                <w:szCs w:val="20"/>
              </w:rPr>
            </w:pPr>
            <w:r w:rsidRPr="00365A09">
              <w:rPr>
                <w:rFonts w:cs="Arial"/>
                <w:b/>
                <w:sz w:val="20"/>
                <w:szCs w:val="20"/>
              </w:rPr>
              <w:t>Prompt</w:t>
            </w:r>
          </w:p>
        </w:tc>
        <w:tc>
          <w:tcPr>
            <w:tcW w:w="4860" w:type="dxa"/>
            <w:tcBorders>
              <w:left w:val="single" w:sz="12" w:space="0" w:color="auto"/>
            </w:tcBorders>
          </w:tcPr>
          <w:p w14:paraId="26BE9A1A" w14:textId="77777777" w:rsidR="00820EEF" w:rsidRPr="00365A09" w:rsidRDefault="00820EEF" w:rsidP="00EC6FF6">
            <w:pPr>
              <w:pStyle w:val="TableText"/>
              <w:rPr>
                <w:rFonts w:cs="Arial"/>
              </w:rPr>
            </w:pPr>
            <w:r w:rsidRPr="00365A09">
              <w:rPr>
                <w:rFonts w:cs="Arial"/>
              </w:rPr>
              <w:t>240 Characters</w:t>
            </w:r>
          </w:p>
        </w:tc>
      </w:tr>
    </w:tbl>
    <w:p w14:paraId="26BE9A1C" w14:textId="77777777" w:rsidR="00DC3B2B" w:rsidRPr="00365A09" w:rsidRDefault="00DC3B2B" w:rsidP="00A53209">
      <w:pPr>
        <w:pStyle w:val="Heading2"/>
        <w:rPr>
          <w:lang w:eastAsia="ja-JP"/>
        </w:rPr>
      </w:pPr>
      <w:bookmarkStart w:id="214" w:name="_Toc404600942"/>
      <w:bookmarkStart w:id="215" w:name="_Toc453849522"/>
      <w:bookmarkStart w:id="216" w:name="_Toc509914774"/>
      <w:bookmarkStart w:id="217" w:name="_Toc513558544"/>
      <w:bookmarkStart w:id="218" w:name="_Toc515545123"/>
      <w:bookmarkStart w:id="219" w:name="_Toc12367374"/>
      <w:r w:rsidRPr="00365A09">
        <w:rPr>
          <w:lang w:eastAsia="ja-JP"/>
        </w:rPr>
        <w:t>Report Change Requests:</w:t>
      </w:r>
      <w:bookmarkEnd w:id="214"/>
      <w:bookmarkEnd w:id="215"/>
      <w:bookmarkEnd w:id="216"/>
      <w:bookmarkEnd w:id="217"/>
      <w:bookmarkEnd w:id="218"/>
      <w:bookmarkEnd w:id="219"/>
      <w:r w:rsidRPr="00365A09">
        <w:rPr>
          <w:lang w:eastAsia="ja-JP"/>
        </w:rPr>
        <w:t xml:space="preserve"> </w:t>
      </w:r>
    </w:p>
    <w:p w14:paraId="26BE9A1D" w14:textId="77777777" w:rsidR="00DC3B2B" w:rsidRPr="00365A09" w:rsidRDefault="00DC3B2B" w:rsidP="00F07927">
      <w:pPr>
        <w:numPr>
          <w:ilvl w:val="2"/>
          <w:numId w:val="18"/>
        </w:numPr>
        <w:rPr>
          <w:rFonts w:cs="Arial"/>
          <w:lang w:eastAsia="ja-JP"/>
        </w:rPr>
      </w:pPr>
      <w:r w:rsidRPr="00365A09">
        <w:rPr>
          <w:rFonts w:cs="Arial"/>
          <w:b/>
          <w:lang w:eastAsia="ja-JP"/>
        </w:rPr>
        <w:t>OTC CR#65:</w:t>
      </w:r>
      <w:r w:rsidRPr="00365A09">
        <w:rPr>
          <w:rFonts w:cs="Arial"/>
          <w:lang w:eastAsia="ja-JP"/>
        </w:rPr>
        <w:t xml:space="preserve"> Need to have separate remittance information for customers with whom    we have direct </w:t>
      </w:r>
      <w:r w:rsidR="00EC6FF6">
        <w:rPr>
          <w:rFonts w:cs="Arial"/>
          <w:lang w:eastAsia="ja-JP"/>
        </w:rPr>
        <w:t>debit relationship-Germany (DE)</w:t>
      </w:r>
    </w:p>
    <w:p w14:paraId="26BE9A1E" w14:textId="77777777" w:rsidR="00DC3B2B" w:rsidRPr="00365A09" w:rsidRDefault="00DC3B2B" w:rsidP="00DC3B2B">
      <w:pPr>
        <w:rPr>
          <w:rFonts w:cs="Arial"/>
          <w:b/>
          <w:u w:val="single"/>
          <w:lang w:eastAsia="ja-JP"/>
        </w:rPr>
      </w:pPr>
      <w:r w:rsidRPr="00365A09">
        <w:rPr>
          <w:rFonts w:cs="Arial"/>
          <w:b/>
          <w:u w:val="single"/>
          <w:lang w:eastAsia="ja-JP"/>
        </w:rPr>
        <w:t>Functional Requirement:</w:t>
      </w:r>
    </w:p>
    <w:p w14:paraId="26BE9A1F" w14:textId="77777777" w:rsidR="00DC3B2B" w:rsidRPr="00365A09" w:rsidRDefault="00DC3B2B" w:rsidP="00DC3B2B">
      <w:pPr>
        <w:rPr>
          <w:rFonts w:cs="Arial"/>
        </w:rPr>
      </w:pPr>
      <w:r w:rsidRPr="00365A09">
        <w:rPr>
          <w:rFonts w:eastAsia="Arial Unicode MS" w:cs="Arial"/>
        </w:rPr>
        <w:t>Depending on the receipt Method and the Invoice class a different footer text should be printed on the Invoice (Credit Memo) in DE</w:t>
      </w:r>
      <w:r w:rsidRPr="00365A09">
        <w:rPr>
          <w:rFonts w:eastAsia="Arial Unicode MS" w:cs="Arial"/>
        </w:rPr>
        <w:br/>
      </w:r>
      <w:r w:rsidRPr="00365A09">
        <w:rPr>
          <w:rFonts w:eastAsia="Arial Unicode MS" w:cs="Arial"/>
          <w:b/>
          <w:u w:val="single"/>
        </w:rPr>
        <w:t>Detailed logic:</w:t>
      </w:r>
    </w:p>
    <w:p w14:paraId="26BE9A20" w14:textId="77777777" w:rsidR="00DC3B2B" w:rsidRPr="00365A09" w:rsidRDefault="00DC3B2B" w:rsidP="00F07927">
      <w:pPr>
        <w:numPr>
          <w:ilvl w:val="0"/>
          <w:numId w:val="23"/>
        </w:numPr>
        <w:rPr>
          <w:rFonts w:cs="Arial"/>
        </w:rPr>
      </w:pPr>
      <w:r w:rsidRPr="00365A09">
        <w:rPr>
          <w:rFonts w:cs="Arial"/>
        </w:rPr>
        <w:t>If Invoice Class = Credit Memo do not print any text</w:t>
      </w:r>
    </w:p>
    <w:p w14:paraId="26BE9A21" w14:textId="77777777" w:rsidR="00DC3B2B" w:rsidRPr="00365A09" w:rsidRDefault="00DC3B2B" w:rsidP="00F07927">
      <w:pPr>
        <w:numPr>
          <w:ilvl w:val="0"/>
          <w:numId w:val="23"/>
        </w:numPr>
        <w:rPr>
          <w:rFonts w:cs="Arial"/>
        </w:rPr>
      </w:pPr>
      <w:r w:rsidRPr="00365A09">
        <w:rPr>
          <w:rFonts w:cs="Arial"/>
        </w:rPr>
        <w:t>Else If Invoice Class = Invoice then</w:t>
      </w:r>
    </w:p>
    <w:p w14:paraId="26BE9A22" w14:textId="77777777" w:rsidR="00DC3B2B" w:rsidRPr="00365A09" w:rsidRDefault="00DC3B2B" w:rsidP="00F07927">
      <w:pPr>
        <w:numPr>
          <w:ilvl w:val="1"/>
          <w:numId w:val="23"/>
        </w:numPr>
        <w:rPr>
          <w:rFonts w:cs="Arial"/>
        </w:rPr>
      </w:pPr>
      <w:r w:rsidRPr="00365A09">
        <w:rPr>
          <w:rFonts w:cs="Arial"/>
        </w:rPr>
        <w:t>If  the Creation Method of the Receipt Class of the receipt Method of the Invoice is “Automatic”then</w:t>
      </w:r>
      <w:r w:rsidRPr="00365A09">
        <w:rPr>
          <w:rFonts w:cs="Arial"/>
        </w:rPr>
        <w:br/>
        <w:t>print: Der Rechnungsbetrag wird bei Fälligkeit von Ihrem Konto eingezogen.</w:t>
      </w:r>
    </w:p>
    <w:p w14:paraId="26BE9A23" w14:textId="77777777" w:rsidR="00DC3B2B" w:rsidRPr="00365A09" w:rsidRDefault="00DC3B2B" w:rsidP="00F07927">
      <w:pPr>
        <w:numPr>
          <w:ilvl w:val="1"/>
          <w:numId w:val="23"/>
        </w:numPr>
        <w:rPr>
          <w:rFonts w:cs="Arial"/>
          <w:lang w:val="de-DE"/>
        </w:rPr>
      </w:pPr>
      <w:r w:rsidRPr="00365A09">
        <w:rPr>
          <w:rFonts w:cs="Arial"/>
          <w:lang w:val="de-DE"/>
        </w:rPr>
        <w:t>Else print: Bitte überweisen Sie den fälligen Betrag unter Angabe der Rechnungsnummer.</w:t>
      </w:r>
    </w:p>
    <w:p w14:paraId="26BE9A24" w14:textId="77777777" w:rsidR="00DC3B2B" w:rsidRPr="00365A09" w:rsidRDefault="00DC3B2B" w:rsidP="00F07927">
      <w:pPr>
        <w:numPr>
          <w:ilvl w:val="0"/>
          <w:numId w:val="17"/>
        </w:numPr>
        <w:rPr>
          <w:rFonts w:cs="Arial"/>
          <w:lang w:eastAsia="ja-JP"/>
        </w:rPr>
      </w:pPr>
      <w:r w:rsidRPr="00365A09">
        <w:rPr>
          <w:rFonts w:cs="Arial"/>
          <w:b/>
          <w:lang w:eastAsia="ja-JP"/>
        </w:rPr>
        <w:t>OTC CR#103b</w:t>
      </w:r>
      <w:r w:rsidRPr="00365A09">
        <w:rPr>
          <w:rFonts w:cs="Arial"/>
          <w:b/>
          <w:color w:val="FF0000"/>
          <w:lang w:eastAsia="ja-JP"/>
        </w:rPr>
        <w:t>:</w:t>
      </w:r>
      <w:r w:rsidRPr="00365A09">
        <w:rPr>
          <w:rFonts w:cs="Arial"/>
          <w:lang w:eastAsia="ja-JP"/>
        </w:rPr>
        <w:t xml:space="preserve"> Changes to complete the French Customer Invoice.</w:t>
      </w:r>
    </w:p>
    <w:p w14:paraId="26BE9A25" w14:textId="77777777" w:rsidR="00DC3B2B" w:rsidRPr="00365A09" w:rsidRDefault="00DC3B2B" w:rsidP="00DC3B2B">
      <w:pPr>
        <w:ind w:left="1080"/>
        <w:rPr>
          <w:rFonts w:cs="Arial"/>
          <w:b/>
          <w:u w:val="single"/>
          <w:lang w:eastAsia="ja-JP"/>
        </w:rPr>
      </w:pPr>
      <w:r w:rsidRPr="00365A09">
        <w:rPr>
          <w:rFonts w:cs="Arial"/>
          <w:b/>
          <w:u w:val="single"/>
          <w:lang w:eastAsia="ja-JP"/>
        </w:rPr>
        <w:t>Functional Requirement:</w:t>
      </w:r>
    </w:p>
    <w:p w14:paraId="26BE9A26" w14:textId="77777777" w:rsidR="00DC3B2B" w:rsidRPr="00365A09" w:rsidRDefault="00DC3B2B" w:rsidP="00F07927">
      <w:pPr>
        <w:numPr>
          <w:ilvl w:val="2"/>
          <w:numId w:val="23"/>
        </w:numPr>
        <w:autoSpaceDE w:val="0"/>
        <w:autoSpaceDN w:val="0"/>
        <w:adjustRightInd w:val="0"/>
        <w:rPr>
          <w:rFonts w:eastAsia="Arial Unicode MS" w:cs="Arial"/>
        </w:rPr>
      </w:pPr>
      <w:r w:rsidRPr="00365A09">
        <w:rPr>
          <w:rFonts w:eastAsia="Arial Unicode MS" w:cs="Arial"/>
        </w:rPr>
        <w:t>"Payment Method”to be added as one of the columns on the report – This value will be hard coded for go-live</w:t>
      </w:r>
    </w:p>
    <w:p w14:paraId="26BE9A27" w14:textId="77777777" w:rsidR="00DC3B2B" w:rsidRPr="00365A09" w:rsidRDefault="00DC3B2B" w:rsidP="00F07927">
      <w:pPr>
        <w:numPr>
          <w:ilvl w:val="2"/>
          <w:numId w:val="23"/>
        </w:numPr>
        <w:autoSpaceDE w:val="0"/>
        <w:autoSpaceDN w:val="0"/>
        <w:adjustRightInd w:val="0"/>
        <w:rPr>
          <w:rFonts w:eastAsia="Arial Unicode MS" w:cs="Arial"/>
        </w:rPr>
      </w:pPr>
      <w:r w:rsidRPr="00365A09">
        <w:rPr>
          <w:rFonts w:eastAsia="Arial Unicode MS" w:cs="Arial"/>
        </w:rPr>
        <w:t>Split the aggregated quantity per lot quantity -  Similar to Turkish requirement and to support reconciliation of product, units and lots between pack slip (delivery note) and the invoice.  The business would request the invoice to have quantity information split by lot for a given line item.</w:t>
      </w:r>
    </w:p>
    <w:p w14:paraId="26BE9A28" w14:textId="77777777" w:rsidR="00DC3B2B" w:rsidRPr="00365A09" w:rsidRDefault="00DC3B2B" w:rsidP="00F07927">
      <w:pPr>
        <w:numPr>
          <w:ilvl w:val="2"/>
          <w:numId w:val="23"/>
        </w:numPr>
        <w:autoSpaceDE w:val="0"/>
        <w:autoSpaceDN w:val="0"/>
        <w:adjustRightInd w:val="0"/>
        <w:rPr>
          <w:rFonts w:eastAsia="Arial Unicode MS" w:cs="Arial"/>
        </w:rPr>
      </w:pPr>
      <w:r w:rsidRPr="00365A09">
        <w:rPr>
          <w:rFonts w:eastAsia="Arial Unicode MS" w:cs="Arial"/>
        </w:rPr>
        <w:t>Changes to Customer facing Invoice report to show discounts for FOC on a separate line from the product. Additionally, the percent discount must show in the “REMISE” column on the invoice.</w:t>
      </w:r>
    </w:p>
    <w:p w14:paraId="26BE9A29" w14:textId="77777777" w:rsidR="00DC3B2B" w:rsidRPr="00365A09" w:rsidRDefault="00DC3B2B" w:rsidP="00F07927">
      <w:pPr>
        <w:numPr>
          <w:ilvl w:val="2"/>
          <w:numId w:val="23"/>
        </w:numPr>
        <w:autoSpaceDE w:val="0"/>
        <w:autoSpaceDN w:val="0"/>
        <w:adjustRightInd w:val="0"/>
        <w:rPr>
          <w:rFonts w:eastAsia="Arial Unicode MS" w:cs="Arial"/>
          <w:b/>
        </w:rPr>
      </w:pPr>
      <w:r w:rsidRPr="00365A09">
        <w:rPr>
          <w:rFonts w:eastAsia="Arial Unicode MS" w:cs="Arial"/>
        </w:rPr>
        <w:t>Invoice copies number</w:t>
      </w:r>
      <w:r w:rsidRPr="00365A09">
        <w:rPr>
          <w:rFonts w:cs="Arial"/>
          <w:color w:val="000000"/>
          <w:lang w:eastAsia="fr-FR"/>
        </w:rPr>
        <w:t xml:space="preserve"> – France business would like to collate invoices for printing purposes, at the invoice level.  This means that for a list of 10 invoices, 5 copies each, the first invoice will print5 times before moving to printing the second invoice, and so on.  Current printing solution prints the entire group of invoices once, before printing the entire group again based on the number of copies requested.</w:t>
      </w:r>
      <w:r w:rsidRPr="00365A09">
        <w:rPr>
          <w:rFonts w:eastAsia="Arial Unicode MS" w:cs="Arial"/>
          <w:b/>
        </w:rPr>
        <w:t xml:space="preserve">  </w:t>
      </w:r>
      <w:r w:rsidRPr="00365A09">
        <w:rPr>
          <w:rFonts w:cs="Arial"/>
          <w:color w:val="000000"/>
          <w:lang w:eastAsia="fr-FR"/>
        </w:rPr>
        <w:t xml:space="preserve">This is requested to facilitate distribution of a given invoice to multiple parties without having to collate these manually from multiple print runs.  The solution will require splitting the invoice print </w:t>
      </w:r>
      <w:r w:rsidRPr="00365A09">
        <w:rPr>
          <w:rFonts w:cs="Arial"/>
          <w:color w:val="000000"/>
          <w:lang w:eastAsia="fr-FR"/>
        </w:rPr>
        <w:lastRenderedPageBreak/>
        <w:t>file into individual print files for each invoice before sending to the print queue.</w:t>
      </w:r>
    </w:p>
    <w:p w14:paraId="26BE9A2A" w14:textId="77777777" w:rsidR="00DC3B2B" w:rsidRPr="00365A09" w:rsidRDefault="00DC3B2B" w:rsidP="00DC3B2B">
      <w:pPr>
        <w:autoSpaceDE w:val="0"/>
        <w:autoSpaceDN w:val="0"/>
        <w:adjustRightInd w:val="0"/>
        <w:rPr>
          <w:rFonts w:eastAsia="Arial Unicode MS" w:cs="Arial"/>
          <w:b/>
          <w:u w:val="single"/>
        </w:rPr>
      </w:pPr>
      <w:r w:rsidRPr="00365A09">
        <w:rPr>
          <w:rFonts w:eastAsia="Arial Unicode MS" w:cs="Arial"/>
          <w:b/>
          <w:u w:val="single"/>
        </w:rPr>
        <w:t xml:space="preserve">Detailed Logic: </w:t>
      </w:r>
    </w:p>
    <w:p w14:paraId="26BE9A2B" w14:textId="77777777" w:rsidR="00DC3B2B" w:rsidRDefault="00DC3B2B" w:rsidP="00DC3B2B">
      <w:pPr>
        <w:ind w:left="720"/>
        <w:rPr>
          <w:rFonts w:cs="Arial"/>
          <w:lang w:eastAsia="ja-JP"/>
        </w:rPr>
      </w:pPr>
      <w:r w:rsidRPr="00365A09">
        <w:rPr>
          <w:rFonts w:cs="Arial"/>
          <w:lang w:eastAsia="ja-JP"/>
        </w:rPr>
        <w:t xml:space="preserve">Split the aggregated quantity per lot quantity – This logic has applied to five countries (France, Germany, Austria, Switzerland and Italy). Below queries added to retrieve appropriate data for invoice lines in lines query, </w:t>
      </w:r>
    </w:p>
    <w:p w14:paraId="26BE9A2C" w14:textId="77777777" w:rsidR="00BE6C2D" w:rsidRDefault="00BE6C2D" w:rsidP="00DC3B2B">
      <w:pPr>
        <w:ind w:left="720"/>
        <w:rPr>
          <w:rFonts w:cs="Arial"/>
          <w:lang w:eastAsia="ja-JP"/>
        </w:rPr>
      </w:pPr>
    </w:p>
    <w:p w14:paraId="26BE9A2D" w14:textId="77777777" w:rsidR="00BE6C2D" w:rsidRPr="00365A09" w:rsidRDefault="00BE6C2D" w:rsidP="00DC3B2B">
      <w:pPr>
        <w:ind w:left="720"/>
        <w:rPr>
          <w:rFonts w:cs="Arial"/>
          <w:lang w:eastAsia="ja-JP"/>
        </w:rPr>
      </w:pPr>
      <w:r>
        <w:rPr>
          <w:rFonts w:cs="Arial"/>
          <w:lang w:eastAsia="ja-JP"/>
        </w:rPr>
        <w:t>CR1936 – Added the Logic to include the Lot numbers for Kite Drop Shop Order and added additional condition to filter the charge lines</w:t>
      </w:r>
    </w:p>
    <w:p w14:paraId="26BE9A2E" w14:textId="77777777" w:rsidR="00DC3B2B" w:rsidRPr="00365A09" w:rsidRDefault="00DC3B2B" w:rsidP="00DC3B2B">
      <w:pPr>
        <w:ind w:left="720"/>
        <w:rPr>
          <w:rFonts w:cs="Arial"/>
          <w:lang w:eastAsia="ja-JP"/>
        </w:rPr>
      </w:pPr>
    </w:p>
    <w:p w14:paraId="26BE9A2F" w14:textId="77777777" w:rsidR="00BE6C2D" w:rsidRPr="00BE6C2D" w:rsidRDefault="00BE6C2D" w:rsidP="00BE6C2D">
      <w:pPr>
        <w:ind w:left="720"/>
        <w:rPr>
          <w:rFonts w:cs="Arial"/>
          <w:lang w:eastAsia="ja-JP"/>
        </w:rPr>
      </w:pPr>
      <w:r w:rsidRPr="00BE6C2D">
        <w:rPr>
          <w:rFonts w:cs="Arial"/>
          <w:lang w:eastAsia="ja-JP"/>
        </w:rPr>
        <w:t>--Created by Suresh Kandru for split by lot quantity for products. Seven individual queries are developed and join with UNION please see comments before each query</w:t>
      </w:r>
    </w:p>
    <w:p w14:paraId="26BE9A30" w14:textId="77777777" w:rsidR="00BE6C2D" w:rsidRPr="00BE6C2D" w:rsidRDefault="00BE6C2D" w:rsidP="00BE6C2D">
      <w:pPr>
        <w:ind w:left="720"/>
        <w:rPr>
          <w:rFonts w:cs="Arial"/>
          <w:lang w:eastAsia="ja-JP"/>
        </w:rPr>
      </w:pPr>
      <w:r w:rsidRPr="00BE6C2D">
        <w:rPr>
          <w:rFonts w:cs="Arial"/>
          <w:lang w:eastAsia="ja-JP"/>
        </w:rPr>
        <w:t>-- Modified by Skandru on Feb14-2011 for freight lines and added code for order by logic</w:t>
      </w:r>
    </w:p>
    <w:p w14:paraId="26BE9A31" w14:textId="77777777" w:rsidR="00BE6C2D" w:rsidRPr="00BE6C2D" w:rsidRDefault="00BE6C2D" w:rsidP="00BE6C2D">
      <w:pPr>
        <w:ind w:left="720"/>
        <w:rPr>
          <w:rFonts w:cs="Arial"/>
          <w:lang w:eastAsia="ja-JP"/>
        </w:rPr>
      </w:pPr>
      <w:r w:rsidRPr="00BE6C2D">
        <w:rPr>
          <w:rFonts w:cs="Arial"/>
          <w:lang w:eastAsia="ja-JP"/>
        </w:rPr>
        <w:t>--Modified by Skandru on Apr28-2011 for invoiced qty and extended amount columns added decode function to get correct qty from UOM conversion INT6 defect #4212</w:t>
      </w:r>
    </w:p>
    <w:p w14:paraId="26BE9A32" w14:textId="77777777" w:rsidR="00BE6C2D" w:rsidRPr="00BE6C2D" w:rsidRDefault="00BE6C2D" w:rsidP="00BE6C2D">
      <w:pPr>
        <w:ind w:left="720"/>
        <w:rPr>
          <w:rFonts w:cs="Arial"/>
          <w:lang w:eastAsia="ja-JP"/>
        </w:rPr>
      </w:pPr>
      <w:r w:rsidRPr="00BE6C2D">
        <w:rPr>
          <w:rFonts w:cs="Arial"/>
          <w:lang w:eastAsia="ja-JP"/>
        </w:rPr>
        <w:t>--Modified by Skandru on May04-2011 for processing charge lines these lines are not having delivery name so adding extra query to get order/any process charge lines defect #4397</w:t>
      </w:r>
    </w:p>
    <w:p w14:paraId="26BE9A33" w14:textId="77777777" w:rsidR="00BE6C2D" w:rsidRPr="00BE6C2D" w:rsidRDefault="00BE6C2D" w:rsidP="00BE6C2D">
      <w:pPr>
        <w:ind w:left="720"/>
        <w:rPr>
          <w:rFonts w:cs="Arial"/>
          <w:lang w:eastAsia="ja-JP"/>
        </w:rPr>
      </w:pPr>
      <w:r w:rsidRPr="00BE6C2D">
        <w:rPr>
          <w:rFonts w:cs="Arial"/>
          <w:lang w:eastAsia="ja-JP"/>
        </w:rPr>
        <w:t>--Modified by Skandru on May31-2011 to display split shipment lines for defect #5380</w:t>
      </w:r>
    </w:p>
    <w:p w14:paraId="26BE9A34" w14:textId="77777777" w:rsidR="00BE6C2D" w:rsidRPr="00BE6C2D" w:rsidRDefault="00BE6C2D" w:rsidP="00BE6C2D">
      <w:pPr>
        <w:ind w:left="720"/>
        <w:rPr>
          <w:rFonts w:cs="Arial"/>
          <w:lang w:eastAsia="ja-JP"/>
        </w:rPr>
      </w:pPr>
      <w:r w:rsidRPr="00BE6C2D">
        <w:rPr>
          <w:rFonts w:cs="Arial"/>
          <w:lang w:eastAsia="ja-JP"/>
        </w:rPr>
        <w:t>--Modified by Suresh Kandru on Oct29-2011 if product shipped from single lot it should show single line on invoice.Production defect #7089</w:t>
      </w:r>
    </w:p>
    <w:p w14:paraId="26BE9A35" w14:textId="77777777" w:rsidR="00BE6C2D" w:rsidRPr="00BE6C2D" w:rsidRDefault="00BE6C2D" w:rsidP="00BE6C2D">
      <w:pPr>
        <w:ind w:left="720"/>
        <w:rPr>
          <w:rFonts w:cs="Arial"/>
          <w:lang w:eastAsia="ja-JP"/>
        </w:rPr>
      </w:pPr>
      <w:r w:rsidRPr="00BE6C2D">
        <w:rPr>
          <w:rFonts w:cs="Arial"/>
          <w:lang w:eastAsia="ja-JP"/>
        </w:rPr>
        <w:t>--modified by Pragathi Kumar in Sept2013 to correct discrepancy between total taxable amount and sum of line taxable amounts</w:t>
      </w:r>
    </w:p>
    <w:p w14:paraId="26BE9A36" w14:textId="77777777" w:rsidR="00BE6C2D" w:rsidRPr="00BE6C2D" w:rsidRDefault="00BE6C2D" w:rsidP="00BE6C2D">
      <w:pPr>
        <w:ind w:left="720"/>
        <w:rPr>
          <w:rFonts w:cs="Arial"/>
          <w:lang w:eastAsia="ja-JP"/>
        </w:rPr>
      </w:pPr>
      <w:r w:rsidRPr="00BE6C2D">
        <w:rPr>
          <w:rFonts w:cs="Arial"/>
          <w:lang w:eastAsia="ja-JP"/>
        </w:rPr>
        <w:t>/* Senthil : CR1936 - Kite Drop Shop Process - Missing Lot number and Lot Expiry date */</w:t>
      </w:r>
    </w:p>
    <w:p w14:paraId="26BE9A37" w14:textId="77777777" w:rsidR="00BE6C2D" w:rsidRPr="00BE6C2D" w:rsidRDefault="00BE6C2D" w:rsidP="00BE6C2D">
      <w:pPr>
        <w:ind w:left="720"/>
        <w:rPr>
          <w:rFonts w:cs="Arial"/>
          <w:lang w:eastAsia="ja-JP"/>
        </w:rPr>
      </w:pPr>
      <w:r w:rsidRPr="00BE6C2D">
        <w:rPr>
          <w:rFonts w:cs="Arial"/>
          <w:lang w:eastAsia="ja-JP"/>
        </w:rPr>
        <w:t>SELECT t.line_customer_trx_id</w:t>
      </w:r>
    </w:p>
    <w:p w14:paraId="26BE9A38" w14:textId="77777777" w:rsidR="00BE6C2D" w:rsidRPr="00BE6C2D" w:rsidRDefault="00BE6C2D" w:rsidP="00BE6C2D">
      <w:pPr>
        <w:ind w:left="720"/>
        <w:rPr>
          <w:rFonts w:cs="Arial"/>
          <w:lang w:eastAsia="ja-JP"/>
        </w:rPr>
      </w:pPr>
      <w:r w:rsidRPr="00BE6C2D">
        <w:rPr>
          <w:rFonts w:cs="Arial"/>
          <w:lang w:eastAsia="ja-JP"/>
        </w:rPr>
        <w:t>,t.line_customer_trx_line_id</w:t>
      </w:r>
    </w:p>
    <w:p w14:paraId="26BE9A39" w14:textId="77777777" w:rsidR="00BE6C2D" w:rsidRPr="00BE6C2D" w:rsidRDefault="00BE6C2D" w:rsidP="00BE6C2D">
      <w:pPr>
        <w:ind w:left="720"/>
        <w:rPr>
          <w:rFonts w:cs="Arial"/>
          <w:lang w:eastAsia="ja-JP"/>
        </w:rPr>
      </w:pPr>
      <w:r w:rsidRPr="00BE6C2D">
        <w:rPr>
          <w:rFonts w:cs="Arial"/>
          <w:lang w:eastAsia="ja-JP"/>
        </w:rPr>
        <w:t>,t.line_number</w:t>
      </w:r>
    </w:p>
    <w:p w14:paraId="26BE9A3A" w14:textId="77777777" w:rsidR="00BE6C2D" w:rsidRPr="00BE6C2D" w:rsidRDefault="00BE6C2D" w:rsidP="00BE6C2D">
      <w:pPr>
        <w:ind w:left="720"/>
        <w:rPr>
          <w:rFonts w:cs="Arial"/>
          <w:lang w:eastAsia="ja-JP"/>
        </w:rPr>
      </w:pPr>
      <w:r w:rsidRPr="00BE6C2D">
        <w:rPr>
          <w:rFonts w:cs="Arial"/>
          <w:lang w:eastAsia="ja-JP"/>
        </w:rPr>
        <w:t>,t.line_type</w:t>
      </w:r>
    </w:p>
    <w:p w14:paraId="26BE9A3B" w14:textId="77777777" w:rsidR="00BE6C2D" w:rsidRPr="00BE6C2D" w:rsidRDefault="00BE6C2D" w:rsidP="00BE6C2D">
      <w:pPr>
        <w:ind w:left="720"/>
        <w:rPr>
          <w:rFonts w:cs="Arial"/>
          <w:lang w:eastAsia="ja-JP"/>
        </w:rPr>
      </w:pPr>
      <w:r w:rsidRPr="00BE6C2D">
        <w:rPr>
          <w:rFonts w:cs="Arial"/>
          <w:lang w:eastAsia="ja-JP"/>
        </w:rPr>
        <w:t>,t.line_item_description</w:t>
      </w:r>
    </w:p>
    <w:p w14:paraId="26BE9A3C" w14:textId="77777777" w:rsidR="00BE6C2D" w:rsidRPr="00BE6C2D" w:rsidRDefault="00BE6C2D" w:rsidP="00BE6C2D">
      <w:pPr>
        <w:ind w:left="720"/>
        <w:rPr>
          <w:rFonts w:cs="Arial"/>
          <w:lang w:eastAsia="ja-JP"/>
        </w:rPr>
      </w:pPr>
      <w:r w:rsidRPr="00BE6C2D">
        <w:rPr>
          <w:rFonts w:cs="Arial"/>
          <w:lang w:eastAsia="ja-JP"/>
        </w:rPr>
        <w:t>,t.line_qty_ordered</w:t>
      </w:r>
    </w:p>
    <w:p w14:paraId="26BE9A3D" w14:textId="77777777" w:rsidR="00BE6C2D" w:rsidRPr="00BE6C2D" w:rsidRDefault="00BE6C2D" w:rsidP="00BE6C2D">
      <w:pPr>
        <w:ind w:left="720"/>
        <w:rPr>
          <w:rFonts w:cs="Arial"/>
          <w:lang w:eastAsia="ja-JP"/>
        </w:rPr>
      </w:pPr>
      <w:r w:rsidRPr="00BE6C2D">
        <w:rPr>
          <w:rFonts w:cs="Arial"/>
          <w:lang w:eastAsia="ja-JP"/>
        </w:rPr>
        <w:t>,t.line_qty_invoiced</w:t>
      </w:r>
    </w:p>
    <w:p w14:paraId="26BE9A3E" w14:textId="77777777" w:rsidR="00BE6C2D" w:rsidRPr="00BE6C2D" w:rsidRDefault="00BE6C2D" w:rsidP="00BE6C2D">
      <w:pPr>
        <w:ind w:left="720"/>
        <w:rPr>
          <w:rFonts w:cs="Arial"/>
          <w:lang w:eastAsia="ja-JP"/>
        </w:rPr>
      </w:pPr>
      <w:r w:rsidRPr="00BE6C2D">
        <w:rPr>
          <w:rFonts w:cs="Arial"/>
          <w:lang w:eastAsia="ja-JP"/>
        </w:rPr>
        <w:t>,t.line_uom</w:t>
      </w:r>
    </w:p>
    <w:p w14:paraId="26BE9A3F" w14:textId="77777777" w:rsidR="00BE6C2D" w:rsidRPr="00BE6C2D" w:rsidRDefault="00BE6C2D" w:rsidP="00BE6C2D">
      <w:pPr>
        <w:ind w:left="720"/>
        <w:rPr>
          <w:rFonts w:cs="Arial"/>
          <w:lang w:eastAsia="ja-JP"/>
        </w:rPr>
      </w:pPr>
      <w:r w:rsidRPr="00BE6C2D">
        <w:rPr>
          <w:rFonts w:cs="Arial"/>
          <w:lang w:eastAsia="ja-JP"/>
        </w:rPr>
        <w:t>,t.line_delivery_name</w:t>
      </w:r>
    </w:p>
    <w:p w14:paraId="26BE9A40" w14:textId="77777777" w:rsidR="00BE6C2D" w:rsidRPr="00BE6C2D" w:rsidRDefault="00BE6C2D" w:rsidP="00BE6C2D">
      <w:pPr>
        <w:ind w:left="720"/>
        <w:rPr>
          <w:rFonts w:cs="Arial"/>
          <w:lang w:eastAsia="ja-JP"/>
        </w:rPr>
      </w:pPr>
      <w:r w:rsidRPr="00BE6C2D">
        <w:rPr>
          <w:rFonts w:cs="Arial"/>
          <w:lang w:eastAsia="ja-JP"/>
        </w:rPr>
        <w:t>,t.line_so_line_id</w:t>
      </w:r>
    </w:p>
    <w:p w14:paraId="26BE9A41" w14:textId="77777777" w:rsidR="00BE6C2D" w:rsidRPr="00BE6C2D" w:rsidRDefault="00BE6C2D" w:rsidP="00BE6C2D">
      <w:pPr>
        <w:ind w:left="720"/>
        <w:rPr>
          <w:rFonts w:cs="Arial"/>
          <w:lang w:eastAsia="ja-JP"/>
        </w:rPr>
      </w:pPr>
      <w:r w:rsidRPr="00BE6C2D">
        <w:rPr>
          <w:rFonts w:cs="Arial"/>
          <w:lang w:eastAsia="ja-JP"/>
        </w:rPr>
        <w:t>,t.inventory_item_id</w:t>
      </w:r>
    </w:p>
    <w:p w14:paraId="26BE9A42" w14:textId="77777777" w:rsidR="00BE6C2D" w:rsidRPr="00BE6C2D" w:rsidRDefault="00BE6C2D" w:rsidP="00BE6C2D">
      <w:pPr>
        <w:ind w:left="720"/>
        <w:rPr>
          <w:rFonts w:cs="Arial"/>
          <w:lang w:eastAsia="ja-JP"/>
        </w:rPr>
      </w:pPr>
      <w:r w:rsidRPr="00BE6C2D">
        <w:rPr>
          <w:rFonts w:cs="Arial"/>
          <w:lang w:eastAsia="ja-JP"/>
        </w:rPr>
        <w:t>,t.line_product_num</w:t>
      </w:r>
    </w:p>
    <w:p w14:paraId="26BE9A43" w14:textId="77777777" w:rsidR="00BE6C2D" w:rsidRPr="00BE6C2D" w:rsidRDefault="00BE6C2D" w:rsidP="00BE6C2D">
      <w:pPr>
        <w:ind w:left="720"/>
        <w:rPr>
          <w:rFonts w:cs="Arial"/>
          <w:lang w:eastAsia="ja-JP"/>
        </w:rPr>
      </w:pPr>
      <w:r w:rsidRPr="00BE6C2D">
        <w:rPr>
          <w:rFonts w:cs="Arial"/>
          <w:lang w:eastAsia="ja-JP"/>
        </w:rPr>
        <w:t>,t.line_uom_code</w:t>
      </w:r>
    </w:p>
    <w:p w14:paraId="26BE9A44" w14:textId="77777777" w:rsidR="00BE6C2D" w:rsidRPr="00BE6C2D" w:rsidRDefault="00BE6C2D" w:rsidP="00BE6C2D">
      <w:pPr>
        <w:ind w:left="720"/>
        <w:rPr>
          <w:rFonts w:cs="Arial"/>
          <w:lang w:eastAsia="ja-JP"/>
        </w:rPr>
      </w:pPr>
      <w:r w:rsidRPr="00BE6C2D">
        <w:rPr>
          <w:rFonts w:cs="Arial"/>
          <w:lang w:eastAsia="ja-JP"/>
        </w:rPr>
        <w:t xml:space="preserve">,t.line_standard_price        </w:t>
      </w:r>
    </w:p>
    <w:p w14:paraId="26BE9A45" w14:textId="77777777" w:rsidR="00BE6C2D" w:rsidRPr="00BE6C2D" w:rsidRDefault="00BE6C2D" w:rsidP="00BE6C2D">
      <w:pPr>
        <w:ind w:left="720"/>
        <w:rPr>
          <w:rFonts w:cs="Arial"/>
          <w:lang w:eastAsia="ja-JP"/>
        </w:rPr>
      </w:pPr>
      <w:r w:rsidRPr="00BE6C2D">
        <w:rPr>
          <w:rFonts w:cs="Arial"/>
          <w:lang w:eastAsia="ja-JP"/>
        </w:rPr>
        <w:t xml:space="preserve">,t.line_unit_selling_price </w:t>
      </w:r>
    </w:p>
    <w:p w14:paraId="26BE9A46" w14:textId="77777777" w:rsidR="00BE6C2D" w:rsidRPr="00BE6C2D" w:rsidRDefault="00BE6C2D" w:rsidP="00BE6C2D">
      <w:pPr>
        <w:ind w:left="720"/>
        <w:rPr>
          <w:rFonts w:cs="Arial"/>
          <w:lang w:eastAsia="ja-JP"/>
        </w:rPr>
      </w:pPr>
      <w:r w:rsidRPr="00BE6C2D">
        <w:rPr>
          <w:rFonts w:cs="Arial"/>
          <w:lang w:eastAsia="ja-JP"/>
        </w:rPr>
        <w:t>,round(t.line_extended_amount,2) line_extended_amount</w:t>
      </w:r>
    </w:p>
    <w:p w14:paraId="26BE9A47" w14:textId="77777777" w:rsidR="00BE6C2D" w:rsidRPr="00BE6C2D" w:rsidRDefault="00BE6C2D" w:rsidP="00BE6C2D">
      <w:pPr>
        <w:ind w:left="720"/>
        <w:rPr>
          <w:rFonts w:cs="Arial"/>
          <w:lang w:eastAsia="ja-JP"/>
        </w:rPr>
      </w:pPr>
      <w:r w:rsidRPr="00BE6C2D">
        <w:rPr>
          <w:rFonts w:cs="Arial"/>
          <w:lang w:eastAsia="ja-JP"/>
        </w:rPr>
        <w:t>,t.line_net_amount</w:t>
      </w:r>
    </w:p>
    <w:p w14:paraId="26BE9A48" w14:textId="77777777" w:rsidR="00BE6C2D" w:rsidRPr="00BE6C2D" w:rsidRDefault="00BE6C2D" w:rsidP="00BE6C2D">
      <w:pPr>
        <w:ind w:left="720"/>
        <w:rPr>
          <w:rFonts w:cs="Arial"/>
          <w:lang w:eastAsia="ja-JP"/>
        </w:rPr>
      </w:pPr>
      <w:r w:rsidRPr="00BE6C2D">
        <w:rPr>
          <w:rFonts w:cs="Arial"/>
          <w:lang w:eastAsia="ja-JP"/>
        </w:rPr>
        <w:t>,t.line_sales_order</w:t>
      </w:r>
    </w:p>
    <w:p w14:paraId="26BE9A49" w14:textId="77777777" w:rsidR="00BE6C2D" w:rsidRPr="00BE6C2D" w:rsidRDefault="00BE6C2D" w:rsidP="00BE6C2D">
      <w:pPr>
        <w:ind w:left="720"/>
        <w:rPr>
          <w:rFonts w:cs="Arial"/>
          <w:lang w:eastAsia="ja-JP"/>
        </w:rPr>
      </w:pPr>
      <w:r w:rsidRPr="00BE6C2D">
        <w:rPr>
          <w:rFonts w:cs="Arial"/>
          <w:lang w:eastAsia="ja-JP"/>
        </w:rPr>
        <w:t>,t.line_sales_order_date</w:t>
      </w:r>
    </w:p>
    <w:p w14:paraId="26BE9A4A" w14:textId="77777777" w:rsidR="00BE6C2D" w:rsidRPr="00BE6C2D" w:rsidRDefault="00BE6C2D" w:rsidP="00BE6C2D">
      <w:pPr>
        <w:ind w:left="720"/>
        <w:rPr>
          <w:rFonts w:cs="Arial"/>
          <w:lang w:eastAsia="ja-JP"/>
        </w:rPr>
      </w:pPr>
      <w:r w:rsidRPr="00BE6C2D">
        <w:rPr>
          <w:rFonts w:cs="Arial"/>
          <w:lang w:eastAsia="ja-JP"/>
        </w:rPr>
        <w:t>,t.line_tax_rate</w:t>
      </w:r>
    </w:p>
    <w:p w14:paraId="26BE9A4B" w14:textId="77777777" w:rsidR="00BE6C2D" w:rsidRPr="00BE6C2D" w:rsidRDefault="00BE6C2D" w:rsidP="00BE6C2D">
      <w:pPr>
        <w:ind w:left="720"/>
        <w:rPr>
          <w:rFonts w:cs="Arial"/>
          <w:lang w:eastAsia="ja-JP"/>
        </w:rPr>
      </w:pPr>
      <w:r w:rsidRPr="00BE6C2D">
        <w:rPr>
          <w:rFonts w:cs="Arial"/>
          <w:lang w:eastAsia="ja-JP"/>
        </w:rPr>
        <w:t>,t.line_vat_tax_id</w:t>
      </w:r>
    </w:p>
    <w:p w14:paraId="26BE9A4C" w14:textId="77777777" w:rsidR="00BE6C2D" w:rsidRPr="00BE6C2D" w:rsidRDefault="00BE6C2D" w:rsidP="00BE6C2D">
      <w:pPr>
        <w:ind w:left="720"/>
        <w:rPr>
          <w:rFonts w:cs="Arial"/>
          <w:lang w:eastAsia="ja-JP"/>
        </w:rPr>
      </w:pPr>
      <w:r w:rsidRPr="00BE6C2D">
        <w:rPr>
          <w:rFonts w:cs="Arial"/>
          <w:lang w:eastAsia="ja-JP"/>
        </w:rPr>
        <w:t>,t.line_tax_exemption_id</w:t>
      </w:r>
    </w:p>
    <w:p w14:paraId="26BE9A4D" w14:textId="77777777" w:rsidR="00BE6C2D" w:rsidRPr="00BE6C2D" w:rsidRDefault="00BE6C2D" w:rsidP="00BE6C2D">
      <w:pPr>
        <w:ind w:left="720"/>
        <w:rPr>
          <w:rFonts w:cs="Arial"/>
          <w:lang w:eastAsia="ja-JP"/>
        </w:rPr>
      </w:pPr>
      <w:r w:rsidRPr="00BE6C2D">
        <w:rPr>
          <w:rFonts w:cs="Arial"/>
          <w:lang w:eastAsia="ja-JP"/>
        </w:rPr>
        <w:t>,t.line_location_rate_id</w:t>
      </w:r>
    </w:p>
    <w:p w14:paraId="26BE9A4E" w14:textId="77777777" w:rsidR="00BE6C2D" w:rsidRPr="00BE6C2D" w:rsidRDefault="00BE6C2D" w:rsidP="00BE6C2D">
      <w:pPr>
        <w:ind w:left="720"/>
        <w:rPr>
          <w:rFonts w:cs="Arial"/>
          <w:lang w:eastAsia="ja-JP"/>
        </w:rPr>
      </w:pPr>
      <w:r w:rsidRPr="00BE6C2D">
        <w:rPr>
          <w:rFonts w:cs="Arial"/>
          <w:lang w:eastAsia="ja-JP"/>
        </w:rPr>
        <w:t>,t.line_tax_precedence</w:t>
      </w:r>
    </w:p>
    <w:p w14:paraId="26BE9A4F" w14:textId="77777777" w:rsidR="00BE6C2D" w:rsidRPr="00BE6C2D" w:rsidRDefault="00BE6C2D" w:rsidP="00BE6C2D">
      <w:pPr>
        <w:ind w:left="720"/>
        <w:rPr>
          <w:rFonts w:cs="Arial"/>
          <w:lang w:eastAsia="ja-JP"/>
        </w:rPr>
      </w:pPr>
      <w:r w:rsidRPr="00BE6C2D">
        <w:rPr>
          <w:rFonts w:cs="Arial"/>
          <w:lang w:eastAsia="ja-JP"/>
        </w:rPr>
        <w:lastRenderedPageBreak/>
        <w:t>,t.lot_number</w:t>
      </w:r>
    </w:p>
    <w:p w14:paraId="26BE9A50" w14:textId="77777777" w:rsidR="00BE6C2D" w:rsidRPr="00BE6C2D" w:rsidRDefault="00BE6C2D" w:rsidP="00BE6C2D">
      <w:pPr>
        <w:ind w:left="720"/>
        <w:rPr>
          <w:rFonts w:cs="Arial"/>
          <w:lang w:eastAsia="ja-JP"/>
        </w:rPr>
      </w:pPr>
      <w:r w:rsidRPr="00BE6C2D">
        <w:rPr>
          <w:rFonts w:cs="Arial"/>
          <w:lang w:eastAsia="ja-JP"/>
        </w:rPr>
        <w:t>,t.line_is_a_child_flag</w:t>
      </w:r>
    </w:p>
    <w:p w14:paraId="26BE9A51" w14:textId="77777777" w:rsidR="00BE6C2D" w:rsidRPr="00BE6C2D" w:rsidRDefault="00BE6C2D" w:rsidP="00BE6C2D">
      <w:pPr>
        <w:ind w:left="720"/>
        <w:rPr>
          <w:rFonts w:cs="Arial"/>
          <w:lang w:eastAsia="ja-JP"/>
        </w:rPr>
      </w:pPr>
      <w:r w:rsidRPr="00BE6C2D">
        <w:rPr>
          <w:rFonts w:cs="Arial"/>
          <w:lang w:eastAsia="ja-JP"/>
        </w:rPr>
        <w:t>,t.link_to_line</w:t>
      </w:r>
    </w:p>
    <w:p w14:paraId="26BE9A52" w14:textId="77777777" w:rsidR="00BE6C2D" w:rsidRPr="00BE6C2D" w:rsidRDefault="00BE6C2D" w:rsidP="00BE6C2D">
      <w:pPr>
        <w:ind w:left="720"/>
        <w:rPr>
          <w:rFonts w:cs="Arial"/>
          <w:lang w:eastAsia="ja-JP"/>
        </w:rPr>
      </w:pPr>
      <w:r w:rsidRPr="00BE6C2D">
        <w:rPr>
          <w:rFonts w:cs="Arial"/>
          <w:lang w:eastAsia="ja-JP"/>
        </w:rPr>
        <w:t>,t.line_child_indicator</w:t>
      </w:r>
    </w:p>
    <w:p w14:paraId="26BE9A53" w14:textId="77777777" w:rsidR="00BE6C2D" w:rsidRPr="00BE6C2D" w:rsidRDefault="00BE6C2D" w:rsidP="00BE6C2D">
      <w:pPr>
        <w:ind w:left="720"/>
        <w:rPr>
          <w:rFonts w:cs="Arial"/>
          <w:lang w:eastAsia="ja-JP"/>
        </w:rPr>
      </w:pPr>
      <w:r w:rsidRPr="00BE6C2D">
        <w:rPr>
          <w:rFonts w:cs="Arial"/>
          <w:lang w:eastAsia="ja-JP"/>
        </w:rPr>
        <w:t>,t.link_to_cust_trx_line_id</w:t>
      </w:r>
    </w:p>
    <w:p w14:paraId="26BE9A54" w14:textId="77777777" w:rsidR="00BE6C2D" w:rsidRPr="00BE6C2D" w:rsidRDefault="00BE6C2D" w:rsidP="00BE6C2D">
      <w:pPr>
        <w:ind w:left="720"/>
        <w:rPr>
          <w:rFonts w:cs="Arial"/>
          <w:lang w:eastAsia="ja-JP"/>
        </w:rPr>
      </w:pPr>
      <w:r w:rsidRPr="00BE6C2D">
        <w:rPr>
          <w:rFonts w:cs="Arial"/>
          <w:lang w:eastAsia="ja-JP"/>
        </w:rPr>
        <w:t>,t.line_of_type_frt</w:t>
      </w:r>
    </w:p>
    <w:p w14:paraId="26BE9A55" w14:textId="77777777" w:rsidR="00BE6C2D" w:rsidRPr="00BE6C2D" w:rsidRDefault="00BE6C2D" w:rsidP="00BE6C2D">
      <w:pPr>
        <w:ind w:left="720"/>
        <w:rPr>
          <w:rFonts w:cs="Arial"/>
          <w:lang w:eastAsia="ja-JP"/>
        </w:rPr>
      </w:pPr>
      <w:r w:rsidRPr="00BE6C2D">
        <w:rPr>
          <w:rFonts w:cs="Arial"/>
          <w:lang w:eastAsia="ja-JP"/>
        </w:rPr>
        <w:t>,t.order_by1</w:t>
      </w:r>
    </w:p>
    <w:p w14:paraId="26BE9A56" w14:textId="77777777" w:rsidR="00BE6C2D" w:rsidRPr="00BE6C2D" w:rsidRDefault="00BE6C2D" w:rsidP="00BE6C2D">
      <w:pPr>
        <w:ind w:left="720"/>
        <w:rPr>
          <w:rFonts w:cs="Arial"/>
          <w:lang w:eastAsia="ja-JP"/>
        </w:rPr>
      </w:pPr>
      <w:r w:rsidRPr="00BE6C2D">
        <w:rPr>
          <w:rFonts w:cs="Arial"/>
          <w:lang w:eastAsia="ja-JP"/>
        </w:rPr>
        <w:t>,t.dummy</w:t>
      </w:r>
    </w:p>
    <w:p w14:paraId="26BE9A57" w14:textId="77777777" w:rsidR="00BE6C2D" w:rsidRPr="00BE6C2D" w:rsidRDefault="00BE6C2D" w:rsidP="00BE6C2D">
      <w:pPr>
        <w:ind w:left="720"/>
        <w:rPr>
          <w:rFonts w:cs="Arial"/>
          <w:lang w:eastAsia="ja-JP"/>
        </w:rPr>
      </w:pPr>
      <w:r w:rsidRPr="00BE6C2D">
        <w:rPr>
          <w:rFonts w:cs="Arial"/>
          <w:lang w:eastAsia="ja-JP"/>
        </w:rPr>
        <w:t>,t.line_tax_inclusive</w:t>
      </w:r>
    </w:p>
    <w:p w14:paraId="26BE9A58" w14:textId="77777777" w:rsidR="00BE6C2D" w:rsidRPr="00BE6C2D" w:rsidRDefault="00BE6C2D" w:rsidP="00BE6C2D">
      <w:pPr>
        <w:ind w:left="720"/>
        <w:rPr>
          <w:rFonts w:cs="Arial"/>
          <w:lang w:eastAsia="ja-JP"/>
        </w:rPr>
      </w:pPr>
      <w:r w:rsidRPr="00BE6C2D">
        <w:rPr>
          <w:rFonts w:cs="Arial"/>
          <w:lang w:eastAsia="ja-JP"/>
        </w:rPr>
        <w:t>,t.line_detail_id</w:t>
      </w:r>
    </w:p>
    <w:p w14:paraId="26BE9A59" w14:textId="77777777" w:rsidR="00BE6C2D" w:rsidRPr="00BE6C2D" w:rsidRDefault="00BE6C2D" w:rsidP="00BE6C2D">
      <w:pPr>
        <w:ind w:left="720"/>
        <w:rPr>
          <w:rFonts w:cs="Arial"/>
          <w:lang w:eastAsia="ja-JP"/>
        </w:rPr>
      </w:pPr>
      <w:r w:rsidRPr="00BE6C2D">
        <w:rPr>
          <w:rFonts w:cs="Arial"/>
          <w:lang w:eastAsia="ja-JP"/>
        </w:rPr>
        <w:t>FROM (SELECT   c.customer_trx_id</w:t>
      </w:r>
      <w:r w:rsidRPr="00BE6C2D">
        <w:rPr>
          <w:rFonts w:cs="Arial"/>
          <w:lang w:eastAsia="ja-JP"/>
        </w:rPr>
        <w:tab/>
      </w:r>
      <w:r w:rsidRPr="00BE6C2D">
        <w:rPr>
          <w:rFonts w:cs="Arial"/>
          <w:lang w:eastAsia="ja-JP"/>
        </w:rPr>
        <w:tab/>
        <w:t>line_customer_trx_id</w:t>
      </w:r>
    </w:p>
    <w:p w14:paraId="26BE9A5A" w14:textId="77777777" w:rsidR="00BE6C2D" w:rsidRPr="00BE6C2D" w:rsidRDefault="00BE6C2D" w:rsidP="00BE6C2D">
      <w:pPr>
        <w:ind w:left="720"/>
        <w:rPr>
          <w:rFonts w:cs="Arial"/>
          <w:lang w:eastAsia="ja-JP"/>
        </w:rPr>
      </w:pPr>
      <w:r w:rsidRPr="00BE6C2D">
        <w:rPr>
          <w:rFonts w:cs="Arial"/>
          <w:lang w:eastAsia="ja-JP"/>
        </w:rPr>
        <w:t>,         c.customer_trx_line_id</w:t>
      </w:r>
      <w:r w:rsidRPr="00BE6C2D">
        <w:rPr>
          <w:rFonts w:cs="Arial"/>
          <w:lang w:eastAsia="ja-JP"/>
        </w:rPr>
        <w:tab/>
      </w:r>
      <w:r w:rsidRPr="00BE6C2D">
        <w:rPr>
          <w:rFonts w:cs="Arial"/>
          <w:lang w:eastAsia="ja-JP"/>
        </w:rPr>
        <w:tab/>
        <w:t>line_customer_trx_line_id</w:t>
      </w:r>
    </w:p>
    <w:p w14:paraId="26BE9A5B" w14:textId="77777777" w:rsidR="00BE6C2D" w:rsidRPr="00BE6C2D" w:rsidRDefault="00BE6C2D" w:rsidP="00BE6C2D">
      <w:pPr>
        <w:ind w:left="720"/>
        <w:rPr>
          <w:rFonts w:cs="Arial"/>
          <w:lang w:eastAsia="ja-JP"/>
        </w:rPr>
      </w:pPr>
      <w:r w:rsidRPr="00BE6C2D">
        <w:rPr>
          <w:rFonts w:cs="Arial"/>
          <w:lang w:eastAsia="ja-JP"/>
        </w:rPr>
        <w:t xml:space="preserve">,         decode( c2.line_number, </w:t>
      </w:r>
    </w:p>
    <w:p w14:paraId="26BE9A5C" w14:textId="77777777" w:rsidR="00BE6C2D" w:rsidRPr="00BE6C2D" w:rsidRDefault="00BE6C2D" w:rsidP="00BE6C2D">
      <w:pPr>
        <w:ind w:left="720"/>
        <w:rPr>
          <w:rFonts w:cs="Arial"/>
          <w:lang w:eastAsia="ja-JP"/>
        </w:rPr>
      </w:pPr>
      <w:r w:rsidRPr="00BE6C2D">
        <w:rPr>
          <w:rFonts w:cs="Arial"/>
          <w:lang w:eastAsia="ja-JP"/>
        </w:rPr>
        <w:t xml:space="preserve">                        null,   c.line_number,</w:t>
      </w:r>
    </w:p>
    <w:p w14:paraId="26BE9A5D" w14:textId="77777777" w:rsidR="00BE6C2D" w:rsidRPr="00BE6C2D" w:rsidRDefault="00BE6C2D" w:rsidP="00BE6C2D">
      <w:pPr>
        <w:ind w:left="720"/>
        <w:rPr>
          <w:rFonts w:cs="Arial"/>
          <w:lang w:eastAsia="ja-JP"/>
        </w:rPr>
      </w:pPr>
      <w:r w:rsidRPr="00BE6C2D">
        <w:rPr>
          <w:rFonts w:cs="Arial"/>
          <w:lang w:eastAsia="ja-JP"/>
        </w:rPr>
        <w:t xml:space="preserve">                                  null)</w:t>
      </w:r>
      <w:r w:rsidRPr="00BE6C2D">
        <w:rPr>
          <w:rFonts w:cs="Arial"/>
          <w:lang w:eastAsia="ja-JP"/>
        </w:rPr>
        <w:tab/>
      </w:r>
      <w:r w:rsidRPr="00BE6C2D">
        <w:rPr>
          <w:rFonts w:cs="Arial"/>
          <w:lang w:eastAsia="ja-JP"/>
        </w:rPr>
        <w:tab/>
        <w:t>line_number</w:t>
      </w:r>
    </w:p>
    <w:p w14:paraId="26BE9A5E" w14:textId="77777777" w:rsidR="00BE6C2D" w:rsidRPr="00BE6C2D" w:rsidRDefault="00BE6C2D" w:rsidP="00BE6C2D">
      <w:pPr>
        <w:ind w:left="720"/>
        <w:rPr>
          <w:rFonts w:cs="Arial"/>
          <w:lang w:eastAsia="ja-JP"/>
        </w:rPr>
      </w:pPr>
      <w:r w:rsidRPr="00BE6C2D">
        <w:rPr>
          <w:rFonts w:cs="Arial"/>
          <w:lang w:eastAsia="ja-JP"/>
        </w:rPr>
        <w:t>,         c.line_type</w:t>
      </w:r>
      <w:r w:rsidRPr="00BE6C2D">
        <w:rPr>
          <w:rFonts w:cs="Arial"/>
          <w:lang w:eastAsia="ja-JP"/>
        </w:rPr>
        <w:tab/>
      </w:r>
      <w:r w:rsidRPr="00BE6C2D">
        <w:rPr>
          <w:rFonts w:cs="Arial"/>
          <w:lang w:eastAsia="ja-JP"/>
        </w:rPr>
        <w:tab/>
      </w:r>
      <w:r w:rsidRPr="00BE6C2D">
        <w:rPr>
          <w:rFonts w:cs="Arial"/>
          <w:lang w:eastAsia="ja-JP"/>
        </w:rPr>
        <w:tab/>
        <w:t>line_type</w:t>
      </w:r>
    </w:p>
    <w:p w14:paraId="26BE9A5F" w14:textId="77777777" w:rsidR="00BE6C2D" w:rsidRPr="00BE6C2D" w:rsidRDefault="00BE6C2D" w:rsidP="00BE6C2D">
      <w:pPr>
        <w:ind w:left="720"/>
        <w:rPr>
          <w:rFonts w:cs="Arial"/>
          <w:lang w:eastAsia="ja-JP"/>
        </w:rPr>
      </w:pPr>
      <w:r w:rsidRPr="00BE6C2D">
        <w:rPr>
          <w:rFonts w:cs="Arial"/>
          <w:lang w:eastAsia="ja-JP"/>
        </w:rPr>
        <w:t>,         nvl(c.translated_description,c.description)          line_item_description</w:t>
      </w:r>
    </w:p>
    <w:p w14:paraId="26BE9A60" w14:textId="77777777" w:rsidR="00BE6C2D" w:rsidRPr="00BE6C2D" w:rsidRDefault="00BE6C2D" w:rsidP="00BE6C2D">
      <w:pPr>
        <w:ind w:left="720"/>
        <w:rPr>
          <w:rFonts w:cs="Arial"/>
          <w:lang w:eastAsia="ja-JP"/>
        </w:rPr>
      </w:pPr>
      <w:r w:rsidRPr="00BE6C2D">
        <w:rPr>
          <w:rFonts w:cs="Arial"/>
          <w:lang w:eastAsia="ja-JP"/>
        </w:rPr>
        <w:t>,         nvl(c.quantity_ordered,</w:t>
      </w:r>
    </w:p>
    <w:p w14:paraId="26BE9A61" w14:textId="77777777" w:rsidR="00BE6C2D" w:rsidRPr="00BE6C2D" w:rsidRDefault="00BE6C2D" w:rsidP="00BE6C2D">
      <w:pPr>
        <w:ind w:left="720"/>
        <w:rPr>
          <w:rFonts w:cs="Arial"/>
          <w:lang w:eastAsia="ja-JP"/>
        </w:rPr>
      </w:pPr>
      <w:r w:rsidRPr="00BE6C2D">
        <w:rPr>
          <w:rFonts w:cs="Arial"/>
          <w:lang w:eastAsia="ja-JP"/>
        </w:rPr>
        <w:t xml:space="preserve">             c.quantity_invoiced)</w:t>
      </w:r>
      <w:r w:rsidRPr="00BE6C2D">
        <w:rPr>
          <w:rFonts w:cs="Arial"/>
          <w:lang w:eastAsia="ja-JP"/>
        </w:rPr>
        <w:tab/>
      </w:r>
      <w:r w:rsidRPr="00BE6C2D">
        <w:rPr>
          <w:rFonts w:cs="Arial"/>
          <w:lang w:eastAsia="ja-JP"/>
        </w:rPr>
        <w:tab/>
        <w:t>line_qty_ordered</w:t>
      </w:r>
    </w:p>
    <w:p w14:paraId="26BE9A62" w14:textId="77777777" w:rsidR="00BE6C2D" w:rsidRPr="00BE6C2D" w:rsidRDefault="00BE6C2D" w:rsidP="00BE6C2D">
      <w:pPr>
        <w:ind w:left="720"/>
        <w:rPr>
          <w:rFonts w:cs="Arial"/>
          <w:lang w:eastAsia="ja-JP"/>
        </w:rPr>
      </w:pPr>
      <w:r w:rsidRPr="00BE6C2D">
        <w:rPr>
          <w:rFonts w:cs="Arial"/>
          <w:lang w:eastAsia="ja-JP"/>
        </w:rPr>
        <w:t>,         nvl(c.quantity_invoiced,</w:t>
      </w:r>
    </w:p>
    <w:p w14:paraId="26BE9A63" w14:textId="77777777" w:rsidR="00BE6C2D" w:rsidRPr="00BE6C2D" w:rsidRDefault="00BE6C2D" w:rsidP="00BE6C2D">
      <w:pPr>
        <w:ind w:left="720"/>
        <w:rPr>
          <w:rFonts w:cs="Arial"/>
          <w:lang w:eastAsia="ja-JP"/>
        </w:rPr>
      </w:pPr>
      <w:r w:rsidRPr="00BE6C2D">
        <w:rPr>
          <w:rFonts w:cs="Arial"/>
          <w:lang w:eastAsia="ja-JP"/>
        </w:rPr>
        <w:t xml:space="preserve">             c.quantity_credited)</w:t>
      </w:r>
      <w:r w:rsidRPr="00BE6C2D">
        <w:rPr>
          <w:rFonts w:cs="Arial"/>
          <w:lang w:eastAsia="ja-JP"/>
        </w:rPr>
        <w:tab/>
      </w:r>
      <w:r w:rsidRPr="00BE6C2D">
        <w:rPr>
          <w:rFonts w:cs="Arial"/>
          <w:lang w:eastAsia="ja-JP"/>
        </w:rPr>
        <w:tab/>
        <w:t>line_qty_invoiced</w:t>
      </w:r>
    </w:p>
    <w:p w14:paraId="26BE9A64" w14:textId="77777777" w:rsidR="00BE6C2D" w:rsidRPr="00BE6C2D" w:rsidRDefault="00BE6C2D" w:rsidP="00BE6C2D">
      <w:pPr>
        <w:ind w:left="720"/>
        <w:rPr>
          <w:rFonts w:cs="Arial"/>
          <w:lang w:eastAsia="ja-JP"/>
        </w:rPr>
      </w:pPr>
      <w:r w:rsidRPr="00BE6C2D">
        <w:rPr>
          <w:rFonts w:cs="Arial"/>
          <w:lang w:eastAsia="ja-JP"/>
        </w:rPr>
        <w:t xml:space="preserve">,         u.unit_of_measure </w:t>
      </w:r>
      <w:r w:rsidRPr="00BE6C2D">
        <w:rPr>
          <w:rFonts w:cs="Arial"/>
          <w:lang w:eastAsia="ja-JP"/>
        </w:rPr>
        <w:tab/>
      </w:r>
      <w:r w:rsidRPr="00BE6C2D">
        <w:rPr>
          <w:rFonts w:cs="Arial"/>
          <w:lang w:eastAsia="ja-JP"/>
        </w:rPr>
        <w:tab/>
        <w:t>line_uom</w:t>
      </w:r>
    </w:p>
    <w:p w14:paraId="26BE9A65" w14:textId="77777777" w:rsidR="00BE6C2D" w:rsidRPr="00BE6C2D" w:rsidRDefault="00BE6C2D" w:rsidP="00BE6C2D">
      <w:pPr>
        <w:ind w:left="720"/>
        <w:rPr>
          <w:rFonts w:cs="Arial"/>
          <w:lang w:eastAsia="ja-JP"/>
        </w:rPr>
      </w:pPr>
      <w:r w:rsidRPr="00BE6C2D">
        <w:rPr>
          <w:rFonts w:cs="Arial"/>
          <w:lang w:eastAsia="ja-JP"/>
        </w:rPr>
        <w:t>--gv added 01/03/10</w:t>
      </w:r>
    </w:p>
    <w:p w14:paraId="26BE9A66" w14:textId="77777777" w:rsidR="00BE6C2D" w:rsidRPr="00BE6C2D" w:rsidRDefault="00BE6C2D" w:rsidP="00BE6C2D">
      <w:pPr>
        <w:ind w:left="720"/>
        <w:rPr>
          <w:rFonts w:cs="Arial"/>
          <w:lang w:eastAsia="ja-JP"/>
        </w:rPr>
      </w:pPr>
      <w:r w:rsidRPr="00BE6C2D">
        <w:rPr>
          <w:rFonts w:cs="Arial"/>
          <w:lang w:eastAsia="ja-JP"/>
        </w:rPr>
        <w:t>,       c.INTERFACE_LINE_ATTRIBUTE3  line_delivery_name</w:t>
      </w:r>
    </w:p>
    <w:p w14:paraId="26BE9A67" w14:textId="77777777" w:rsidR="00BE6C2D" w:rsidRPr="00BE6C2D" w:rsidRDefault="00BE6C2D" w:rsidP="00BE6C2D">
      <w:pPr>
        <w:ind w:left="720"/>
        <w:rPr>
          <w:rFonts w:cs="Arial"/>
          <w:lang w:eastAsia="ja-JP"/>
        </w:rPr>
      </w:pPr>
      <w:r w:rsidRPr="00BE6C2D">
        <w:rPr>
          <w:rFonts w:cs="Arial"/>
          <w:lang w:eastAsia="ja-JP"/>
        </w:rPr>
        <w:t>,       c.INTERFACE_LINE_ATTRIBUTE6  line_so_line_id</w:t>
      </w:r>
    </w:p>
    <w:p w14:paraId="26BE9A68" w14:textId="77777777" w:rsidR="00BE6C2D" w:rsidRPr="00BE6C2D" w:rsidRDefault="00BE6C2D" w:rsidP="00BE6C2D">
      <w:pPr>
        <w:ind w:left="720"/>
        <w:rPr>
          <w:rFonts w:cs="Arial"/>
          <w:lang w:eastAsia="ja-JP"/>
        </w:rPr>
      </w:pPr>
      <w:r w:rsidRPr="00BE6C2D">
        <w:rPr>
          <w:rFonts w:cs="Arial"/>
          <w:lang w:eastAsia="ja-JP"/>
        </w:rPr>
        <w:t>,       c.inventory_item_id</w:t>
      </w:r>
    </w:p>
    <w:p w14:paraId="26BE9A69" w14:textId="77777777" w:rsidR="00BE6C2D" w:rsidRPr="00BE6C2D" w:rsidRDefault="00BE6C2D" w:rsidP="00BE6C2D">
      <w:pPr>
        <w:ind w:left="720"/>
        <w:rPr>
          <w:rFonts w:cs="Arial"/>
          <w:lang w:eastAsia="ja-JP"/>
        </w:rPr>
      </w:pPr>
      <w:r w:rsidRPr="00BE6C2D">
        <w:rPr>
          <w:rFonts w:cs="Arial"/>
          <w:lang w:eastAsia="ja-JP"/>
        </w:rPr>
        <w:t>,       msi.segment1 line_product_num</w:t>
      </w:r>
    </w:p>
    <w:p w14:paraId="26BE9A6A" w14:textId="77777777" w:rsidR="00BE6C2D" w:rsidRPr="00BE6C2D" w:rsidRDefault="00BE6C2D" w:rsidP="00BE6C2D">
      <w:pPr>
        <w:ind w:left="720"/>
        <w:rPr>
          <w:rFonts w:cs="Arial"/>
          <w:lang w:eastAsia="ja-JP"/>
        </w:rPr>
      </w:pPr>
      <w:r w:rsidRPr="00BE6C2D">
        <w:rPr>
          <w:rFonts w:cs="Arial"/>
          <w:lang w:eastAsia="ja-JP"/>
        </w:rPr>
        <w:t>,        u.uom_code line_uom_code</w:t>
      </w:r>
    </w:p>
    <w:p w14:paraId="26BE9A6B" w14:textId="77777777" w:rsidR="00BE6C2D" w:rsidRPr="00BE6C2D" w:rsidRDefault="00BE6C2D" w:rsidP="00BE6C2D">
      <w:pPr>
        <w:ind w:left="720"/>
        <w:rPr>
          <w:rFonts w:cs="Arial"/>
          <w:lang w:eastAsia="ja-JP"/>
        </w:rPr>
      </w:pPr>
      <w:r w:rsidRPr="00BE6C2D">
        <w:rPr>
          <w:rFonts w:cs="Arial"/>
          <w:lang w:eastAsia="ja-JP"/>
        </w:rPr>
        <w:t>/*,        NVL(c.unit_standard_price,0) * nvl(c.quantity_invoiced, c.quantity_credited)</w:t>
      </w:r>
      <w:r w:rsidRPr="00BE6C2D">
        <w:rPr>
          <w:rFonts w:cs="Arial"/>
          <w:lang w:eastAsia="ja-JP"/>
        </w:rPr>
        <w:tab/>
        <w:t xml:space="preserve"> line_std_extended_amt</w:t>
      </w:r>
    </w:p>
    <w:p w14:paraId="26BE9A6C" w14:textId="77777777" w:rsidR="00BE6C2D" w:rsidRPr="00BE6C2D" w:rsidRDefault="00BE6C2D" w:rsidP="00BE6C2D">
      <w:pPr>
        <w:ind w:left="720"/>
        <w:rPr>
          <w:rFonts w:cs="Arial"/>
          <w:lang w:eastAsia="ja-JP"/>
        </w:rPr>
      </w:pPr>
      <w:r w:rsidRPr="00BE6C2D">
        <w:rPr>
          <w:rFonts w:cs="Arial"/>
          <w:lang w:eastAsia="ja-JP"/>
        </w:rPr>
        <w:t>,       ( NVL(c.unit_standard_price,0) - NVL (c.unit_selling_price, c.gross_unit_selling_price))  line_disc_per_unit*/</w:t>
      </w:r>
    </w:p>
    <w:p w14:paraId="26BE9A6D" w14:textId="77777777" w:rsidR="00BE6C2D" w:rsidRPr="00BE6C2D" w:rsidRDefault="00BE6C2D" w:rsidP="00BE6C2D">
      <w:pPr>
        <w:ind w:left="720"/>
        <w:rPr>
          <w:rFonts w:cs="Arial"/>
          <w:lang w:eastAsia="ja-JP"/>
        </w:rPr>
      </w:pPr>
      <w:r w:rsidRPr="00BE6C2D">
        <w:rPr>
          <w:rFonts w:cs="Arial"/>
          <w:lang w:eastAsia="ja-JP"/>
        </w:rPr>
        <w:t xml:space="preserve">,           c.unit_standard_price                                  line_standard_price           </w:t>
      </w:r>
    </w:p>
    <w:p w14:paraId="26BE9A6E" w14:textId="77777777" w:rsidR="00BE6C2D" w:rsidRPr="00BE6C2D" w:rsidRDefault="00BE6C2D" w:rsidP="00BE6C2D">
      <w:pPr>
        <w:ind w:left="720"/>
        <w:rPr>
          <w:rFonts w:cs="Arial"/>
          <w:lang w:eastAsia="ja-JP"/>
        </w:rPr>
      </w:pPr>
      <w:r w:rsidRPr="00BE6C2D">
        <w:rPr>
          <w:rFonts w:cs="Arial"/>
          <w:lang w:eastAsia="ja-JP"/>
        </w:rPr>
        <w:t>/*end of gv*/</w:t>
      </w:r>
    </w:p>
    <w:p w14:paraId="26BE9A6F" w14:textId="77777777" w:rsidR="00BE6C2D" w:rsidRPr="00BE6C2D" w:rsidRDefault="00BE6C2D" w:rsidP="00BE6C2D">
      <w:pPr>
        <w:ind w:left="720"/>
        <w:rPr>
          <w:rFonts w:cs="Arial"/>
          <w:lang w:eastAsia="ja-JP"/>
        </w:rPr>
      </w:pPr>
      <w:r w:rsidRPr="00BE6C2D">
        <w:rPr>
          <w:rFonts w:cs="Arial"/>
          <w:lang w:eastAsia="ja-JP"/>
        </w:rPr>
        <w:t>,         nvl (c.unit_selling_price, c.gross_unit_selling_price)      /*  Bug 2335596 */</w:t>
      </w:r>
    </w:p>
    <w:p w14:paraId="26BE9A70"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 xml:space="preserve">line_unit_selling_price </w:t>
      </w:r>
    </w:p>
    <w:p w14:paraId="26BE9A71" w14:textId="77777777" w:rsidR="00BE6C2D" w:rsidRPr="00BE6C2D" w:rsidRDefault="00BE6C2D" w:rsidP="00BE6C2D">
      <w:pPr>
        <w:ind w:left="720"/>
        <w:rPr>
          <w:rFonts w:cs="Arial"/>
          <w:lang w:eastAsia="ja-JP"/>
        </w:rPr>
      </w:pPr>
      <w:r w:rsidRPr="00BE6C2D">
        <w:rPr>
          <w:rFonts w:cs="Arial"/>
          <w:lang w:eastAsia="ja-JP"/>
        </w:rPr>
        <w:t>,         nvl (c.extended_amount, c.gross_extended_amount)</w:t>
      </w:r>
      <w:r w:rsidRPr="00BE6C2D">
        <w:rPr>
          <w:rFonts w:cs="Arial"/>
          <w:lang w:eastAsia="ja-JP"/>
        </w:rPr>
        <w:tab/>
      </w:r>
    </w:p>
    <w:p w14:paraId="26BE9A72"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line_extended_amount  /* Bug 2335596 */</w:t>
      </w:r>
    </w:p>
    <w:p w14:paraId="26BE9A73" w14:textId="77777777" w:rsidR="00BE6C2D" w:rsidRPr="00BE6C2D" w:rsidRDefault="00BE6C2D" w:rsidP="00BE6C2D">
      <w:pPr>
        <w:ind w:left="720"/>
        <w:rPr>
          <w:rFonts w:cs="Arial"/>
          <w:lang w:eastAsia="ja-JP"/>
        </w:rPr>
      </w:pPr>
      <w:r w:rsidRPr="00BE6C2D">
        <w:rPr>
          <w:rFonts w:cs="Arial"/>
          <w:lang w:eastAsia="ja-JP"/>
        </w:rPr>
        <w:t>,         c.extended_amount</w:t>
      </w:r>
      <w:r w:rsidRPr="00BE6C2D">
        <w:rPr>
          <w:rFonts w:cs="Arial"/>
          <w:lang w:eastAsia="ja-JP"/>
        </w:rPr>
        <w:tab/>
        <w:t xml:space="preserve">       </w:t>
      </w:r>
      <w:r w:rsidRPr="00BE6C2D">
        <w:rPr>
          <w:rFonts w:cs="Arial"/>
          <w:lang w:eastAsia="ja-JP"/>
        </w:rPr>
        <w:tab/>
        <w:t>line_net_amount</w:t>
      </w:r>
    </w:p>
    <w:p w14:paraId="26BE9A74"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A75"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A76"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A77"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A78"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A79"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A7A"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A7B" w14:textId="77777777" w:rsidR="00BE6C2D" w:rsidRPr="00BE6C2D" w:rsidRDefault="00BE6C2D" w:rsidP="00BE6C2D">
      <w:pPr>
        <w:ind w:left="720"/>
        <w:rPr>
          <w:rFonts w:cs="Arial"/>
          <w:lang w:eastAsia="ja-JP"/>
        </w:rPr>
      </w:pPr>
      <w:r w:rsidRPr="00BE6C2D">
        <w:rPr>
          <w:rFonts w:cs="Arial"/>
          <w:lang w:eastAsia="ja-JP"/>
        </w:rPr>
        <w:t>,         null  lot_number</w:t>
      </w:r>
    </w:p>
    <w:p w14:paraId="26BE9A7C" w14:textId="77777777" w:rsidR="00BE6C2D" w:rsidRPr="00BE6C2D" w:rsidRDefault="00BE6C2D" w:rsidP="00BE6C2D">
      <w:pPr>
        <w:ind w:left="720"/>
        <w:rPr>
          <w:rFonts w:cs="Arial"/>
          <w:lang w:eastAsia="ja-JP"/>
        </w:rPr>
      </w:pPr>
      <w:r w:rsidRPr="00BE6C2D">
        <w:rPr>
          <w:rFonts w:cs="Arial"/>
          <w:lang w:eastAsia="ja-JP"/>
        </w:rPr>
        <w:lastRenderedPageBreak/>
        <w:t xml:space="preserve">,         decode( to_char(c2.line_number), </w:t>
      </w:r>
    </w:p>
    <w:p w14:paraId="26BE9A7D" w14:textId="77777777" w:rsidR="00BE6C2D" w:rsidRPr="00BE6C2D" w:rsidRDefault="00BE6C2D" w:rsidP="00BE6C2D">
      <w:pPr>
        <w:ind w:left="720"/>
        <w:rPr>
          <w:rFonts w:cs="Arial"/>
          <w:lang w:eastAsia="ja-JP"/>
        </w:rPr>
      </w:pPr>
      <w:r w:rsidRPr="00BE6C2D">
        <w:rPr>
          <w:rFonts w:cs="Arial"/>
          <w:lang w:eastAsia="ja-JP"/>
        </w:rPr>
        <w:t xml:space="preserve">                  null, 'N', 'Y') </w:t>
      </w:r>
      <w:r w:rsidRPr="00BE6C2D">
        <w:rPr>
          <w:rFonts w:cs="Arial"/>
          <w:lang w:eastAsia="ja-JP"/>
        </w:rPr>
        <w:tab/>
      </w:r>
      <w:r w:rsidRPr="00BE6C2D">
        <w:rPr>
          <w:rFonts w:cs="Arial"/>
          <w:lang w:eastAsia="ja-JP"/>
        </w:rPr>
        <w:tab/>
        <w:t>line_is_a_child_flag</w:t>
      </w:r>
    </w:p>
    <w:p w14:paraId="26BE9A7E" w14:textId="77777777" w:rsidR="00BE6C2D" w:rsidRPr="00BE6C2D" w:rsidRDefault="00BE6C2D" w:rsidP="00BE6C2D">
      <w:pPr>
        <w:ind w:left="720"/>
        <w:rPr>
          <w:rFonts w:cs="Arial"/>
          <w:lang w:eastAsia="ja-JP"/>
        </w:rPr>
      </w:pPr>
      <w:r w:rsidRPr="00BE6C2D">
        <w:rPr>
          <w:rFonts w:cs="Arial"/>
          <w:lang w:eastAsia="ja-JP"/>
        </w:rPr>
        <w:t xml:space="preserve">,          nvl(c.link_to_cust_trx_line_id, </w:t>
      </w:r>
    </w:p>
    <w:p w14:paraId="26BE9A7F" w14:textId="77777777" w:rsidR="00BE6C2D" w:rsidRPr="00BE6C2D" w:rsidRDefault="00BE6C2D" w:rsidP="00BE6C2D">
      <w:pPr>
        <w:ind w:left="720"/>
        <w:rPr>
          <w:rFonts w:cs="Arial"/>
          <w:lang w:eastAsia="ja-JP"/>
        </w:rPr>
      </w:pPr>
      <w:r w:rsidRPr="00BE6C2D">
        <w:rPr>
          <w:rFonts w:cs="Arial"/>
          <w:lang w:eastAsia="ja-JP"/>
        </w:rPr>
        <w:t xml:space="preserve">                  c.customer_trx_line_id)</w:t>
      </w:r>
      <w:r w:rsidRPr="00BE6C2D">
        <w:rPr>
          <w:rFonts w:cs="Arial"/>
          <w:lang w:eastAsia="ja-JP"/>
        </w:rPr>
        <w:tab/>
        <w:t>link_to_line</w:t>
      </w:r>
    </w:p>
    <w:p w14:paraId="26BE9A80" w14:textId="77777777" w:rsidR="00BE6C2D" w:rsidRPr="00BE6C2D" w:rsidRDefault="00BE6C2D" w:rsidP="00BE6C2D">
      <w:pPr>
        <w:ind w:left="720"/>
        <w:rPr>
          <w:rFonts w:cs="Arial"/>
          <w:lang w:eastAsia="ja-JP"/>
        </w:rPr>
      </w:pPr>
      <w:r w:rsidRPr="00BE6C2D">
        <w:rPr>
          <w:rFonts w:cs="Arial"/>
          <w:lang w:eastAsia="ja-JP"/>
        </w:rPr>
        <w:t>,          decode(c.line_type,</w:t>
      </w:r>
    </w:p>
    <w:p w14:paraId="26BE9A81" w14:textId="77777777" w:rsidR="00BE6C2D" w:rsidRPr="00BE6C2D" w:rsidRDefault="00BE6C2D" w:rsidP="00BE6C2D">
      <w:pPr>
        <w:ind w:left="720"/>
        <w:rPr>
          <w:rFonts w:cs="Arial"/>
          <w:lang w:eastAsia="ja-JP"/>
        </w:rPr>
      </w:pPr>
      <w:r w:rsidRPr="00BE6C2D">
        <w:rPr>
          <w:rFonts w:cs="Arial"/>
          <w:lang w:eastAsia="ja-JP"/>
        </w:rPr>
        <w:t xml:space="preserve">                          'LINE', 0, </w:t>
      </w:r>
    </w:p>
    <w:p w14:paraId="26BE9A82" w14:textId="77777777" w:rsidR="00BE6C2D" w:rsidRPr="00BE6C2D" w:rsidRDefault="00BE6C2D" w:rsidP="00BE6C2D">
      <w:pPr>
        <w:ind w:left="720"/>
        <w:rPr>
          <w:rFonts w:cs="Arial"/>
          <w:lang w:eastAsia="ja-JP"/>
        </w:rPr>
      </w:pPr>
      <w:r w:rsidRPr="00BE6C2D">
        <w:rPr>
          <w:rFonts w:cs="Arial"/>
          <w:lang w:eastAsia="ja-JP"/>
        </w:rPr>
        <w:t xml:space="preserve">                                      1)</w:t>
      </w:r>
      <w:r w:rsidRPr="00BE6C2D">
        <w:rPr>
          <w:rFonts w:cs="Arial"/>
          <w:lang w:eastAsia="ja-JP"/>
        </w:rPr>
        <w:tab/>
      </w:r>
      <w:r w:rsidRPr="00BE6C2D">
        <w:rPr>
          <w:rFonts w:cs="Arial"/>
          <w:lang w:eastAsia="ja-JP"/>
        </w:rPr>
        <w:tab/>
        <w:t>line_child_indicator,</w:t>
      </w:r>
    </w:p>
    <w:p w14:paraId="26BE9A83" w14:textId="77777777" w:rsidR="00BE6C2D" w:rsidRPr="00BE6C2D" w:rsidRDefault="00BE6C2D" w:rsidP="00BE6C2D">
      <w:pPr>
        <w:ind w:left="720"/>
        <w:rPr>
          <w:rFonts w:cs="Arial"/>
          <w:lang w:eastAsia="ja-JP"/>
        </w:rPr>
      </w:pPr>
      <w:r w:rsidRPr="00BE6C2D">
        <w:rPr>
          <w:rFonts w:cs="Arial"/>
          <w:lang w:eastAsia="ja-JP"/>
        </w:rPr>
        <w:t xml:space="preserve">            nvl(c.link_to_cust_trx_line_id , -1)</w:t>
      </w:r>
      <w:r w:rsidRPr="00BE6C2D">
        <w:rPr>
          <w:rFonts w:cs="Arial"/>
          <w:lang w:eastAsia="ja-JP"/>
        </w:rPr>
        <w:tab/>
        <w:t>link_to_cust_trx_line_id</w:t>
      </w:r>
    </w:p>
    <w:p w14:paraId="26BE9A84" w14:textId="77777777" w:rsidR="00BE6C2D" w:rsidRPr="00BE6C2D" w:rsidRDefault="00BE6C2D" w:rsidP="00BE6C2D">
      <w:pPr>
        <w:ind w:left="720"/>
        <w:rPr>
          <w:rFonts w:cs="Arial"/>
          <w:lang w:eastAsia="ja-JP"/>
        </w:rPr>
      </w:pPr>
      <w:r w:rsidRPr="00BE6C2D">
        <w:rPr>
          <w:rFonts w:cs="Arial"/>
          <w:lang w:eastAsia="ja-JP"/>
        </w:rPr>
        <w:t>/* comment out for bug 745960 :</w:t>
      </w:r>
    </w:p>
    <w:p w14:paraId="26BE9A85" w14:textId="77777777" w:rsidR="00BE6C2D" w:rsidRPr="00BE6C2D" w:rsidRDefault="00BE6C2D" w:rsidP="00BE6C2D">
      <w:pPr>
        <w:ind w:left="720"/>
        <w:rPr>
          <w:rFonts w:cs="Arial"/>
          <w:lang w:eastAsia="ja-JP"/>
        </w:rPr>
      </w:pPr>
      <w:r w:rsidRPr="00BE6C2D">
        <w:rPr>
          <w:rFonts w:cs="Arial"/>
          <w:lang w:eastAsia="ja-JP"/>
        </w:rPr>
        <w:t>,          decode(msi.item_type,</w:t>
      </w:r>
    </w:p>
    <w:p w14:paraId="26BE9A86" w14:textId="77777777" w:rsidR="00BE6C2D" w:rsidRPr="00BE6C2D" w:rsidRDefault="00BE6C2D" w:rsidP="00BE6C2D">
      <w:pPr>
        <w:ind w:left="720"/>
        <w:rPr>
          <w:rFonts w:cs="Arial"/>
          <w:lang w:eastAsia="ja-JP"/>
        </w:rPr>
      </w:pPr>
      <w:r w:rsidRPr="00BE6C2D">
        <w:rPr>
          <w:rFonts w:cs="Arial"/>
          <w:lang w:eastAsia="ja-JP"/>
        </w:rPr>
        <w:t xml:space="preserve">                         'FRT', 'Z',</w:t>
      </w:r>
    </w:p>
    <w:p w14:paraId="26BE9A87"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A88" w14:textId="77777777" w:rsidR="00BE6C2D" w:rsidRPr="00BE6C2D" w:rsidRDefault="00BE6C2D" w:rsidP="00BE6C2D">
      <w:pPr>
        <w:ind w:left="720"/>
        <w:rPr>
          <w:rFonts w:cs="Arial"/>
          <w:lang w:eastAsia="ja-JP"/>
        </w:rPr>
      </w:pPr>
      <w:r w:rsidRPr="00BE6C2D">
        <w:rPr>
          <w:rFonts w:cs="Arial"/>
          <w:lang w:eastAsia="ja-JP"/>
        </w:rPr>
        <w:t>*/</w:t>
      </w:r>
    </w:p>
    <w:p w14:paraId="26BE9A89" w14:textId="77777777" w:rsidR="00BE6C2D" w:rsidRPr="00BE6C2D" w:rsidRDefault="00BE6C2D" w:rsidP="00BE6C2D">
      <w:pPr>
        <w:ind w:left="720"/>
        <w:rPr>
          <w:rFonts w:cs="Arial"/>
          <w:lang w:eastAsia="ja-JP"/>
        </w:rPr>
      </w:pPr>
      <w:r w:rsidRPr="00BE6C2D">
        <w:rPr>
          <w:rFonts w:cs="Arial"/>
          <w:lang w:eastAsia="ja-JP"/>
        </w:rPr>
        <w:t>,          decode(msi.item_type,</w:t>
      </w:r>
    </w:p>
    <w:p w14:paraId="26BE9A8A" w14:textId="77777777" w:rsidR="00BE6C2D" w:rsidRPr="00BE6C2D" w:rsidRDefault="00BE6C2D" w:rsidP="00BE6C2D">
      <w:pPr>
        <w:ind w:left="720"/>
        <w:rPr>
          <w:rFonts w:cs="Arial"/>
          <w:lang w:eastAsia="ja-JP"/>
        </w:rPr>
      </w:pPr>
      <w:r w:rsidRPr="00BE6C2D">
        <w:rPr>
          <w:rFonts w:cs="Arial"/>
          <w:lang w:eastAsia="ja-JP"/>
        </w:rPr>
        <w:t xml:space="preserve">                         'FRT', 'A',</w:t>
      </w:r>
    </w:p>
    <w:p w14:paraId="26BE9A8B"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A8C" w14:textId="77777777" w:rsidR="00BE6C2D" w:rsidRPr="00BE6C2D" w:rsidRDefault="00BE6C2D" w:rsidP="00BE6C2D">
      <w:pPr>
        <w:ind w:left="720"/>
        <w:rPr>
          <w:rFonts w:cs="Arial"/>
          <w:lang w:eastAsia="ja-JP"/>
        </w:rPr>
      </w:pPr>
      <w:r w:rsidRPr="00BE6C2D">
        <w:rPr>
          <w:rFonts w:cs="Arial"/>
          <w:lang w:eastAsia="ja-JP"/>
        </w:rPr>
        <w:t>,          decode(c.link_to_cust_trx_line_id,</w:t>
      </w:r>
    </w:p>
    <w:p w14:paraId="26BE9A8D" w14:textId="77777777" w:rsidR="00BE6C2D" w:rsidRPr="00BE6C2D" w:rsidRDefault="00BE6C2D" w:rsidP="00BE6C2D">
      <w:pPr>
        <w:ind w:left="720"/>
        <w:rPr>
          <w:rFonts w:cs="Arial"/>
          <w:lang w:eastAsia="ja-JP"/>
        </w:rPr>
      </w:pPr>
      <w:r w:rsidRPr="00BE6C2D">
        <w:rPr>
          <w:rFonts w:cs="Arial"/>
          <w:lang w:eastAsia="ja-JP"/>
        </w:rPr>
        <w:t xml:space="preserve">                          '', c.line_number ,</w:t>
      </w:r>
    </w:p>
    <w:p w14:paraId="26BE9A8E" w14:textId="77777777" w:rsidR="00BE6C2D" w:rsidRPr="00BE6C2D" w:rsidRDefault="00BE6C2D" w:rsidP="00BE6C2D">
      <w:pPr>
        <w:ind w:left="720"/>
        <w:rPr>
          <w:rFonts w:cs="Arial"/>
          <w:lang w:eastAsia="ja-JP"/>
        </w:rPr>
      </w:pPr>
      <w:r w:rsidRPr="00BE6C2D">
        <w:rPr>
          <w:rFonts w:cs="Arial"/>
          <w:lang w:eastAsia="ja-JP"/>
        </w:rPr>
        <w:t xml:space="preserve">                              c2.line_number )</w:t>
      </w:r>
      <w:r w:rsidRPr="00BE6C2D">
        <w:rPr>
          <w:rFonts w:cs="Arial"/>
          <w:lang w:eastAsia="ja-JP"/>
        </w:rPr>
        <w:tab/>
        <w:t>order_by1</w:t>
      </w:r>
    </w:p>
    <w:p w14:paraId="26BE9A8F" w14:textId="77777777" w:rsidR="00BE6C2D" w:rsidRPr="00BE6C2D" w:rsidRDefault="00BE6C2D" w:rsidP="00BE6C2D">
      <w:pPr>
        <w:ind w:left="720"/>
        <w:rPr>
          <w:rFonts w:cs="Arial"/>
          <w:lang w:eastAsia="ja-JP"/>
        </w:rPr>
      </w:pPr>
      <w:r w:rsidRPr="00BE6C2D">
        <w:rPr>
          <w:rFonts w:cs="Arial"/>
          <w:lang w:eastAsia="ja-JP"/>
        </w:rPr>
        <w:t>,            1 dummy</w:t>
      </w:r>
    </w:p>
    <w:p w14:paraId="26BE9A90" w14:textId="77777777" w:rsidR="00BE6C2D" w:rsidRPr="00BE6C2D" w:rsidRDefault="00BE6C2D" w:rsidP="00BE6C2D">
      <w:pPr>
        <w:ind w:left="720"/>
        <w:rPr>
          <w:rFonts w:cs="Arial"/>
          <w:lang w:eastAsia="ja-JP"/>
        </w:rPr>
      </w:pPr>
      <w:r w:rsidRPr="00BE6C2D">
        <w:rPr>
          <w:rFonts w:cs="Arial"/>
          <w:lang w:eastAsia="ja-JP"/>
        </w:rPr>
        <w:t>--gv added nvl 01/05/10</w:t>
      </w:r>
    </w:p>
    <w:p w14:paraId="26BE9A91"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A92" w14:textId="77777777" w:rsidR="00BE6C2D" w:rsidRPr="00BE6C2D" w:rsidRDefault="00BE6C2D" w:rsidP="00BE6C2D">
      <w:pPr>
        <w:ind w:left="720"/>
        <w:rPr>
          <w:rFonts w:cs="Arial"/>
          <w:lang w:eastAsia="ja-JP"/>
        </w:rPr>
      </w:pPr>
      <w:r w:rsidRPr="00BE6C2D">
        <w:rPr>
          <w:rFonts w:cs="Arial"/>
          <w:lang w:eastAsia="ja-JP"/>
        </w:rPr>
        <w:t>,NULL line_detail_id</w:t>
      </w:r>
    </w:p>
    <w:p w14:paraId="26BE9A93" w14:textId="77777777" w:rsidR="00BE6C2D" w:rsidRPr="00BE6C2D" w:rsidRDefault="00BE6C2D" w:rsidP="00BE6C2D">
      <w:pPr>
        <w:ind w:left="720"/>
        <w:rPr>
          <w:rFonts w:cs="Arial"/>
          <w:lang w:eastAsia="ja-JP"/>
        </w:rPr>
      </w:pPr>
      <w:r w:rsidRPr="00BE6C2D">
        <w:rPr>
          <w:rFonts w:cs="Arial"/>
          <w:lang w:eastAsia="ja-JP"/>
        </w:rPr>
        <w:t>from      ra_customer_trx_lines   c</w:t>
      </w:r>
    </w:p>
    <w:p w14:paraId="26BE9A94" w14:textId="77777777" w:rsidR="00BE6C2D" w:rsidRPr="00BE6C2D" w:rsidRDefault="00BE6C2D" w:rsidP="00BE6C2D">
      <w:pPr>
        <w:ind w:left="720"/>
        <w:rPr>
          <w:rFonts w:cs="Arial"/>
          <w:lang w:eastAsia="ja-JP"/>
        </w:rPr>
      </w:pPr>
      <w:r w:rsidRPr="00BE6C2D">
        <w:rPr>
          <w:rFonts w:cs="Arial"/>
          <w:lang w:eastAsia="ja-JP"/>
        </w:rPr>
        <w:t>,             ra_customer_trx_lines  c2</w:t>
      </w:r>
    </w:p>
    <w:p w14:paraId="26BE9A95" w14:textId="77777777" w:rsidR="00BE6C2D" w:rsidRPr="00BE6C2D" w:rsidRDefault="00BE6C2D" w:rsidP="00BE6C2D">
      <w:pPr>
        <w:ind w:left="720"/>
        <w:rPr>
          <w:rFonts w:cs="Arial"/>
          <w:lang w:eastAsia="ja-JP"/>
        </w:rPr>
      </w:pPr>
      <w:r w:rsidRPr="00BE6C2D">
        <w:rPr>
          <w:rFonts w:cs="Arial"/>
          <w:lang w:eastAsia="ja-JP"/>
        </w:rPr>
        <w:t>,             mtl_units_of_measure    u</w:t>
      </w:r>
    </w:p>
    <w:p w14:paraId="26BE9A96" w14:textId="77777777" w:rsidR="00BE6C2D" w:rsidRPr="00BE6C2D" w:rsidRDefault="00BE6C2D" w:rsidP="00BE6C2D">
      <w:pPr>
        <w:ind w:left="720"/>
        <w:rPr>
          <w:rFonts w:cs="Arial"/>
          <w:lang w:eastAsia="ja-JP"/>
        </w:rPr>
      </w:pPr>
      <w:r w:rsidRPr="00BE6C2D">
        <w:rPr>
          <w:rFonts w:cs="Arial"/>
          <w:lang w:eastAsia="ja-JP"/>
        </w:rPr>
        <w:t>,             mtl_system_items  msi</w:t>
      </w:r>
    </w:p>
    <w:p w14:paraId="26BE9A97" w14:textId="77777777" w:rsidR="00BE6C2D" w:rsidRPr="00BE6C2D" w:rsidRDefault="00BE6C2D" w:rsidP="00BE6C2D">
      <w:pPr>
        <w:ind w:left="720"/>
        <w:rPr>
          <w:rFonts w:cs="Arial"/>
          <w:lang w:eastAsia="ja-JP"/>
        </w:rPr>
      </w:pPr>
      <w:r w:rsidRPr="00BE6C2D">
        <w:rPr>
          <w:rFonts w:cs="Arial"/>
          <w:lang w:eastAsia="ja-JP"/>
        </w:rPr>
        <w:t>where     c.customer_trx_id                   = :customer_trx_id</w:t>
      </w:r>
    </w:p>
    <w:p w14:paraId="26BE9A98" w14:textId="77777777" w:rsidR="00BE6C2D" w:rsidRPr="00BE6C2D" w:rsidRDefault="00BE6C2D" w:rsidP="00BE6C2D">
      <w:pPr>
        <w:ind w:left="720"/>
        <w:rPr>
          <w:rFonts w:cs="Arial"/>
          <w:lang w:eastAsia="ja-JP"/>
        </w:rPr>
      </w:pPr>
      <w:r w:rsidRPr="00BE6C2D">
        <w:rPr>
          <w:rFonts w:cs="Arial"/>
          <w:lang w:eastAsia="ja-JP"/>
        </w:rPr>
        <w:t>and         c.link_to_cust_trx_line_id     = c2.customer_trx_line_id(+)</w:t>
      </w:r>
    </w:p>
    <w:p w14:paraId="26BE9A99" w14:textId="77777777" w:rsidR="00BE6C2D" w:rsidRPr="00BE6C2D" w:rsidRDefault="00BE6C2D" w:rsidP="00BE6C2D">
      <w:pPr>
        <w:ind w:left="720"/>
        <w:rPr>
          <w:rFonts w:cs="Arial"/>
          <w:lang w:eastAsia="ja-JP"/>
        </w:rPr>
      </w:pPr>
      <w:r w:rsidRPr="00BE6C2D">
        <w:rPr>
          <w:rFonts w:cs="Arial"/>
          <w:lang w:eastAsia="ja-JP"/>
        </w:rPr>
        <w:t>and         c.uom_code                            = u.uom_code(+)</w:t>
      </w:r>
    </w:p>
    <w:p w14:paraId="26BE9A9A"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A9B" w14:textId="77777777" w:rsidR="00BE6C2D" w:rsidRPr="00BE6C2D" w:rsidRDefault="00BE6C2D" w:rsidP="00BE6C2D">
      <w:pPr>
        <w:ind w:left="720"/>
        <w:rPr>
          <w:rFonts w:cs="Arial"/>
          <w:lang w:eastAsia="ja-JP"/>
        </w:rPr>
      </w:pPr>
      <w:r w:rsidRPr="00BE6C2D">
        <w:rPr>
          <w:rFonts w:cs="Arial"/>
          <w:lang w:eastAsia="ja-JP"/>
        </w:rPr>
        <w:t>and         msi.organization_id(+) =  :so_organization_id</w:t>
      </w:r>
    </w:p>
    <w:p w14:paraId="26BE9A9C" w14:textId="77777777" w:rsidR="00BE6C2D" w:rsidRPr="00BE6C2D" w:rsidRDefault="00BE6C2D" w:rsidP="00BE6C2D">
      <w:pPr>
        <w:ind w:left="720"/>
        <w:rPr>
          <w:rFonts w:cs="Arial"/>
          <w:lang w:eastAsia="ja-JP"/>
        </w:rPr>
      </w:pPr>
      <w:r w:rsidRPr="00BE6C2D">
        <w:rPr>
          <w:rFonts w:cs="Arial"/>
          <w:lang w:eastAsia="ja-JP"/>
        </w:rPr>
        <w:t>and        NVL(c.interface_line_context,'X') !='ORDER ENTRY'</w:t>
      </w:r>
    </w:p>
    <w:p w14:paraId="26BE9A9D" w14:textId="77777777" w:rsidR="00BE6C2D" w:rsidRPr="00BE6C2D" w:rsidRDefault="00BE6C2D" w:rsidP="00BE6C2D">
      <w:pPr>
        <w:ind w:left="720"/>
        <w:rPr>
          <w:rFonts w:cs="Arial"/>
          <w:lang w:eastAsia="ja-JP"/>
        </w:rPr>
      </w:pPr>
      <w:r w:rsidRPr="00BE6C2D">
        <w:rPr>
          <w:rFonts w:cs="Arial"/>
          <w:lang w:eastAsia="ja-JP"/>
        </w:rPr>
        <w:t xml:space="preserve">and  :CP_TRX_TYPE_CLASS ='INV' </w:t>
      </w:r>
    </w:p>
    <w:p w14:paraId="26BE9A9E" w14:textId="77777777" w:rsidR="00BE6C2D" w:rsidRPr="00BE6C2D" w:rsidRDefault="00BE6C2D" w:rsidP="00BE6C2D">
      <w:pPr>
        <w:ind w:left="720"/>
        <w:rPr>
          <w:rFonts w:cs="Arial"/>
          <w:lang w:eastAsia="ja-JP"/>
        </w:rPr>
      </w:pPr>
      <w:r w:rsidRPr="00BE6C2D">
        <w:rPr>
          <w:rFonts w:cs="Arial"/>
          <w:lang w:eastAsia="ja-JP"/>
        </w:rPr>
        <w:t>-- Added by skandru for lines split by lot qty and product qty converted by uom conversion, These lines context is order entry and transaction type is Invoice</w:t>
      </w:r>
    </w:p>
    <w:p w14:paraId="26BE9A9F" w14:textId="77777777" w:rsidR="00BE6C2D" w:rsidRPr="00BE6C2D" w:rsidRDefault="00BE6C2D" w:rsidP="00BE6C2D">
      <w:pPr>
        <w:ind w:left="720"/>
        <w:rPr>
          <w:rFonts w:cs="Arial"/>
          <w:lang w:eastAsia="ja-JP"/>
        </w:rPr>
      </w:pPr>
      <w:r w:rsidRPr="00BE6C2D">
        <w:rPr>
          <w:rFonts w:cs="Arial"/>
          <w:lang w:eastAsia="ja-JP"/>
        </w:rPr>
        <w:t>UNION</w:t>
      </w:r>
    </w:p>
    <w:p w14:paraId="26BE9AA0" w14:textId="77777777" w:rsidR="00BE6C2D" w:rsidRPr="00BE6C2D" w:rsidRDefault="00BE6C2D" w:rsidP="00BE6C2D">
      <w:pPr>
        <w:ind w:left="720"/>
        <w:rPr>
          <w:rFonts w:cs="Arial"/>
          <w:lang w:eastAsia="ja-JP"/>
        </w:rPr>
      </w:pPr>
      <w:r w:rsidRPr="00BE6C2D">
        <w:rPr>
          <w:rFonts w:cs="Arial"/>
          <w:lang w:eastAsia="ja-JP"/>
        </w:rPr>
        <w:t>SELECT distinct c.customer_trx_id</w:t>
      </w:r>
      <w:r w:rsidRPr="00BE6C2D">
        <w:rPr>
          <w:rFonts w:cs="Arial"/>
          <w:lang w:eastAsia="ja-JP"/>
        </w:rPr>
        <w:tab/>
      </w:r>
      <w:r w:rsidRPr="00BE6C2D">
        <w:rPr>
          <w:rFonts w:cs="Arial"/>
          <w:lang w:eastAsia="ja-JP"/>
        </w:rPr>
        <w:tab/>
        <w:t>line_customer_trx_id</w:t>
      </w:r>
    </w:p>
    <w:p w14:paraId="26BE9AA1" w14:textId="77777777" w:rsidR="00BE6C2D" w:rsidRPr="00BE6C2D" w:rsidRDefault="00BE6C2D" w:rsidP="00BE6C2D">
      <w:pPr>
        <w:ind w:left="720"/>
        <w:rPr>
          <w:rFonts w:cs="Arial"/>
          <w:lang w:eastAsia="ja-JP"/>
        </w:rPr>
      </w:pPr>
      <w:r w:rsidRPr="00BE6C2D">
        <w:rPr>
          <w:rFonts w:cs="Arial"/>
          <w:lang w:eastAsia="ja-JP"/>
        </w:rPr>
        <w:t>,c.customer_trx_line_id</w:t>
      </w:r>
      <w:r w:rsidRPr="00BE6C2D">
        <w:rPr>
          <w:rFonts w:cs="Arial"/>
          <w:lang w:eastAsia="ja-JP"/>
        </w:rPr>
        <w:tab/>
      </w:r>
      <w:r w:rsidRPr="00BE6C2D">
        <w:rPr>
          <w:rFonts w:cs="Arial"/>
          <w:lang w:eastAsia="ja-JP"/>
        </w:rPr>
        <w:tab/>
        <w:t>line_customer_trx_line_id</w:t>
      </w:r>
    </w:p>
    <w:p w14:paraId="26BE9AA2" w14:textId="77777777" w:rsidR="00BE6C2D" w:rsidRPr="00BE6C2D" w:rsidRDefault="00BE6C2D" w:rsidP="00BE6C2D">
      <w:pPr>
        <w:ind w:left="720"/>
        <w:rPr>
          <w:rFonts w:cs="Arial"/>
          <w:lang w:eastAsia="ja-JP"/>
        </w:rPr>
      </w:pPr>
      <w:r w:rsidRPr="00BE6C2D">
        <w:rPr>
          <w:rFonts w:cs="Arial"/>
          <w:lang w:eastAsia="ja-JP"/>
        </w:rPr>
        <w:t xml:space="preserve">-- NULL line_number </w:t>
      </w:r>
    </w:p>
    <w:p w14:paraId="26BE9AA3" w14:textId="77777777" w:rsidR="00BE6C2D" w:rsidRPr="00BE6C2D" w:rsidRDefault="00BE6C2D" w:rsidP="00BE6C2D">
      <w:pPr>
        <w:ind w:left="720"/>
        <w:rPr>
          <w:rFonts w:cs="Arial"/>
          <w:lang w:eastAsia="ja-JP"/>
        </w:rPr>
      </w:pPr>
      <w:r w:rsidRPr="00BE6C2D">
        <w:rPr>
          <w:rFonts w:cs="Arial"/>
          <w:lang w:eastAsia="ja-JP"/>
        </w:rPr>
        <w:t>,c.line_number line_number</w:t>
      </w:r>
    </w:p>
    <w:p w14:paraId="26BE9AA4" w14:textId="77777777" w:rsidR="00BE6C2D" w:rsidRPr="00BE6C2D" w:rsidRDefault="00BE6C2D" w:rsidP="00BE6C2D">
      <w:pPr>
        <w:ind w:left="720"/>
        <w:rPr>
          <w:rFonts w:cs="Arial"/>
          <w:lang w:eastAsia="ja-JP"/>
        </w:rPr>
      </w:pPr>
      <w:r w:rsidRPr="00BE6C2D">
        <w:rPr>
          <w:rFonts w:cs="Arial"/>
          <w:lang w:eastAsia="ja-JP"/>
        </w:rPr>
        <w:t>,c.line_type</w:t>
      </w:r>
      <w:r w:rsidRPr="00BE6C2D">
        <w:rPr>
          <w:rFonts w:cs="Arial"/>
          <w:lang w:eastAsia="ja-JP"/>
        </w:rPr>
        <w:tab/>
      </w:r>
      <w:r w:rsidRPr="00BE6C2D">
        <w:rPr>
          <w:rFonts w:cs="Arial"/>
          <w:lang w:eastAsia="ja-JP"/>
        </w:rPr>
        <w:tab/>
      </w:r>
      <w:r w:rsidRPr="00BE6C2D">
        <w:rPr>
          <w:rFonts w:cs="Arial"/>
          <w:lang w:eastAsia="ja-JP"/>
        </w:rPr>
        <w:tab/>
        <w:t>line_type</w:t>
      </w:r>
    </w:p>
    <w:p w14:paraId="26BE9AA5" w14:textId="77777777" w:rsidR="00BE6C2D" w:rsidRPr="00BE6C2D" w:rsidRDefault="00BE6C2D" w:rsidP="00BE6C2D">
      <w:pPr>
        <w:ind w:left="720"/>
        <w:rPr>
          <w:rFonts w:cs="Arial"/>
          <w:lang w:eastAsia="ja-JP"/>
        </w:rPr>
      </w:pPr>
      <w:r w:rsidRPr="00BE6C2D">
        <w:rPr>
          <w:rFonts w:cs="Arial"/>
          <w:lang w:eastAsia="ja-JP"/>
        </w:rPr>
        <w:t>,NVL(c.translated_description,c.description)          line_item_description</w:t>
      </w:r>
    </w:p>
    <w:p w14:paraId="26BE9AA6" w14:textId="77777777" w:rsidR="00BE6C2D" w:rsidRPr="00BE6C2D" w:rsidRDefault="00BE6C2D" w:rsidP="00BE6C2D">
      <w:pPr>
        <w:ind w:left="720"/>
        <w:rPr>
          <w:rFonts w:cs="Arial"/>
          <w:lang w:eastAsia="ja-JP"/>
        </w:rPr>
      </w:pPr>
      <w:r w:rsidRPr="00BE6C2D">
        <w:rPr>
          <w:rFonts w:cs="Arial"/>
          <w:lang w:eastAsia="ja-JP"/>
        </w:rPr>
        <w:t>--Suresh Kandru added code for defect #7089</w:t>
      </w:r>
    </w:p>
    <w:p w14:paraId="26BE9AA7" w14:textId="77777777" w:rsidR="00BE6C2D" w:rsidRPr="00BE6C2D" w:rsidRDefault="00BE6C2D" w:rsidP="00BE6C2D">
      <w:pPr>
        <w:ind w:left="720"/>
        <w:rPr>
          <w:rFonts w:cs="Arial"/>
          <w:lang w:eastAsia="ja-JP"/>
        </w:rPr>
      </w:pPr>
      <w:r w:rsidRPr="00BE6C2D">
        <w:rPr>
          <w:rFonts w:cs="Arial"/>
          <w:lang w:eastAsia="ja-JP"/>
        </w:rPr>
        <w:t>--,NVL(wdd.requested_quantity,wdd.shipped_quantity)</w:t>
      </w:r>
      <w:r w:rsidRPr="00BE6C2D">
        <w:rPr>
          <w:rFonts w:cs="Arial"/>
          <w:lang w:eastAsia="ja-JP"/>
        </w:rPr>
        <w:tab/>
      </w:r>
      <w:r w:rsidRPr="00BE6C2D">
        <w:rPr>
          <w:rFonts w:cs="Arial"/>
          <w:lang w:eastAsia="ja-JP"/>
        </w:rPr>
        <w:tab/>
        <w:t>line_qty_ordered</w:t>
      </w:r>
    </w:p>
    <w:p w14:paraId="26BE9AA8" w14:textId="77777777" w:rsidR="00BE6C2D" w:rsidRPr="00BE6C2D" w:rsidRDefault="00BE6C2D" w:rsidP="00BE6C2D">
      <w:pPr>
        <w:ind w:left="720"/>
        <w:rPr>
          <w:rFonts w:cs="Arial"/>
          <w:lang w:eastAsia="ja-JP"/>
        </w:rPr>
      </w:pPr>
      <w:r w:rsidRPr="00BE6C2D">
        <w:rPr>
          <w:rFonts w:cs="Arial"/>
          <w:lang w:eastAsia="ja-JP"/>
        </w:rPr>
        <w:t>,(SUM(wdd.shipped_quantity) OVER (PARTITION BY c.line_number,msi.inventory_item_id,wdd.lot_number))  line_qty_ordered</w:t>
      </w:r>
    </w:p>
    <w:p w14:paraId="26BE9AA9" w14:textId="77777777" w:rsidR="00BE6C2D" w:rsidRPr="00BE6C2D" w:rsidRDefault="00BE6C2D" w:rsidP="00BE6C2D">
      <w:pPr>
        <w:ind w:left="720"/>
        <w:rPr>
          <w:rFonts w:cs="Arial"/>
          <w:lang w:eastAsia="ja-JP"/>
        </w:rPr>
      </w:pPr>
      <w:r w:rsidRPr="00BE6C2D">
        <w:rPr>
          <w:rFonts w:cs="Arial"/>
          <w:lang w:eastAsia="ja-JP"/>
        </w:rPr>
        <w:lastRenderedPageBreak/>
        <w:t xml:space="preserve">,DECODE(wdd.src_requested_quantity_uom,wdd.requested_quantity_uom,(SUM(wdd.shipped_quantity) OVER (PARTITION BY c.line_number,msi.inventory_item_id,wdd.lot_number)),NVL(Xxgil_Otc_Print_Global_Pkg.xxgil_uom_conversion_qty(c.inventory_item_id,wdd.requested_quantity_uom),1)*NVL((SUM(wdd.shipped_quantity) OVER (PARTITION BY c.line_number,msi.inventory_item_id,wdd.lot_number)),0))      </w:t>
      </w:r>
      <w:r w:rsidRPr="00BE6C2D">
        <w:rPr>
          <w:rFonts w:cs="Arial"/>
          <w:lang w:eastAsia="ja-JP"/>
        </w:rPr>
        <w:tab/>
        <w:t>line_qty_invoiced</w:t>
      </w:r>
    </w:p>
    <w:p w14:paraId="26BE9AAA" w14:textId="77777777" w:rsidR="00BE6C2D" w:rsidRPr="00BE6C2D" w:rsidRDefault="00BE6C2D" w:rsidP="00BE6C2D">
      <w:pPr>
        <w:ind w:left="720"/>
        <w:rPr>
          <w:rFonts w:cs="Arial"/>
          <w:lang w:eastAsia="ja-JP"/>
        </w:rPr>
      </w:pPr>
      <w:r w:rsidRPr="00BE6C2D">
        <w:rPr>
          <w:rFonts w:cs="Arial"/>
          <w:lang w:eastAsia="ja-JP"/>
        </w:rPr>
        <w:t xml:space="preserve">,u.unit_of_measure </w:t>
      </w:r>
      <w:r w:rsidRPr="00BE6C2D">
        <w:rPr>
          <w:rFonts w:cs="Arial"/>
          <w:lang w:eastAsia="ja-JP"/>
        </w:rPr>
        <w:tab/>
      </w:r>
      <w:r w:rsidRPr="00BE6C2D">
        <w:rPr>
          <w:rFonts w:cs="Arial"/>
          <w:lang w:eastAsia="ja-JP"/>
        </w:rPr>
        <w:tab/>
        <w:t>line_uom</w:t>
      </w:r>
    </w:p>
    <w:p w14:paraId="26BE9AAB" w14:textId="77777777" w:rsidR="00BE6C2D" w:rsidRPr="00BE6C2D" w:rsidRDefault="00BE6C2D" w:rsidP="00BE6C2D">
      <w:pPr>
        <w:ind w:left="720"/>
        <w:rPr>
          <w:rFonts w:cs="Arial"/>
          <w:lang w:eastAsia="ja-JP"/>
        </w:rPr>
      </w:pPr>
      <w:r w:rsidRPr="00BE6C2D">
        <w:rPr>
          <w:rFonts w:cs="Arial"/>
          <w:lang w:eastAsia="ja-JP"/>
        </w:rPr>
        <w:t>,c.INTERFACE_LINE_ATTRIBUTE3  line_delivery_name</w:t>
      </w:r>
    </w:p>
    <w:p w14:paraId="26BE9AAC" w14:textId="77777777" w:rsidR="00BE6C2D" w:rsidRPr="00BE6C2D" w:rsidRDefault="00BE6C2D" w:rsidP="00BE6C2D">
      <w:pPr>
        <w:ind w:left="720"/>
        <w:rPr>
          <w:rFonts w:cs="Arial"/>
          <w:lang w:eastAsia="ja-JP"/>
        </w:rPr>
      </w:pPr>
      <w:r w:rsidRPr="00BE6C2D">
        <w:rPr>
          <w:rFonts w:cs="Arial"/>
          <w:lang w:eastAsia="ja-JP"/>
        </w:rPr>
        <w:t>,c.INTERFACE_LINE_ATTRIBUTE6  line_so_line_id</w:t>
      </w:r>
    </w:p>
    <w:p w14:paraId="26BE9AAD" w14:textId="77777777" w:rsidR="00BE6C2D" w:rsidRPr="00BE6C2D" w:rsidRDefault="00BE6C2D" w:rsidP="00BE6C2D">
      <w:pPr>
        <w:ind w:left="720"/>
        <w:rPr>
          <w:rFonts w:cs="Arial"/>
          <w:lang w:eastAsia="ja-JP"/>
        </w:rPr>
      </w:pPr>
      <w:r w:rsidRPr="00BE6C2D">
        <w:rPr>
          <w:rFonts w:cs="Arial"/>
          <w:lang w:eastAsia="ja-JP"/>
        </w:rPr>
        <w:t>,c.inventory_item_id</w:t>
      </w:r>
    </w:p>
    <w:p w14:paraId="26BE9AAE" w14:textId="77777777" w:rsidR="00BE6C2D" w:rsidRPr="00BE6C2D" w:rsidRDefault="00BE6C2D" w:rsidP="00BE6C2D">
      <w:pPr>
        <w:ind w:left="720"/>
        <w:rPr>
          <w:rFonts w:cs="Arial"/>
          <w:lang w:eastAsia="ja-JP"/>
        </w:rPr>
      </w:pPr>
      <w:r w:rsidRPr="00BE6C2D">
        <w:rPr>
          <w:rFonts w:cs="Arial"/>
          <w:lang w:eastAsia="ja-JP"/>
        </w:rPr>
        <w:t>,msi.segment1 line_product_num</w:t>
      </w:r>
    </w:p>
    <w:p w14:paraId="26BE9AAF" w14:textId="77777777" w:rsidR="00BE6C2D" w:rsidRPr="00BE6C2D" w:rsidRDefault="00BE6C2D" w:rsidP="00BE6C2D">
      <w:pPr>
        <w:ind w:left="720"/>
        <w:rPr>
          <w:rFonts w:cs="Arial"/>
          <w:lang w:eastAsia="ja-JP"/>
        </w:rPr>
      </w:pPr>
      <w:r w:rsidRPr="00BE6C2D">
        <w:rPr>
          <w:rFonts w:cs="Arial"/>
          <w:lang w:eastAsia="ja-JP"/>
        </w:rPr>
        <w:t>,u.uom_code line_uom_code</w:t>
      </w:r>
    </w:p>
    <w:p w14:paraId="26BE9AB0" w14:textId="77777777" w:rsidR="00BE6C2D" w:rsidRPr="00BE6C2D" w:rsidRDefault="00BE6C2D" w:rsidP="00BE6C2D">
      <w:pPr>
        <w:ind w:left="720"/>
        <w:rPr>
          <w:rFonts w:cs="Arial"/>
          <w:lang w:eastAsia="ja-JP"/>
        </w:rPr>
      </w:pPr>
      <w:r w:rsidRPr="00BE6C2D">
        <w:rPr>
          <w:rFonts w:cs="Arial"/>
          <w:lang w:eastAsia="ja-JP"/>
        </w:rPr>
        <w:t xml:space="preserve">--,NULL --  c.unit_standard_price       line_standard_price </w:t>
      </w:r>
    </w:p>
    <w:p w14:paraId="26BE9AB1" w14:textId="77777777" w:rsidR="00BE6C2D" w:rsidRPr="00BE6C2D" w:rsidRDefault="00BE6C2D" w:rsidP="00BE6C2D">
      <w:pPr>
        <w:ind w:left="720"/>
        <w:rPr>
          <w:rFonts w:cs="Arial"/>
          <w:lang w:eastAsia="ja-JP"/>
        </w:rPr>
      </w:pPr>
      <w:r w:rsidRPr="00BE6C2D">
        <w:rPr>
          <w:rFonts w:cs="Arial"/>
          <w:lang w:eastAsia="ja-JP"/>
        </w:rPr>
        <w:t xml:space="preserve">,c.unit_standard_price       line_standard_price </w:t>
      </w:r>
    </w:p>
    <w:p w14:paraId="26BE9AB2" w14:textId="77777777" w:rsidR="00BE6C2D" w:rsidRPr="00BE6C2D" w:rsidRDefault="00BE6C2D" w:rsidP="00BE6C2D">
      <w:pPr>
        <w:ind w:left="720"/>
        <w:rPr>
          <w:rFonts w:cs="Arial"/>
          <w:lang w:eastAsia="ja-JP"/>
        </w:rPr>
      </w:pPr>
      <w:r w:rsidRPr="00BE6C2D">
        <w:rPr>
          <w:rFonts w:cs="Arial"/>
          <w:lang w:eastAsia="ja-JP"/>
        </w:rPr>
        <w:t xml:space="preserve">, nvl (c.unit_selling_price, c.gross_unit_selling_price) line_unit_selling_price </w:t>
      </w:r>
    </w:p>
    <w:p w14:paraId="26BE9AB3" w14:textId="77777777" w:rsidR="00BE6C2D" w:rsidRPr="00BE6C2D" w:rsidRDefault="00BE6C2D" w:rsidP="00BE6C2D">
      <w:pPr>
        <w:ind w:left="720"/>
        <w:rPr>
          <w:rFonts w:cs="Arial"/>
          <w:lang w:eastAsia="ja-JP"/>
        </w:rPr>
      </w:pPr>
      <w:r w:rsidRPr="00BE6C2D">
        <w:rPr>
          <w:rFonts w:cs="Arial"/>
          <w:lang w:eastAsia="ja-JP"/>
        </w:rPr>
        <w:t>, NVL (c.unit_selling_price, NVL(c.gross_unit_selling_price,0))* DECODE(wdd.src_requested_quantity_uom,wdd.requested_quantity_uom,(SUM(wdd.shipped_quantity) OVER (PARTITION BY c.line_number,msi.inventory_item_id,wdd.lot_number)),(NVL(Xxgil_Otc_Print_Global_Pkg.xxgil_uom_conversion_qty(c.inventory_item_id,wdd.requested_quantity_uom),1)*NVL((SUM(wdd.shipped_quantity) OVER (PARTITION BY c.line_number,msi.inventory_item_id,wdd.lot_number)),0)))   line_extended_amount</w:t>
      </w:r>
    </w:p>
    <w:p w14:paraId="26BE9AB4" w14:textId="77777777" w:rsidR="00BE6C2D" w:rsidRPr="00BE6C2D" w:rsidRDefault="00BE6C2D" w:rsidP="00BE6C2D">
      <w:pPr>
        <w:ind w:left="720"/>
        <w:rPr>
          <w:rFonts w:cs="Arial"/>
          <w:lang w:eastAsia="ja-JP"/>
        </w:rPr>
      </w:pPr>
      <w:r w:rsidRPr="00BE6C2D">
        <w:rPr>
          <w:rFonts w:cs="Arial"/>
          <w:lang w:eastAsia="ja-JP"/>
        </w:rPr>
        <w:t>, NULL--c.extended_amount</w:t>
      </w:r>
      <w:r w:rsidRPr="00BE6C2D">
        <w:rPr>
          <w:rFonts w:cs="Arial"/>
          <w:lang w:eastAsia="ja-JP"/>
        </w:rPr>
        <w:tab/>
        <w:t xml:space="preserve">       </w:t>
      </w:r>
      <w:r w:rsidRPr="00BE6C2D">
        <w:rPr>
          <w:rFonts w:cs="Arial"/>
          <w:lang w:eastAsia="ja-JP"/>
        </w:rPr>
        <w:tab/>
        <w:t>line_net_amount</w:t>
      </w:r>
    </w:p>
    <w:p w14:paraId="26BE9AB5"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AB6"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AB7"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AB8"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AB9"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ABA"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ABB"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ABC" w14:textId="77777777" w:rsidR="00BE6C2D" w:rsidRPr="00BE6C2D" w:rsidRDefault="00BE6C2D" w:rsidP="00BE6C2D">
      <w:pPr>
        <w:ind w:left="720"/>
        <w:rPr>
          <w:rFonts w:cs="Arial"/>
          <w:lang w:eastAsia="ja-JP"/>
        </w:rPr>
      </w:pPr>
      <w:r w:rsidRPr="00BE6C2D">
        <w:rPr>
          <w:rFonts w:cs="Arial"/>
          <w:lang w:eastAsia="ja-JP"/>
        </w:rPr>
        <w:t>,       wdd.lot_number       lot_number</w:t>
      </w:r>
    </w:p>
    <w:p w14:paraId="26BE9ABD"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line_is_a_child_flag</w:t>
      </w:r>
    </w:p>
    <w:p w14:paraId="26BE9ABE"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link_to_line</w:t>
      </w:r>
    </w:p>
    <w:p w14:paraId="26BE9ABF"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r>
      <w:r w:rsidRPr="00BE6C2D">
        <w:rPr>
          <w:rFonts w:cs="Arial"/>
          <w:lang w:eastAsia="ja-JP"/>
        </w:rPr>
        <w:tab/>
        <w:t>line_child_indicator,</w:t>
      </w:r>
    </w:p>
    <w:p w14:paraId="26BE9AC0"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link_to_cust_trx_line_id,</w:t>
      </w:r>
    </w:p>
    <w:p w14:paraId="26BE9AC1" w14:textId="77777777" w:rsidR="00BE6C2D" w:rsidRPr="00BE6C2D" w:rsidRDefault="00BE6C2D" w:rsidP="00BE6C2D">
      <w:pPr>
        <w:ind w:left="720"/>
        <w:rPr>
          <w:rFonts w:cs="Arial"/>
          <w:lang w:eastAsia="ja-JP"/>
        </w:rPr>
      </w:pPr>
      <w:r w:rsidRPr="00BE6C2D">
        <w:rPr>
          <w:rFonts w:cs="Arial"/>
          <w:lang w:eastAsia="ja-JP"/>
        </w:rPr>
        <w:t>,       NULL --</w:t>
      </w:r>
    </w:p>
    <w:p w14:paraId="26BE9AC2" w14:textId="77777777" w:rsidR="00BE6C2D" w:rsidRPr="00BE6C2D" w:rsidRDefault="00BE6C2D" w:rsidP="00BE6C2D">
      <w:pPr>
        <w:ind w:left="720"/>
        <w:rPr>
          <w:rFonts w:cs="Arial"/>
          <w:lang w:eastAsia="ja-JP"/>
        </w:rPr>
      </w:pPr>
      <w:r w:rsidRPr="00BE6C2D">
        <w:rPr>
          <w:rFonts w:cs="Arial"/>
          <w:lang w:eastAsia="ja-JP"/>
        </w:rPr>
        <w:t xml:space="preserve">,      c.line_number </w:t>
      </w:r>
      <w:r w:rsidRPr="00BE6C2D">
        <w:rPr>
          <w:rFonts w:cs="Arial"/>
          <w:lang w:eastAsia="ja-JP"/>
        </w:rPr>
        <w:tab/>
        <w:t>order_by1</w:t>
      </w:r>
    </w:p>
    <w:p w14:paraId="26BE9AC3" w14:textId="77777777" w:rsidR="00BE6C2D" w:rsidRPr="00BE6C2D" w:rsidRDefault="00BE6C2D" w:rsidP="00BE6C2D">
      <w:pPr>
        <w:ind w:left="720"/>
        <w:rPr>
          <w:rFonts w:cs="Arial"/>
          <w:lang w:eastAsia="ja-JP"/>
        </w:rPr>
      </w:pPr>
      <w:r w:rsidRPr="00BE6C2D">
        <w:rPr>
          <w:rFonts w:cs="Arial"/>
          <w:lang w:eastAsia="ja-JP"/>
        </w:rPr>
        <w:t>,       1 dummy</w:t>
      </w:r>
    </w:p>
    <w:p w14:paraId="26BE9AC4"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AC5" w14:textId="77777777" w:rsidR="00BE6C2D" w:rsidRPr="00BE6C2D" w:rsidRDefault="00BE6C2D" w:rsidP="00BE6C2D">
      <w:pPr>
        <w:ind w:left="720"/>
        <w:rPr>
          <w:rFonts w:cs="Arial"/>
          <w:lang w:eastAsia="ja-JP"/>
        </w:rPr>
      </w:pPr>
      <w:r w:rsidRPr="00BE6C2D">
        <w:rPr>
          <w:rFonts w:cs="Arial"/>
          <w:lang w:eastAsia="ja-JP"/>
        </w:rPr>
        <w:t>--, wdd.delivery_detail_id line_detail_id -- comment for defect #7089</w:t>
      </w:r>
    </w:p>
    <w:p w14:paraId="26BE9AC6" w14:textId="77777777" w:rsidR="00BE6C2D" w:rsidRPr="00BE6C2D" w:rsidRDefault="00BE6C2D" w:rsidP="00BE6C2D">
      <w:pPr>
        <w:ind w:left="720"/>
        <w:rPr>
          <w:rFonts w:cs="Arial"/>
          <w:lang w:eastAsia="ja-JP"/>
        </w:rPr>
      </w:pPr>
      <w:r w:rsidRPr="00BE6C2D">
        <w:rPr>
          <w:rFonts w:cs="Arial"/>
          <w:lang w:eastAsia="ja-JP"/>
        </w:rPr>
        <w:t>,NULL line_detail_id</w:t>
      </w:r>
    </w:p>
    <w:p w14:paraId="26BE9AC7" w14:textId="77777777" w:rsidR="00BE6C2D" w:rsidRPr="00BE6C2D" w:rsidRDefault="00BE6C2D" w:rsidP="00BE6C2D">
      <w:pPr>
        <w:ind w:left="720"/>
        <w:rPr>
          <w:rFonts w:cs="Arial"/>
          <w:lang w:eastAsia="ja-JP"/>
        </w:rPr>
      </w:pPr>
      <w:r w:rsidRPr="00BE6C2D">
        <w:rPr>
          <w:rFonts w:cs="Arial"/>
          <w:lang w:eastAsia="ja-JP"/>
        </w:rPr>
        <w:t>FROM ra_customer_trx_lines c,</w:t>
      </w:r>
    </w:p>
    <w:p w14:paraId="26BE9AC8" w14:textId="77777777" w:rsidR="00BE6C2D" w:rsidRPr="00BE6C2D" w:rsidRDefault="00BE6C2D" w:rsidP="00BE6C2D">
      <w:pPr>
        <w:ind w:left="720"/>
        <w:rPr>
          <w:rFonts w:cs="Arial"/>
          <w:lang w:eastAsia="ja-JP"/>
        </w:rPr>
      </w:pPr>
      <w:r w:rsidRPr="00BE6C2D">
        <w:rPr>
          <w:rFonts w:cs="Arial"/>
          <w:lang w:eastAsia="ja-JP"/>
        </w:rPr>
        <w:t>mtl_system_items msi,</w:t>
      </w:r>
    </w:p>
    <w:p w14:paraId="26BE9AC9" w14:textId="77777777" w:rsidR="00BE6C2D" w:rsidRPr="00BE6C2D" w:rsidRDefault="00BE6C2D" w:rsidP="00BE6C2D">
      <w:pPr>
        <w:ind w:left="720"/>
        <w:rPr>
          <w:rFonts w:cs="Arial"/>
          <w:lang w:eastAsia="ja-JP"/>
        </w:rPr>
      </w:pPr>
      <w:r w:rsidRPr="00BE6C2D">
        <w:rPr>
          <w:rFonts w:cs="Arial"/>
          <w:lang w:eastAsia="ja-JP"/>
        </w:rPr>
        <w:t>wsh_new_deliveries wnd,</w:t>
      </w:r>
    </w:p>
    <w:p w14:paraId="26BE9ACA" w14:textId="77777777" w:rsidR="00BE6C2D" w:rsidRPr="00BE6C2D" w:rsidRDefault="00BE6C2D" w:rsidP="00BE6C2D">
      <w:pPr>
        <w:ind w:left="720"/>
        <w:rPr>
          <w:rFonts w:cs="Arial"/>
          <w:lang w:eastAsia="ja-JP"/>
        </w:rPr>
      </w:pPr>
      <w:r w:rsidRPr="00BE6C2D">
        <w:rPr>
          <w:rFonts w:cs="Arial"/>
          <w:lang w:eastAsia="ja-JP"/>
        </w:rPr>
        <w:t>wsh_delivery_assignments wda,</w:t>
      </w:r>
    </w:p>
    <w:p w14:paraId="26BE9ACB" w14:textId="77777777" w:rsidR="00BE6C2D" w:rsidRPr="00BE6C2D" w:rsidRDefault="00BE6C2D" w:rsidP="00BE6C2D">
      <w:pPr>
        <w:ind w:left="720"/>
        <w:rPr>
          <w:rFonts w:cs="Arial"/>
          <w:lang w:eastAsia="ja-JP"/>
        </w:rPr>
      </w:pPr>
      <w:r w:rsidRPr="00BE6C2D">
        <w:rPr>
          <w:rFonts w:cs="Arial"/>
          <w:lang w:eastAsia="ja-JP"/>
        </w:rPr>
        <w:t>wsh_delivery_details wdd,</w:t>
      </w:r>
    </w:p>
    <w:p w14:paraId="26BE9ACC" w14:textId="77777777" w:rsidR="00BE6C2D" w:rsidRPr="00BE6C2D" w:rsidRDefault="00BE6C2D" w:rsidP="00BE6C2D">
      <w:pPr>
        <w:ind w:left="720"/>
        <w:rPr>
          <w:rFonts w:cs="Arial"/>
          <w:lang w:eastAsia="ja-JP"/>
        </w:rPr>
      </w:pPr>
      <w:r w:rsidRPr="00BE6C2D">
        <w:rPr>
          <w:rFonts w:cs="Arial"/>
          <w:lang w:eastAsia="ja-JP"/>
        </w:rPr>
        <w:t>mtl_lot_numbers mln,</w:t>
      </w:r>
    </w:p>
    <w:p w14:paraId="26BE9ACD" w14:textId="77777777" w:rsidR="00BE6C2D" w:rsidRPr="00BE6C2D" w:rsidRDefault="00BE6C2D" w:rsidP="00BE6C2D">
      <w:pPr>
        <w:ind w:left="720"/>
        <w:rPr>
          <w:rFonts w:cs="Arial"/>
          <w:lang w:eastAsia="ja-JP"/>
        </w:rPr>
      </w:pPr>
      <w:r w:rsidRPr="00BE6C2D">
        <w:rPr>
          <w:rFonts w:cs="Arial"/>
          <w:lang w:eastAsia="ja-JP"/>
        </w:rPr>
        <w:lastRenderedPageBreak/>
        <w:t>mtl_units_of_measure u</w:t>
      </w:r>
    </w:p>
    <w:p w14:paraId="26BE9ACE" w14:textId="77777777" w:rsidR="00BE6C2D" w:rsidRPr="00BE6C2D" w:rsidRDefault="00BE6C2D" w:rsidP="00BE6C2D">
      <w:pPr>
        <w:ind w:left="720"/>
        <w:rPr>
          <w:rFonts w:cs="Arial"/>
          <w:lang w:eastAsia="ja-JP"/>
        </w:rPr>
      </w:pPr>
      <w:r w:rsidRPr="00BE6C2D">
        <w:rPr>
          <w:rFonts w:cs="Arial"/>
          <w:lang w:eastAsia="ja-JP"/>
        </w:rPr>
        <w:t xml:space="preserve">WHERE   c.customer_trx_id      = :customer_trx_id </w:t>
      </w:r>
    </w:p>
    <w:p w14:paraId="26BE9ACF" w14:textId="77777777" w:rsidR="00BE6C2D" w:rsidRPr="00BE6C2D" w:rsidRDefault="00BE6C2D" w:rsidP="00BE6C2D">
      <w:pPr>
        <w:ind w:left="720"/>
        <w:rPr>
          <w:rFonts w:cs="Arial"/>
          <w:lang w:eastAsia="ja-JP"/>
        </w:rPr>
      </w:pPr>
      <w:r w:rsidRPr="00BE6C2D">
        <w:rPr>
          <w:rFonts w:cs="Arial"/>
          <w:lang w:eastAsia="ja-JP"/>
        </w:rPr>
        <w:t>AND   c.interface_line_attribute3 = wnd.NAME</w:t>
      </w:r>
    </w:p>
    <w:p w14:paraId="26BE9AD0" w14:textId="77777777" w:rsidR="00BE6C2D" w:rsidRPr="00BE6C2D" w:rsidRDefault="00BE6C2D" w:rsidP="00BE6C2D">
      <w:pPr>
        <w:ind w:left="720"/>
        <w:rPr>
          <w:rFonts w:cs="Arial"/>
          <w:lang w:eastAsia="ja-JP"/>
        </w:rPr>
      </w:pPr>
      <w:r w:rsidRPr="00BE6C2D">
        <w:rPr>
          <w:rFonts w:cs="Arial"/>
          <w:lang w:eastAsia="ja-JP"/>
        </w:rPr>
        <w:t>AND   c.interface_line_attribute6 = wdd.source_line_id</w:t>
      </w:r>
    </w:p>
    <w:p w14:paraId="26BE9AD1" w14:textId="77777777" w:rsidR="00BE6C2D" w:rsidRPr="00BE6C2D" w:rsidRDefault="00BE6C2D" w:rsidP="00BE6C2D">
      <w:pPr>
        <w:ind w:left="720"/>
        <w:rPr>
          <w:rFonts w:cs="Arial"/>
          <w:lang w:eastAsia="ja-JP"/>
        </w:rPr>
      </w:pPr>
      <w:r w:rsidRPr="00BE6C2D">
        <w:rPr>
          <w:rFonts w:cs="Arial"/>
          <w:lang w:eastAsia="ja-JP"/>
        </w:rPr>
        <w:t>AND   wdd.inventory_item_id = mln.inventory_item_id(+)</w:t>
      </w:r>
    </w:p>
    <w:p w14:paraId="26BE9AD2" w14:textId="77777777" w:rsidR="00BE6C2D" w:rsidRPr="00BE6C2D" w:rsidRDefault="00BE6C2D" w:rsidP="00BE6C2D">
      <w:pPr>
        <w:ind w:left="720"/>
        <w:rPr>
          <w:rFonts w:cs="Arial"/>
          <w:lang w:eastAsia="ja-JP"/>
        </w:rPr>
      </w:pPr>
      <w:r w:rsidRPr="00BE6C2D">
        <w:rPr>
          <w:rFonts w:cs="Arial"/>
          <w:lang w:eastAsia="ja-JP"/>
        </w:rPr>
        <w:t>AND   wnd.delivery_id        = wda.delivery_id</w:t>
      </w:r>
    </w:p>
    <w:p w14:paraId="26BE9AD3" w14:textId="77777777" w:rsidR="00BE6C2D" w:rsidRPr="00BE6C2D" w:rsidRDefault="00BE6C2D" w:rsidP="00BE6C2D">
      <w:pPr>
        <w:ind w:left="720"/>
        <w:rPr>
          <w:rFonts w:cs="Arial"/>
          <w:lang w:eastAsia="ja-JP"/>
        </w:rPr>
      </w:pPr>
      <w:r w:rsidRPr="00BE6C2D">
        <w:rPr>
          <w:rFonts w:cs="Arial"/>
          <w:lang w:eastAsia="ja-JP"/>
        </w:rPr>
        <w:t>AND   wda.delivery_detail_id=wdd.delivery_detail_id</w:t>
      </w:r>
    </w:p>
    <w:p w14:paraId="26BE9AD4" w14:textId="77777777" w:rsidR="00BE6C2D" w:rsidRPr="00BE6C2D" w:rsidRDefault="00BE6C2D" w:rsidP="00BE6C2D">
      <w:pPr>
        <w:ind w:left="720"/>
        <w:rPr>
          <w:rFonts w:cs="Arial"/>
          <w:lang w:eastAsia="ja-JP"/>
        </w:rPr>
      </w:pPr>
      <w:r w:rsidRPr="00BE6C2D">
        <w:rPr>
          <w:rFonts w:cs="Arial"/>
          <w:lang w:eastAsia="ja-JP"/>
        </w:rPr>
        <w:t>AND   wdd.lot_number         = mln.lot_number(+)</w:t>
      </w:r>
    </w:p>
    <w:p w14:paraId="26BE9AD5" w14:textId="77777777" w:rsidR="00BE6C2D" w:rsidRPr="00BE6C2D" w:rsidRDefault="00BE6C2D" w:rsidP="00BE6C2D">
      <w:pPr>
        <w:ind w:left="720"/>
        <w:rPr>
          <w:rFonts w:cs="Arial"/>
          <w:lang w:eastAsia="ja-JP"/>
        </w:rPr>
      </w:pPr>
      <w:r w:rsidRPr="00BE6C2D">
        <w:rPr>
          <w:rFonts w:cs="Arial"/>
          <w:lang w:eastAsia="ja-JP"/>
        </w:rPr>
        <w:t>AND   wdd.organization_id = mln.organization_id(+)</w:t>
      </w:r>
    </w:p>
    <w:p w14:paraId="26BE9AD6" w14:textId="77777777" w:rsidR="00BE6C2D" w:rsidRPr="00BE6C2D" w:rsidRDefault="00BE6C2D" w:rsidP="00BE6C2D">
      <w:pPr>
        <w:ind w:left="720"/>
        <w:rPr>
          <w:rFonts w:cs="Arial"/>
          <w:lang w:eastAsia="ja-JP"/>
        </w:rPr>
      </w:pPr>
      <w:r w:rsidRPr="00BE6C2D">
        <w:rPr>
          <w:rFonts w:cs="Arial"/>
          <w:lang w:eastAsia="ja-JP"/>
        </w:rPr>
        <w:t>AND   c.uom_code     = u.uom_code(+)</w:t>
      </w:r>
    </w:p>
    <w:p w14:paraId="26BE9AD7"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AD8" w14:textId="77777777" w:rsidR="00BE6C2D" w:rsidRPr="00BE6C2D" w:rsidRDefault="00BE6C2D" w:rsidP="00BE6C2D">
      <w:pPr>
        <w:ind w:left="720"/>
        <w:rPr>
          <w:rFonts w:cs="Arial"/>
          <w:lang w:eastAsia="ja-JP"/>
        </w:rPr>
      </w:pPr>
      <w:r w:rsidRPr="00BE6C2D">
        <w:rPr>
          <w:rFonts w:cs="Arial"/>
          <w:lang w:eastAsia="ja-JP"/>
        </w:rPr>
        <w:t xml:space="preserve">AND   msi.organization_id(+) =  :so_organization_id  </w:t>
      </w:r>
    </w:p>
    <w:p w14:paraId="26BE9AD9" w14:textId="77777777" w:rsidR="00BE6C2D" w:rsidRPr="00BE6C2D" w:rsidRDefault="00BE6C2D" w:rsidP="00BE6C2D">
      <w:pPr>
        <w:ind w:left="720"/>
        <w:rPr>
          <w:rFonts w:cs="Arial"/>
          <w:lang w:eastAsia="ja-JP"/>
        </w:rPr>
      </w:pPr>
      <w:r w:rsidRPr="00BE6C2D">
        <w:rPr>
          <w:rFonts w:cs="Arial"/>
          <w:lang w:eastAsia="ja-JP"/>
        </w:rPr>
        <w:t>AND   NVL(c.interface_line_context,'X') ='ORDER ENTRY'</w:t>
      </w:r>
    </w:p>
    <w:p w14:paraId="26BE9ADA" w14:textId="77777777" w:rsidR="00BE6C2D" w:rsidRPr="00BE6C2D" w:rsidRDefault="00BE6C2D" w:rsidP="00BE6C2D">
      <w:pPr>
        <w:ind w:left="720"/>
        <w:rPr>
          <w:rFonts w:cs="Arial"/>
          <w:lang w:eastAsia="ja-JP"/>
        </w:rPr>
      </w:pPr>
      <w:r w:rsidRPr="00BE6C2D">
        <w:rPr>
          <w:rFonts w:cs="Arial"/>
          <w:lang w:eastAsia="ja-JP"/>
        </w:rPr>
        <w:t xml:space="preserve">AND  :CP_TRX_TYPE_CLASS ='INV' </w:t>
      </w:r>
    </w:p>
    <w:p w14:paraId="26BE9ADB" w14:textId="77777777" w:rsidR="00BE6C2D" w:rsidRPr="00BE6C2D" w:rsidRDefault="00BE6C2D" w:rsidP="00BE6C2D">
      <w:pPr>
        <w:ind w:left="720"/>
        <w:rPr>
          <w:rFonts w:cs="Arial"/>
          <w:lang w:eastAsia="ja-JP"/>
        </w:rPr>
      </w:pPr>
      <w:r w:rsidRPr="00BE6C2D">
        <w:rPr>
          <w:rFonts w:cs="Arial"/>
          <w:lang w:eastAsia="ja-JP"/>
        </w:rPr>
        <w:t>-- Added by suresh kandru for processing charge lines these lines are not having delivery name so adding extra query to get order/any process charge lines defect #4397</w:t>
      </w:r>
    </w:p>
    <w:p w14:paraId="26BE9ADC" w14:textId="77777777" w:rsidR="00BE6C2D" w:rsidRPr="00BE6C2D" w:rsidRDefault="00BE6C2D" w:rsidP="00BE6C2D">
      <w:pPr>
        <w:ind w:left="720"/>
        <w:rPr>
          <w:rFonts w:cs="Arial"/>
          <w:lang w:eastAsia="ja-JP"/>
        </w:rPr>
      </w:pPr>
      <w:r w:rsidRPr="00BE6C2D">
        <w:rPr>
          <w:rFonts w:cs="Arial"/>
          <w:lang w:eastAsia="ja-JP"/>
        </w:rPr>
        <w:t>UNION</w:t>
      </w:r>
    </w:p>
    <w:p w14:paraId="26BE9ADD" w14:textId="77777777" w:rsidR="00BE6C2D" w:rsidRPr="00BE6C2D" w:rsidRDefault="00BE6C2D" w:rsidP="00BE6C2D">
      <w:pPr>
        <w:ind w:left="720"/>
        <w:rPr>
          <w:rFonts w:cs="Arial"/>
          <w:lang w:eastAsia="ja-JP"/>
        </w:rPr>
      </w:pPr>
      <w:r w:rsidRPr="00BE6C2D">
        <w:rPr>
          <w:rFonts w:cs="Arial"/>
          <w:lang w:eastAsia="ja-JP"/>
        </w:rPr>
        <w:t>SELECT   c.customer_trx_id</w:t>
      </w:r>
      <w:r w:rsidRPr="00BE6C2D">
        <w:rPr>
          <w:rFonts w:cs="Arial"/>
          <w:lang w:eastAsia="ja-JP"/>
        </w:rPr>
        <w:tab/>
      </w:r>
      <w:r w:rsidRPr="00BE6C2D">
        <w:rPr>
          <w:rFonts w:cs="Arial"/>
          <w:lang w:eastAsia="ja-JP"/>
        </w:rPr>
        <w:tab/>
        <w:t>line_customer_trx_id</w:t>
      </w:r>
    </w:p>
    <w:p w14:paraId="26BE9ADE" w14:textId="77777777" w:rsidR="00BE6C2D" w:rsidRPr="00BE6C2D" w:rsidRDefault="00BE6C2D" w:rsidP="00BE6C2D">
      <w:pPr>
        <w:ind w:left="720"/>
        <w:rPr>
          <w:rFonts w:cs="Arial"/>
          <w:lang w:eastAsia="ja-JP"/>
        </w:rPr>
      </w:pPr>
      <w:r w:rsidRPr="00BE6C2D">
        <w:rPr>
          <w:rFonts w:cs="Arial"/>
          <w:lang w:eastAsia="ja-JP"/>
        </w:rPr>
        <w:t>,         c.customer_trx_line_id</w:t>
      </w:r>
      <w:r w:rsidRPr="00BE6C2D">
        <w:rPr>
          <w:rFonts w:cs="Arial"/>
          <w:lang w:eastAsia="ja-JP"/>
        </w:rPr>
        <w:tab/>
      </w:r>
      <w:r w:rsidRPr="00BE6C2D">
        <w:rPr>
          <w:rFonts w:cs="Arial"/>
          <w:lang w:eastAsia="ja-JP"/>
        </w:rPr>
        <w:tab/>
        <w:t>line_customer_trx_line_id</w:t>
      </w:r>
    </w:p>
    <w:p w14:paraId="26BE9ADF" w14:textId="77777777" w:rsidR="00BE6C2D" w:rsidRPr="00BE6C2D" w:rsidRDefault="00BE6C2D" w:rsidP="00BE6C2D">
      <w:pPr>
        <w:ind w:left="720"/>
        <w:rPr>
          <w:rFonts w:cs="Arial"/>
          <w:lang w:eastAsia="ja-JP"/>
        </w:rPr>
      </w:pPr>
      <w:r w:rsidRPr="00BE6C2D">
        <w:rPr>
          <w:rFonts w:cs="Arial"/>
          <w:lang w:eastAsia="ja-JP"/>
        </w:rPr>
        <w:t xml:space="preserve">,         DECODE( c2.line_number, </w:t>
      </w:r>
    </w:p>
    <w:p w14:paraId="26BE9AE0" w14:textId="77777777" w:rsidR="00BE6C2D" w:rsidRPr="00BE6C2D" w:rsidRDefault="00BE6C2D" w:rsidP="00BE6C2D">
      <w:pPr>
        <w:ind w:left="720"/>
        <w:rPr>
          <w:rFonts w:cs="Arial"/>
          <w:lang w:eastAsia="ja-JP"/>
        </w:rPr>
      </w:pPr>
      <w:r w:rsidRPr="00BE6C2D">
        <w:rPr>
          <w:rFonts w:cs="Arial"/>
          <w:lang w:eastAsia="ja-JP"/>
        </w:rPr>
        <w:t xml:space="preserve">                        NULL,   c.line_number,</w:t>
      </w:r>
    </w:p>
    <w:p w14:paraId="26BE9AE1" w14:textId="77777777" w:rsidR="00BE6C2D" w:rsidRPr="00BE6C2D" w:rsidRDefault="00BE6C2D" w:rsidP="00BE6C2D">
      <w:pPr>
        <w:ind w:left="720"/>
        <w:rPr>
          <w:rFonts w:cs="Arial"/>
          <w:lang w:eastAsia="ja-JP"/>
        </w:rPr>
      </w:pPr>
      <w:r w:rsidRPr="00BE6C2D">
        <w:rPr>
          <w:rFonts w:cs="Arial"/>
          <w:lang w:eastAsia="ja-JP"/>
        </w:rPr>
        <w:t xml:space="preserve">                                  NULL)</w:t>
      </w:r>
      <w:r w:rsidRPr="00BE6C2D">
        <w:rPr>
          <w:rFonts w:cs="Arial"/>
          <w:lang w:eastAsia="ja-JP"/>
        </w:rPr>
        <w:tab/>
      </w:r>
      <w:r w:rsidRPr="00BE6C2D">
        <w:rPr>
          <w:rFonts w:cs="Arial"/>
          <w:lang w:eastAsia="ja-JP"/>
        </w:rPr>
        <w:tab/>
        <w:t>line_number</w:t>
      </w:r>
    </w:p>
    <w:p w14:paraId="26BE9AE2" w14:textId="77777777" w:rsidR="00BE6C2D" w:rsidRPr="00BE6C2D" w:rsidRDefault="00BE6C2D" w:rsidP="00BE6C2D">
      <w:pPr>
        <w:ind w:left="720"/>
        <w:rPr>
          <w:rFonts w:cs="Arial"/>
          <w:lang w:eastAsia="ja-JP"/>
        </w:rPr>
      </w:pPr>
      <w:r w:rsidRPr="00BE6C2D">
        <w:rPr>
          <w:rFonts w:cs="Arial"/>
          <w:lang w:eastAsia="ja-JP"/>
        </w:rPr>
        <w:t>,         c.line_type</w:t>
      </w:r>
      <w:r w:rsidRPr="00BE6C2D">
        <w:rPr>
          <w:rFonts w:cs="Arial"/>
          <w:lang w:eastAsia="ja-JP"/>
        </w:rPr>
        <w:tab/>
      </w:r>
      <w:r w:rsidRPr="00BE6C2D">
        <w:rPr>
          <w:rFonts w:cs="Arial"/>
          <w:lang w:eastAsia="ja-JP"/>
        </w:rPr>
        <w:tab/>
      </w:r>
      <w:r w:rsidRPr="00BE6C2D">
        <w:rPr>
          <w:rFonts w:cs="Arial"/>
          <w:lang w:eastAsia="ja-JP"/>
        </w:rPr>
        <w:tab/>
        <w:t>line_type</w:t>
      </w:r>
    </w:p>
    <w:p w14:paraId="26BE9AE3" w14:textId="77777777" w:rsidR="00BE6C2D" w:rsidRPr="00BE6C2D" w:rsidRDefault="00BE6C2D" w:rsidP="00BE6C2D">
      <w:pPr>
        <w:ind w:left="720"/>
        <w:rPr>
          <w:rFonts w:cs="Arial"/>
          <w:lang w:eastAsia="ja-JP"/>
        </w:rPr>
      </w:pPr>
      <w:r w:rsidRPr="00BE6C2D">
        <w:rPr>
          <w:rFonts w:cs="Arial"/>
          <w:lang w:eastAsia="ja-JP"/>
        </w:rPr>
        <w:t>,         NVL(c.translated_description,c.description)          line_item_description</w:t>
      </w:r>
    </w:p>
    <w:p w14:paraId="26BE9AE4" w14:textId="77777777" w:rsidR="00BE6C2D" w:rsidRPr="00BE6C2D" w:rsidRDefault="00BE6C2D" w:rsidP="00BE6C2D">
      <w:pPr>
        <w:ind w:left="720"/>
        <w:rPr>
          <w:rFonts w:cs="Arial"/>
          <w:lang w:eastAsia="ja-JP"/>
        </w:rPr>
      </w:pPr>
      <w:r w:rsidRPr="00BE6C2D">
        <w:rPr>
          <w:rFonts w:cs="Arial"/>
          <w:lang w:eastAsia="ja-JP"/>
        </w:rPr>
        <w:t>,         NVL(c.quantity_ordered,</w:t>
      </w:r>
    </w:p>
    <w:p w14:paraId="26BE9AE5" w14:textId="77777777" w:rsidR="00BE6C2D" w:rsidRPr="00BE6C2D" w:rsidRDefault="00BE6C2D" w:rsidP="00BE6C2D">
      <w:pPr>
        <w:ind w:left="720"/>
        <w:rPr>
          <w:rFonts w:cs="Arial"/>
          <w:lang w:eastAsia="ja-JP"/>
        </w:rPr>
      </w:pPr>
      <w:r w:rsidRPr="00BE6C2D">
        <w:rPr>
          <w:rFonts w:cs="Arial"/>
          <w:lang w:eastAsia="ja-JP"/>
        </w:rPr>
        <w:t xml:space="preserve">             c.quantity_invoiced)</w:t>
      </w:r>
      <w:r w:rsidRPr="00BE6C2D">
        <w:rPr>
          <w:rFonts w:cs="Arial"/>
          <w:lang w:eastAsia="ja-JP"/>
        </w:rPr>
        <w:tab/>
      </w:r>
      <w:r w:rsidRPr="00BE6C2D">
        <w:rPr>
          <w:rFonts w:cs="Arial"/>
          <w:lang w:eastAsia="ja-JP"/>
        </w:rPr>
        <w:tab/>
        <w:t>line_qty_ordered</w:t>
      </w:r>
    </w:p>
    <w:p w14:paraId="26BE9AE6" w14:textId="77777777" w:rsidR="00BE6C2D" w:rsidRPr="00BE6C2D" w:rsidRDefault="00BE6C2D" w:rsidP="00BE6C2D">
      <w:pPr>
        <w:ind w:left="720"/>
        <w:rPr>
          <w:rFonts w:cs="Arial"/>
          <w:lang w:eastAsia="ja-JP"/>
        </w:rPr>
      </w:pPr>
      <w:r w:rsidRPr="00BE6C2D">
        <w:rPr>
          <w:rFonts w:cs="Arial"/>
          <w:lang w:eastAsia="ja-JP"/>
        </w:rPr>
        <w:t>,         NVL(c.quantity_invoiced,</w:t>
      </w:r>
    </w:p>
    <w:p w14:paraId="26BE9AE7" w14:textId="77777777" w:rsidR="00BE6C2D" w:rsidRPr="00BE6C2D" w:rsidRDefault="00BE6C2D" w:rsidP="00BE6C2D">
      <w:pPr>
        <w:ind w:left="720"/>
        <w:rPr>
          <w:rFonts w:cs="Arial"/>
          <w:lang w:eastAsia="ja-JP"/>
        </w:rPr>
      </w:pPr>
      <w:r w:rsidRPr="00BE6C2D">
        <w:rPr>
          <w:rFonts w:cs="Arial"/>
          <w:lang w:eastAsia="ja-JP"/>
        </w:rPr>
        <w:t xml:space="preserve">             c.quantity_credited)</w:t>
      </w:r>
      <w:r w:rsidRPr="00BE6C2D">
        <w:rPr>
          <w:rFonts w:cs="Arial"/>
          <w:lang w:eastAsia="ja-JP"/>
        </w:rPr>
        <w:tab/>
      </w:r>
      <w:r w:rsidRPr="00BE6C2D">
        <w:rPr>
          <w:rFonts w:cs="Arial"/>
          <w:lang w:eastAsia="ja-JP"/>
        </w:rPr>
        <w:tab/>
        <w:t>line_qty_invoiced</w:t>
      </w:r>
    </w:p>
    <w:p w14:paraId="26BE9AE8" w14:textId="77777777" w:rsidR="00BE6C2D" w:rsidRPr="00BE6C2D" w:rsidRDefault="00BE6C2D" w:rsidP="00BE6C2D">
      <w:pPr>
        <w:ind w:left="720"/>
        <w:rPr>
          <w:rFonts w:cs="Arial"/>
          <w:lang w:eastAsia="ja-JP"/>
        </w:rPr>
      </w:pPr>
      <w:r w:rsidRPr="00BE6C2D">
        <w:rPr>
          <w:rFonts w:cs="Arial"/>
          <w:lang w:eastAsia="ja-JP"/>
        </w:rPr>
        <w:t xml:space="preserve">,         u.unit_of_measure </w:t>
      </w:r>
      <w:r w:rsidRPr="00BE6C2D">
        <w:rPr>
          <w:rFonts w:cs="Arial"/>
          <w:lang w:eastAsia="ja-JP"/>
        </w:rPr>
        <w:tab/>
      </w:r>
      <w:r w:rsidRPr="00BE6C2D">
        <w:rPr>
          <w:rFonts w:cs="Arial"/>
          <w:lang w:eastAsia="ja-JP"/>
        </w:rPr>
        <w:tab/>
        <w:t>line_uom</w:t>
      </w:r>
    </w:p>
    <w:p w14:paraId="26BE9AE9" w14:textId="77777777" w:rsidR="00BE6C2D" w:rsidRPr="00BE6C2D" w:rsidRDefault="00BE6C2D" w:rsidP="00BE6C2D">
      <w:pPr>
        <w:ind w:left="720"/>
        <w:rPr>
          <w:rFonts w:cs="Arial"/>
          <w:lang w:eastAsia="ja-JP"/>
        </w:rPr>
      </w:pPr>
      <w:r w:rsidRPr="00BE6C2D">
        <w:rPr>
          <w:rFonts w:cs="Arial"/>
          <w:lang w:eastAsia="ja-JP"/>
        </w:rPr>
        <w:t>,       c.INTERFACE_LINE_ATTRIBUTE3  line_delivery_name</w:t>
      </w:r>
    </w:p>
    <w:p w14:paraId="26BE9AEA" w14:textId="77777777" w:rsidR="00BE6C2D" w:rsidRPr="00BE6C2D" w:rsidRDefault="00BE6C2D" w:rsidP="00BE6C2D">
      <w:pPr>
        <w:ind w:left="720"/>
        <w:rPr>
          <w:rFonts w:cs="Arial"/>
          <w:lang w:eastAsia="ja-JP"/>
        </w:rPr>
      </w:pPr>
      <w:r w:rsidRPr="00BE6C2D">
        <w:rPr>
          <w:rFonts w:cs="Arial"/>
          <w:lang w:eastAsia="ja-JP"/>
        </w:rPr>
        <w:t>,       c.INTERFACE_LINE_ATTRIBUTE6  line_so_line_id</w:t>
      </w:r>
    </w:p>
    <w:p w14:paraId="26BE9AEB" w14:textId="77777777" w:rsidR="00BE6C2D" w:rsidRPr="00BE6C2D" w:rsidRDefault="00BE6C2D" w:rsidP="00BE6C2D">
      <w:pPr>
        <w:ind w:left="720"/>
        <w:rPr>
          <w:rFonts w:cs="Arial"/>
          <w:lang w:eastAsia="ja-JP"/>
        </w:rPr>
      </w:pPr>
      <w:r w:rsidRPr="00BE6C2D">
        <w:rPr>
          <w:rFonts w:cs="Arial"/>
          <w:lang w:eastAsia="ja-JP"/>
        </w:rPr>
        <w:t>,       c.inventory_item_id</w:t>
      </w:r>
    </w:p>
    <w:p w14:paraId="26BE9AEC" w14:textId="77777777" w:rsidR="00BE6C2D" w:rsidRPr="00BE6C2D" w:rsidRDefault="00BE6C2D" w:rsidP="00BE6C2D">
      <w:pPr>
        <w:ind w:left="720"/>
        <w:rPr>
          <w:rFonts w:cs="Arial"/>
          <w:lang w:eastAsia="ja-JP"/>
        </w:rPr>
      </w:pPr>
      <w:r w:rsidRPr="00BE6C2D">
        <w:rPr>
          <w:rFonts w:cs="Arial"/>
          <w:lang w:eastAsia="ja-JP"/>
        </w:rPr>
        <w:t>,       msi.segment1 line_product_num</w:t>
      </w:r>
    </w:p>
    <w:p w14:paraId="26BE9AED" w14:textId="77777777" w:rsidR="00BE6C2D" w:rsidRPr="00BE6C2D" w:rsidRDefault="00BE6C2D" w:rsidP="00BE6C2D">
      <w:pPr>
        <w:ind w:left="720"/>
        <w:rPr>
          <w:rFonts w:cs="Arial"/>
          <w:lang w:eastAsia="ja-JP"/>
        </w:rPr>
      </w:pPr>
      <w:r w:rsidRPr="00BE6C2D">
        <w:rPr>
          <w:rFonts w:cs="Arial"/>
          <w:lang w:eastAsia="ja-JP"/>
        </w:rPr>
        <w:t>,        u.uom_code line_uom_code</w:t>
      </w:r>
    </w:p>
    <w:p w14:paraId="26BE9AEE" w14:textId="77777777" w:rsidR="00BE6C2D" w:rsidRPr="00BE6C2D" w:rsidRDefault="00BE6C2D" w:rsidP="00BE6C2D">
      <w:pPr>
        <w:ind w:left="720"/>
        <w:rPr>
          <w:rFonts w:cs="Arial"/>
          <w:lang w:eastAsia="ja-JP"/>
        </w:rPr>
      </w:pPr>
      <w:r w:rsidRPr="00BE6C2D">
        <w:rPr>
          <w:rFonts w:cs="Arial"/>
          <w:lang w:eastAsia="ja-JP"/>
        </w:rPr>
        <w:t xml:space="preserve">,           c.unit_standard_price                                  line_standard_price           </w:t>
      </w:r>
    </w:p>
    <w:p w14:paraId="26BE9AEF" w14:textId="77777777" w:rsidR="00BE6C2D" w:rsidRPr="00BE6C2D" w:rsidRDefault="00BE6C2D" w:rsidP="00BE6C2D">
      <w:pPr>
        <w:ind w:left="720"/>
        <w:rPr>
          <w:rFonts w:cs="Arial"/>
          <w:lang w:eastAsia="ja-JP"/>
        </w:rPr>
      </w:pPr>
      <w:r w:rsidRPr="00BE6C2D">
        <w:rPr>
          <w:rFonts w:cs="Arial"/>
          <w:lang w:eastAsia="ja-JP"/>
        </w:rPr>
        <w:t>,         NVL (c.unit_selling_price, c.gross_unit_selling_price)      /*  Bug 2335596 */</w:t>
      </w:r>
    </w:p>
    <w:p w14:paraId="26BE9AF0"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 xml:space="preserve">line_unit_selling_price </w:t>
      </w:r>
    </w:p>
    <w:p w14:paraId="26BE9AF1" w14:textId="77777777" w:rsidR="00BE6C2D" w:rsidRPr="00BE6C2D" w:rsidRDefault="00BE6C2D" w:rsidP="00BE6C2D">
      <w:pPr>
        <w:ind w:left="720"/>
        <w:rPr>
          <w:rFonts w:cs="Arial"/>
          <w:lang w:eastAsia="ja-JP"/>
        </w:rPr>
      </w:pPr>
      <w:r w:rsidRPr="00BE6C2D">
        <w:rPr>
          <w:rFonts w:cs="Arial"/>
          <w:lang w:eastAsia="ja-JP"/>
        </w:rPr>
        <w:t>,         NVL (c.extended_amount, c.gross_extended_amount)</w:t>
      </w:r>
      <w:r w:rsidRPr="00BE6C2D">
        <w:rPr>
          <w:rFonts w:cs="Arial"/>
          <w:lang w:eastAsia="ja-JP"/>
        </w:rPr>
        <w:tab/>
      </w:r>
    </w:p>
    <w:p w14:paraId="26BE9AF2"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line_extended_amount  /* Bug 2335596 */</w:t>
      </w:r>
    </w:p>
    <w:p w14:paraId="26BE9AF3" w14:textId="77777777" w:rsidR="00BE6C2D" w:rsidRPr="00BE6C2D" w:rsidRDefault="00BE6C2D" w:rsidP="00BE6C2D">
      <w:pPr>
        <w:ind w:left="720"/>
        <w:rPr>
          <w:rFonts w:cs="Arial"/>
          <w:lang w:eastAsia="ja-JP"/>
        </w:rPr>
      </w:pPr>
      <w:r w:rsidRPr="00BE6C2D">
        <w:rPr>
          <w:rFonts w:cs="Arial"/>
          <w:lang w:eastAsia="ja-JP"/>
        </w:rPr>
        <w:t>,         c.extended_amount</w:t>
      </w:r>
      <w:r w:rsidRPr="00BE6C2D">
        <w:rPr>
          <w:rFonts w:cs="Arial"/>
          <w:lang w:eastAsia="ja-JP"/>
        </w:rPr>
        <w:tab/>
        <w:t xml:space="preserve">       </w:t>
      </w:r>
      <w:r w:rsidRPr="00BE6C2D">
        <w:rPr>
          <w:rFonts w:cs="Arial"/>
          <w:lang w:eastAsia="ja-JP"/>
        </w:rPr>
        <w:tab/>
        <w:t>line_net_amount</w:t>
      </w:r>
    </w:p>
    <w:p w14:paraId="26BE9AF4"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AF5"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AF6"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AF7"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AF8"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AF9"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AFA"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AFB" w14:textId="77777777" w:rsidR="00BE6C2D" w:rsidRPr="00BE6C2D" w:rsidRDefault="00BE6C2D" w:rsidP="00BE6C2D">
      <w:pPr>
        <w:ind w:left="720"/>
        <w:rPr>
          <w:rFonts w:cs="Arial"/>
          <w:lang w:eastAsia="ja-JP"/>
        </w:rPr>
      </w:pPr>
      <w:r w:rsidRPr="00BE6C2D">
        <w:rPr>
          <w:rFonts w:cs="Arial"/>
          <w:lang w:eastAsia="ja-JP"/>
        </w:rPr>
        <w:lastRenderedPageBreak/>
        <w:t>,         NULL  lot_number</w:t>
      </w:r>
    </w:p>
    <w:p w14:paraId="26BE9AFC" w14:textId="77777777" w:rsidR="00BE6C2D" w:rsidRPr="00BE6C2D" w:rsidRDefault="00BE6C2D" w:rsidP="00BE6C2D">
      <w:pPr>
        <w:ind w:left="720"/>
        <w:rPr>
          <w:rFonts w:cs="Arial"/>
          <w:lang w:eastAsia="ja-JP"/>
        </w:rPr>
      </w:pPr>
      <w:r w:rsidRPr="00BE6C2D">
        <w:rPr>
          <w:rFonts w:cs="Arial"/>
          <w:lang w:eastAsia="ja-JP"/>
        </w:rPr>
        <w:t xml:space="preserve">,         DECODE( TO_CHAR(c2.line_number), </w:t>
      </w:r>
    </w:p>
    <w:p w14:paraId="26BE9AFD" w14:textId="77777777" w:rsidR="00BE6C2D" w:rsidRPr="00BE6C2D" w:rsidRDefault="00BE6C2D" w:rsidP="00BE6C2D">
      <w:pPr>
        <w:ind w:left="720"/>
        <w:rPr>
          <w:rFonts w:cs="Arial"/>
          <w:lang w:eastAsia="ja-JP"/>
        </w:rPr>
      </w:pPr>
      <w:r w:rsidRPr="00BE6C2D">
        <w:rPr>
          <w:rFonts w:cs="Arial"/>
          <w:lang w:eastAsia="ja-JP"/>
        </w:rPr>
        <w:t xml:space="preserve">                  NULL, 'N', 'Y') </w:t>
      </w:r>
      <w:r w:rsidRPr="00BE6C2D">
        <w:rPr>
          <w:rFonts w:cs="Arial"/>
          <w:lang w:eastAsia="ja-JP"/>
        </w:rPr>
        <w:tab/>
      </w:r>
      <w:r w:rsidRPr="00BE6C2D">
        <w:rPr>
          <w:rFonts w:cs="Arial"/>
          <w:lang w:eastAsia="ja-JP"/>
        </w:rPr>
        <w:tab/>
        <w:t>line_is_a_child_flag</w:t>
      </w:r>
    </w:p>
    <w:p w14:paraId="26BE9AFE" w14:textId="77777777" w:rsidR="00BE6C2D" w:rsidRPr="00BE6C2D" w:rsidRDefault="00BE6C2D" w:rsidP="00BE6C2D">
      <w:pPr>
        <w:ind w:left="720"/>
        <w:rPr>
          <w:rFonts w:cs="Arial"/>
          <w:lang w:eastAsia="ja-JP"/>
        </w:rPr>
      </w:pPr>
      <w:r w:rsidRPr="00BE6C2D">
        <w:rPr>
          <w:rFonts w:cs="Arial"/>
          <w:lang w:eastAsia="ja-JP"/>
        </w:rPr>
        <w:t xml:space="preserve">,          NVL(c.link_to_cust_trx_line_id, </w:t>
      </w:r>
    </w:p>
    <w:p w14:paraId="26BE9AFF" w14:textId="77777777" w:rsidR="00BE6C2D" w:rsidRPr="00BE6C2D" w:rsidRDefault="00BE6C2D" w:rsidP="00BE6C2D">
      <w:pPr>
        <w:ind w:left="720"/>
        <w:rPr>
          <w:rFonts w:cs="Arial"/>
          <w:lang w:eastAsia="ja-JP"/>
        </w:rPr>
      </w:pPr>
      <w:r w:rsidRPr="00BE6C2D">
        <w:rPr>
          <w:rFonts w:cs="Arial"/>
          <w:lang w:eastAsia="ja-JP"/>
        </w:rPr>
        <w:t xml:space="preserve">                  c.customer_trx_line_id)</w:t>
      </w:r>
      <w:r w:rsidRPr="00BE6C2D">
        <w:rPr>
          <w:rFonts w:cs="Arial"/>
          <w:lang w:eastAsia="ja-JP"/>
        </w:rPr>
        <w:tab/>
        <w:t>link_to_line</w:t>
      </w:r>
    </w:p>
    <w:p w14:paraId="26BE9B00" w14:textId="77777777" w:rsidR="00BE6C2D" w:rsidRPr="00BE6C2D" w:rsidRDefault="00BE6C2D" w:rsidP="00BE6C2D">
      <w:pPr>
        <w:ind w:left="720"/>
        <w:rPr>
          <w:rFonts w:cs="Arial"/>
          <w:lang w:eastAsia="ja-JP"/>
        </w:rPr>
      </w:pPr>
      <w:r w:rsidRPr="00BE6C2D">
        <w:rPr>
          <w:rFonts w:cs="Arial"/>
          <w:lang w:eastAsia="ja-JP"/>
        </w:rPr>
        <w:t>,          DECODE(c.line_type,</w:t>
      </w:r>
    </w:p>
    <w:p w14:paraId="26BE9B01" w14:textId="77777777" w:rsidR="00BE6C2D" w:rsidRPr="00BE6C2D" w:rsidRDefault="00BE6C2D" w:rsidP="00BE6C2D">
      <w:pPr>
        <w:ind w:left="720"/>
        <w:rPr>
          <w:rFonts w:cs="Arial"/>
          <w:lang w:eastAsia="ja-JP"/>
        </w:rPr>
      </w:pPr>
      <w:r w:rsidRPr="00BE6C2D">
        <w:rPr>
          <w:rFonts w:cs="Arial"/>
          <w:lang w:eastAsia="ja-JP"/>
        </w:rPr>
        <w:t xml:space="preserve">                          'LINE', 0, </w:t>
      </w:r>
    </w:p>
    <w:p w14:paraId="26BE9B02" w14:textId="77777777" w:rsidR="00BE6C2D" w:rsidRPr="00BE6C2D" w:rsidRDefault="00BE6C2D" w:rsidP="00BE6C2D">
      <w:pPr>
        <w:ind w:left="720"/>
        <w:rPr>
          <w:rFonts w:cs="Arial"/>
          <w:lang w:eastAsia="ja-JP"/>
        </w:rPr>
      </w:pPr>
      <w:r w:rsidRPr="00BE6C2D">
        <w:rPr>
          <w:rFonts w:cs="Arial"/>
          <w:lang w:eastAsia="ja-JP"/>
        </w:rPr>
        <w:t xml:space="preserve">                                      1)</w:t>
      </w:r>
      <w:r w:rsidRPr="00BE6C2D">
        <w:rPr>
          <w:rFonts w:cs="Arial"/>
          <w:lang w:eastAsia="ja-JP"/>
        </w:rPr>
        <w:tab/>
      </w:r>
      <w:r w:rsidRPr="00BE6C2D">
        <w:rPr>
          <w:rFonts w:cs="Arial"/>
          <w:lang w:eastAsia="ja-JP"/>
        </w:rPr>
        <w:tab/>
        <w:t>line_child_indicator</w:t>
      </w:r>
    </w:p>
    <w:p w14:paraId="26BE9B03" w14:textId="77777777" w:rsidR="00BE6C2D" w:rsidRPr="00BE6C2D" w:rsidRDefault="00BE6C2D" w:rsidP="00BE6C2D">
      <w:pPr>
        <w:ind w:left="720"/>
        <w:rPr>
          <w:rFonts w:cs="Arial"/>
          <w:lang w:eastAsia="ja-JP"/>
        </w:rPr>
      </w:pPr>
      <w:r w:rsidRPr="00BE6C2D">
        <w:rPr>
          <w:rFonts w:cs="Arial"/>
          <w:lang w:eastAsia="ja-JP"/>
        </w:rPr>
        <w:t>,            NVL(c.link_to_cust_trx_line_id , -1)</w:t>
      </w:r>
      <w:r w:rsidRPr="00BE6C2D">
        <w:rPr>
          <w:rFonts w:cs="Arial"/>
          <w:lang w:eastAsia="ja-JP"/>
        </w:rPr>
        <w:tab/>
        <w:t>link_to_cust_trx_line_id</w:t>
      </w:r>
    </w:p>
    <w:p w14:paraId="26BE9B04" w14:textId="77777777" w:rsidR="00BE6C2D" w:rsidRPr="00BE6C2D" w:rsidRDefault="00BE6C2D" w:rsidP="00BE6C2D">
      <w:pPr>
        <w:ind w:left="720"/>
        <w:rPr>
          <w:rFonts w:cs="Arial"/>
          <w:lang w:eastAsia="ja-JP"/>
        </w:rPr>
      </w:pPr>
      <w:r w:rsidRPr="00BE6C2D">
        <w:rPr>
          <w:rFonts w:cs="Arial"/>
          <w:lang w:eastAsia="ja-JP"/>
        </w:rPr>
        <w:t>,          DECODE(msi.item_type,</w:t>
      </w:r>
    </w:p>
    <w:p w14:paraId="26BE9B05" w14:textId="77777777" w:rsidR="00BE6C2D" w:rsidRPr="00BE6C2D" w:rsidRDefault="00BE6C2D" w:rsidP="00BE6C2D">
      <w:pPr>
        <w:ind w:left="720"/>
        <w:rPr>
          <w:rFonts w:cs="Arial"/>
          <w:lang w:eastAsia="ja-JP"/>
        </w:rPr>
      </w:pPr>
      <w:r w:rsidRPr="00BE6C2D">
        <w:rPr>
          <w:rFonts w:cs="Arial"/>
          <w:lang w:eastAsia="ja-JP"/>
        </w:rPr>
        <w:t xml:space="preserve">                         'FRT', 'A',</w:t>
      </w:r>
    </w:p>
    <w:p w14:paraId="26BE9B06"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B07" w14:textId="77777777" w:rsidR="00BE6C2D" w:rsidRPr="00BE6C2D" w:rsidRDefault="00BE6C2D" w:rsidP="00BE6C2D">
      <w:pPr>
        <w:ind w:left="720"/>
        <w:rPr>
          <w:rFonts w:cs="Arial"/>
          <w:lang w:eastAsia="ja-JP"/>
        </w:rPr>
      </w:pPr>
      <w:r w:rsidRPr="00BE6C2D">
        <w:rPr>
          <w:rFonts w:cs="Arial"/>
          <w:lang w:eastAsia="ja-JP"/>
        </w:rPr>
        <w:t>,          DECODE(c.link_to_cust_trx_line_id,</w:t>
      </w:r>
    </w:p>
    <w:p w14:paraId="26BE9B08" w14:textId="77777777" w:rsidR="00BE6C2D" w:rsidRPr="00BE6C2D" w:rsidRDefault="00BE6C2D" w:rsidP="00BE6C2D">
      <w:pPr>
        <w:ind w:left="720"/>
        <w:rPr>
          <w:rFonts w:cs="Arial"/>
          <w:lang w:eastAsia="ja-JP"/>
        </w:rPr>
      </w:pPr>
      <w:r w:rsidRPr="00BE6C2D">
        <w:rPr>
          <w:rFonts w:cs="Arial"/>
          <w:lang w:eastAsia="ja-JP"/>
        </w:rPr>
        <w:t xml:space="preserve">                          '', c.line_number ,</w:t>
      </w:r>
    </w:p>
    <w:p w14:paraId="26BE9B09" w14:textId="77777777" w:rsidR="00BE6C2D" w:rsidRPr="00BE6C2D" w:rsidRDefault="00BE6C2D" w:rsidP="00BE6C2D">
      <w:pPr>
        <w:ind w:left="720"/>
        <w:rPr>
          <w:rFonts w:cs="Arial"/>
          <w:lang w:eastAsia="ja-JP"/>
        </w:rPr>
      </w:pPr>
      <w:r w:rsidRPr="00BE6C2D">
        <w:rPr>
          <w:rFonts w:cs="Arial"/>
          <w:lang w:eastAsia="ja-JP"/>
        </w:rPr>
        <w:t xml:space="preserve">                              c2.line_number )</w:t>
      </w:r>
      <w:r w:rsidRPr="00BE6C2D">
        <w:rPr>
          <w:rFonts w:cs="Arial"/>
          <w:lang w:eastAsia="ja-JP"/>
        </w:rPr>
        <w:tab/>
        <w:t>order_by1</w:t>
      </w:r>
    </w:p>
    <w:p w14:paraId="26BE9B0A" w14:textId="77777777" w:rsidR="00BE6C2D" w:rsidRPr="00BE6C2D" w:rsidRDefault="00BE6C2D" w:rsidP="00BE6C2D">
      <w:pPr>
        <w:ind w:left="720"/>
        <w:rPr>
          <w:rFonts w:cs="Arial"/>
          <w:lang w:eastAsia="ja-JP"/>
        </w:rPr>
      </w:pPr>
      <w:r w:rsidRPr="00BE6C2D">
        <w:rPr>
          <w:rFonts w:cs="Arial"/>
          <w:lang w:eastAsia="ja-JP"/>
        </w:rPr>
        <w:t>,            1 Dummy</w:t>
      </w:r>
    </w:p>
    <w:p w14:paraId="26BE9B0B"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B0C" w14:textId="77777777" w:rsidR="00BE6C2D" w:rsidRPr="00BE6C2D" w:rsidRDefault="00BE6C2D" w:rsidP="00BE6C2D">
      <w:pPr>
        <w:ind w:left="720"/>
        <w:rPr>
          <w:rFonts w:cs="Arial"/>
          <w:lang w:eastAsia="ja-JP"/>
        </w:rPr>
      </w:pPr>
      <w:r w:rsidRPr="00BE6C2D">
        <w:rPr>
          <w:rFonts w:cs="Arial"/>
          <w:lang w:eastAsia="ja-JP"/>
        </w:rPr>
        <w:t>,NULL line_detail_id</w:t>
      </w:r>
    </w:p>
    <w:p w14:paraId="26BE9B0D" w14:textId="77777777" w:rsidR="00BE6C2D" w:rsidRPr="00BE6C2D" w:rsidRDefault="00BE6C2D" w:rsidP="00BE6C2D">
      <w:pPr>
        <w:ind w:left="720"/>
        <w:rPr>
          <w:rFonts w:cs="Arial"/>
          <w:lang w:eastAsia="ja-JP"/>
        </w:rPr>
      </w:pPr>
      <w:r w:rsidRPr="00BE6C2D">
        <w:rPr>
          <w:rFonts w:cs="Arial"/>
          <w:lang w:eastAsia="ja-JP"/>
        </w:rPr>
        <w:t>FROM      ra_customer_trx_lines   c</w:t>
      </w:r>
    </w:p>
    <w:p w14:paraId="26BE9B0E" w14:textId="77777777" w:rsidR="00BE6C2D" w:rsidRPr="00BE6C2D" w:rsidRDefault="00BE6C2D" w:rsidP="00BE6C2D">
      <w:pPr>
        <w:ind w:left="720"/>
        <w:rPr>
          <w:rFonts w:cs="Arial"/>
          <w:lang w:eastAsia="ja-JP"/>
        </w:rPr>
      </w:pPr>
      <w:r w:rsidRPr="00BE6C2D">
        <w:rPr>
          <w:rFonts w:cs="Arial"/>
          <w:lang w:eastAsia="ja-JP"/>
        </w:rPr>
        <w:t>,               ra_customer_trx_lines  c2</w:t>
      </w:r>
    </w:p>
    <w:p w14:paraId="26BE9B0F" w14:textId="77777777" w:rsidR="00BE6C2D" w:rsidRPr="00BE6C2D" w:rsidRDefault="00BE6C2D" w:rsidP="00BE6C2D">
      <w:pPr>
        <w:ind w:left="720"/>
        <w:rPr>
          <w:rFonts w:cs="Arial"/>
          <w:lang w:eastAsia="ja-JP"/>
        </w:rPr>
      </w:pPr>
      <w:r w:rsidRPr="00BE6C2D">
        <w:rPr>
          <w:rFonts w:cs="Arial"/>
          <w:lang w:eastAsia="ja-JP"/>
        </w:rPr>
        <w:t>,               mtl_units_of_measure    u</w:t>
      </w:r>
    </w:p>
    <w:p w14:paraId="26BE9B10" w14:textId="77777777" w:rsidR="00BE6C2D" w:rsidRPr="00BE6C2D" w:rsidRDefault="00BE6C2D" w:rsidP="00BE6C2D">
      <w:pPr>
        <w:ind w:left="720"/>
        <w:rPr>
          <w:rFonts w:cs="Arial"/>
          <w:lang w:eastAsia="ja-JP"/>
        </w:rPr>
      </w:pPr>
      <w:r w:rsidRPr="00BE6C2D">
        <w:rPr>
          <w:rFonts w:cs="Arial"/>
          <w:lang w:eastAsia="ja-JP"/>
        </w:rPr>
        <w:t>,               mtl_system_items  msi</w:t>
      </w:r>
    </w:p>
    <w:p w14:paraId="26BE9B11" w14:textId="77777777" w:rsidR="00BE6C2D" w:rsidRPr="00BE6C2D" w:rsidRDefault="00BE6C2D" w:rsidP="00BE6C2D">
      <w:pPr>
        <w:ind w:left="720"/>
        <w:rPr>
          <w:rFonts w:cs="Arial"/>
          <w:lang w:eastAsia="ja-JP"/>
        </w:rPr>
      </w:pPr>
      <w:r w:rsidRPr="00BE6C2D">
        <w:rPr>
          <w:rFonts w:cs="Arial"/>
          <w:lang w:eastAsia="ja-JP"/>
        </w:rPr>
        <w:t>WHERE     c.customer_trx_id                   = :customer_trx_id</w:t>
      </w:r>
    </w:p>
    <w:p w14:paraId="26BE9B12" w14:textId="77777777" w:rsidR="00BE6C2D" w:rsidRPr="00BE6C2D" w:rsidRDefault="00BE6C2D" w:rsidP="00BE6C2D">
      <w:pPr>
        <w:ind w:left="720"/>
        <w:rPr>
          <w:rFonts w:cs="Arial"/>
          <w:lang w:eastAsia="ja-JP"/>
        </w:rPr>
      </w:pPr>
      <w:r w:rsidRPr="00BE6C2D">
        <w:rPr>
          <w:rFonts w:cs="Arial"/>
          <w:lang w:eastAsia="ja-JP"/>
        </w:rPr>
        <w:t>AND         c.link_to_cust_trx_line_id     = c2.customer_trx_line_id(+)</w:t>
      </w:r>
    </w:p>
    <w:p w14:paraId="26BE9B13" w14:textId="77777777" w:rsidR="00BE6C2D" w:rsidRPr="00BE6C2D" w:rsidRDefault="00BE6C2D" w:rsidP="00BE6C2D">
      <w:pPr>
        <w:ind w:left="720"/>
        <w:rPr>
          <w:rFonts w:cs="Arial"/>
          <w:lang w:eastAsia="ja-JP"/>
        </w:rPr>
      </w:pPr>
      <w:r w:rsidRPr="00BE6C2D">
        <w:rPr>
          <w:rFonts w:cs="Arial"/>
          <w:lang w:eastAsia="ja-JP"/>
        </w:rPr>
        <w:t>AND         c.uom_code                            = u.uom_code(+)</w:t>
      </w:r>
    </w:p>
    <w:p w14:paraId="26BE9B14"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B15" w14:textId="77777777" w:rsidR="00BE6C2D" w:rsidRPr="00BE6C2D" w:rsidRDefault="00BE6C2D" w:rsidP="00BE6C2D">
      <w:pPr>
        <w:ind w:left="720"/>
        <w:rPr>
          <w:rFonts w:cs="Arial"/>
          <w:lang w:eastAsia="ja-JP"/>
        </w:rPr>
      </w:pPr>
      <w:r w:rsidRPr="00BE6C2D">
        <w:rPr>
          <w:rFonts w:cs="Arial"/>
          <w:lang w:eastAsia="ja-JP"/>
        </w:rPr>
        <w:t>AND         msi.organization_id(+) =  :so_organization_id</w:t>
      </w:r>
    </w:p>
    <w:p w14:paraId="26BE9B16" w14:textId="77777777" w:rsidR="00BE6C2D" w:rsidRPr="00BE6C2D" w:rsidRDefault="00BE6C2D" w:rsidP="00BE6C2D">
      <w:pPr>
        <w:ind w:left="720"/>
        <w:rPr>
          <w:rFonts w:cs="Arial"/>
          <w:lang w:eastAsia="ja-JP"/>
        </w:rPr>
      </w:pPr>
      <w:r w:rsidRPr="00BE6C2D">
        <w:rPr>
          <w:rFonts w:cs="Arial"/>
          <w:lang w:eastAsia="ja-JP"/>
        </w:rPr>
        <w:t>AND        NVL(c.interface_line_context,'X') ='ORDER ENTRY'</w:t>
      </w:r>
    </w:p>
    <w:p w14:paraId="26BE9B17" w14:textId="77777777" w:rsidR="00BE6C2D" w:rsidRPr="00BE6C2D" w:rsidRDefault="00BE6C2D" w:rsidP="00BE6C2D">
      <w:pPr>
        <w:ind w:left="720"/>
        <w:rPr>
          <w:rFonts w:cs="Arial"/>
          <w:lang w:eastAsia="ja-JP"/>
        </w:rPr>
      </w:pPr>
      <w:r w:rsidRPr="00BE6C2D">
        <w:rPr>
          <w:rFonts w:cs="Arial"/>
          <w:lang w:eastAsia="ja-JP"/>
        </w:rPr>
        <w:t>AND         NVL(c.interface_line_attribute3,1)=0</w:t>
      </w:r>
    </w:p>
    <w:p w14:paraId="26BE9B18" w14:textId="77777777" w:rsidR="00BE6C2D" w:rsidRPr="00BE6C2D" w:rsidRDefault="00BE6C2D" w:rsidP="00BE6C2D">
      <w:pPr>
        <w:ind w:left="720"/>
        <w:rPr>
          <w:rFonts w:cs="Arial"/>
          <w:lang w:eastAsia="ja-JP"/>
        </w:rPr>
      </w:pPr>
      <w:r w:rsidRPr="00BE6C2D">
        <w:rPr>
          <w:rFonts w:cs="Arial"/>
          <w:lang w:eastAsia="ja-JP"/>
        </w:rPr>
        <w:t>/* Senthil : CR1936 - Drop Ship Orders will delivery name as 0, hence adding one more condtion for charge lines */</w:t>
      </w:r>
    </w:p>
    <w:p w14:paraId="26BE9B19" w14:textId="77777777" w:rsidR="00BE6C2D" w:rsidRPr="00BE6C2D" w:rsidRDefault="0053160B" w:rsidP="00BE6C2D">
      <w:pPr>
        <w:ind w:left="720"/>
        <w:rPr>
          <w:rFonts w:cs="Arial"/>
          <w:lang w:eastAsia="ja-JP"/>
        </w:rPr>
      </w:pPr>
      <w:r>
        <w:rPr>
          <w:rFonts w:cs="Arial"/>
          <w:lang w:eastAsia="ja-JP"/>
        </w:rPr>
        <w:t>AND msi.shippable_item_flag = ‘N’</w:t>
      </w:r>
    </w:p>
    <w:p w14:paraId="26BE9B1A" w14:textId="77777777" w:rsidR="00BE6C2D" w:rsidRPr="00BE6C2D" w:rsidRDefault="00BE6C2D" w:rsidP="00BE6C2D">
      <w:pPr>
        <w:ind w:left="720"/>
        <w:rPr>
          <w:rFonts w:cs="Arial"/>
          <w:lang w:eastAsia="ja-JP"/>
        </w:rPr>
      </w:pPr>
      <w:r w:rsidRPr="00BE6C2D">
        <w:rPr>
          <w:rFonts w:cs="Arial"/>
          <w:lang w:eastAsia="ja-JP"/>
        </w:rPr>
        <w:t>AND  :CP_TRX_TYPE_CLASS ='INV'</w:t>
      </w:r>
    </w:p>
    <w:p w14:paraId="26BE9B1B" w14:textId="77777777" w:rsidR="00BE6C2D" w:rsidRPr="00BE6C2D" w:rsidRDefault="00BE6C2D" w:rsidP="00BE6C2D">
      <w:pPr>
        <w:ind w:left="720"/>
        <w:rPr>
          <w:rFonts w:cs="Arial"/>
          <w:lang w:eastAsia="ja-JP"/>
        </w:rPr>
      </w:pPr>
      <w:r w:rsidRPr="00BE6C2D">
        <w:rPr>
          <w:rFonts w:cs="Arial"/>
          <w:lang w:eastAsia="ja-JP"/>
        </w:rPr>
        <w:t>/* Senthil : CR1936 - Drop Ship Order Changes*/</w:t>
      </w:r>
    </w:p>
    <w:p w14:paraId="26BE9B1C" w14:textId="77777777" w:rsidR="00BE6C2D" w:rsidRPr="00BE6C2D" w:rsidRDefault="00BE6C2D" w:rsidP="00BE6C2D">
      <w:pPr>
        <w:ind w:left="720"/>
        <w:rPr>
          <w:rFonts w:cs="Arial"/>
          <w:lang w:eastAsia="ja-JP"/>
        </w:rPr>
      </w:pPr>
      <w:r w:rsidRPr="00BE6C2D">
        <w:rPr>
          <w:rFonts w:cs="Arial"/>
          <w:lang w:eastAsia="ja-JP"/>
        </w:rPr>
        <w:t>UNION</w:t>
      </w:r>
    </w:p>
    <w:p w14:paraId="26BE9B1D" w14:textId="77777777" w:rsidR="00BE6C2D" w:rsidRPr="00BE6C2D" w:rsidRDefault="00BE6C2D" w:rsidP="00BE6C2D">
      <w:pPr>
        <w:ind w:left="720"/>
        <w:rPr>
          <w:rFonts w:cs="Arial"/>
          <w:lang w:eastAsia="ja-JP"/>
        </w:rPr>
      </w:pPr>
      <w:r w:rsidRPr="00BE6C2D">
        <w:rPr>
          <w:rFonts w:cs="Arial"/>
          <w:lang w:eastAsia="ja-JP"/>
        </w:rPr>
        <w:t>SELECT distinct c.customer_trx_id</w:t>
      </w:r>
      <w:r w:rsidRPr="00BE6C2D">
        <w:rPr>
          <w:rFonts w:cs="Arial"/>
          <w:lang w:eastAsia="ja-JP"/>
        </w:rPr>
        <w:tab/>
      </w:r>
      <w:r w:rsidRPr="00BE6C2D">
        <w:rPr>
          <w:rFonts w:cs="Arial"/>
          <w:lang w:eastAsia="ja-JP"/>
        </w:rPr>
        <w:tab/>
        <w:t>line_customer_trx_id</w:t>
      </w:r>
    </w:p>
    <w:p w14:paraId="26BE9B1E" w14:textId="77777777" w:rsidR="00BE6C2D" w:rsidRPr="00BE6C2D" w:rsidRDefault="00BE6C2D" w:rsidP="00BE6C2D">
      <w:pPr>
        <w:ind w:left="720"/>
        <w:rPr>
          <w:rFonts w:cs="Arial"/>
          <w:lang w:eastAsia="ja-JP"/>
        </w:rPr>
      </w:pPr>
      <w:r w:rsidRPr="00BE6C2D">
        <w:rPr>
          <w:rFonts w:cs="Arial"/>
          <w:lang w:eastAsia="ja-JP"/>
        </w:rPr>
        <w:t>,c.customer_trx_line_id</w:t>
      </w:r>
      <w:r w:rsidRPr="00BE6C2D">
        <w:rPr>
          <w:rFonts w:cs="Arial"/>
          <w:lang w:eastAsia="ja-JP"/>
        </w:rPr>
        <w:tab/>
      </w:r>
      <w:r w:rsidRPr="00BE6C2D">
        <w:rPr>
          <w:rFonts w:cs="Arial"/>
          <w:lang w:eastAsia="ja-JP"/>
        </w:rPr>
        <w:tab/>
        <w:t>line_customer_trx_line_id</w:t>
      </w:r>
    </w:p>
    <w:p w14:paraId="26BE9B1F" w14:textId="77777777" w:rsidR="00BE6C2D" w:rsidRPr="00BE6C2D" w:rsidRDefault="00BE6C2D" w:rsidP="00BE6C2D">
      <w:pPr>
        <w:ind w:left="720"/>
        <w:rPr>
          <w:rFonts w:cs="Arial"/>
          <w:lang w:eastAsia="ja-JP"/>
        </w:rPr>
      </w:pPr>
      <w:r w:rsidRPr="00BE6C2D">
        <w:rPr>
          <w:rFonts w:cs="Arial"/>
          <w:lang w:eastAsia="ja-JP"/>
        </w:rPr>
        <w:t xml:space="preserve">-- NULL line_number </w:t>
      </w:r>
    </w:p>
    <w:p w14:paraId="26BE9B20" w14:textId="77777777" w:rsidR="00BE6C2D" w:rsidRPr="00BE6C2D" w:rsidRDefault="00BE6C2D" w:rsidP="00BE6C2D">
      <w:pPr>
        <w:ind w:left="720"/>
        <w:rPr>
          <w:rFonts w:cs="Arial"/>
          <w:lang w:eastAsia="ja-JP"/>
        </w:rPr>
      </w:pPr>
      <w:r w:rsidRPr="00BE6C2D">
        <w:rPr>
          <w:rFonts w:cs="Arial"/>
          <w:lang w:eastAsia="ja-JP"/>
        </w:rPr>
        <w:t>,c.line_number line_number</w:t>
      </w:r>
    </w:p>
    <w:p w14:paraId="26BE9B21" w14:textId="77777777" w:rsidR="00BE6C2D" w:rsidRPr="00BE6C2D" w:rsidRDefault="00BE6C2D" w:rsidP="00BE6C2D">
      <w:pPr>
        <w:ind w:left="720"/>
        <w:rPr>
          <w:rFonts w:cs="Arial"/>
          <w:lang w:eastAsia="ja-JP"/>
        </w:rPr>
      </w:pPr>
      <w:r w:rsidRPr="00BE6C2D">
        <w:rPr>
          <w:rFonts w:cs="Arial"/>
          <w:lang w:eastAsia="ja-JP"/>
        </w:rPr>
        <w:t>,c.line_type</w:t>
      </w:r>
      <w:r w:rsidRPr="00BE6C2D">
        <w:rPr>
          <w:rFonts w:cs="Arial"/>
          <w:lang w:eastAsia="ja-JP"/>
        </w:rPr>
        <w:tab/>
      </w:r>
      <w:r w:rsidRPr="00BE6C2D">
        <w:rPr>
          <w:rFonts w:cs="Arial"/>
          <w:lang w:eastAsia="ja-JP"/>
        </w:rPr>
        <w:tab/>
      </w:r>
      <w:r w:rsidRPr="00BE6C2D">
        <w:rPr>
          <w:rFonts w:cs="Arial"/>
          <w:lang w:eastAsia="ja-JP"/>
        </w:rPr>
        <w:tab/>
        <w:t>line_type</w:t>
      </w:r>
    </w:p>
    <w:p w14:paraId="26BE9B22" w14:textId="77777777" w:rsidR="00BE6C2D" w:rsidRPr="00BE6C2D" w:rsidRDefault="00BE6C2D" w:rsidP="00BE6C2D">
      <w:pPr>
        <w:ind w:left="720"/>
        <w:rPr>
          <w:rFonts w:cs="Arial"/>
          <w:lang w:eastAsia="ja-JP"/>
        </w:rPr>
      </w:pPr>
      <w:r w:rsidRPr="00BE6C2D">
        <w:rPr>
          <w:rFonts w:cs="Arial"/>
          <w:lang w:eastAsia="ja-JP"/>
        </w:rPr>
        <w:t>,NVL(c.translated_description,c.description)          line_item_description</w:t>
      </w:r>
    </w:p>
    <w:p w14:paraId="26BE9B23" w14:textId="77777777" w:rsidR="00BE6C2D" w:rsidRPr="00BE6C2D" w:rsidRDefault="00BE6C2D" w:rsidP="00BE6C2D">
      <w:pPr>
        <w:ind w:left="720"/>
        <w:rPr>
          <w:rFonts w:cs="Arial"/>
          <w:lang w:eastAsia="ja-JP"/>
        </w:rPr>
      </w:pPr>
      <w:r w:rsidRPr="00BE6C2D">
        <w:rPr>
          <w:rFonts w:cs="Arial"/>
          <w:lang w:eastAsia="ja-JP"/>
        </w:rPr>
        <w:t>--Suresh Kandru added code for defect #7089</w:t>
      </w:r>
    </w:p>
    <w:p w14:paraId="26BE9B24" w14:textId="77777777" w:rsidR="00BE6C2D" w:rsidRPr="00BE6C2D" w:rsidRDefault="00BE6C2D" w:rsidP="00BE6C2D">
      <w:pPr>
        <w:ind w:left="720"/>
        <w:rPr>
          <w:rFonts w:cs="Arial"/>
          <w:lang w:eastAsia="ja-JP"/>
        </w:rPr>
      </w:pPr>
      <w:r w:rsidRPr="00BE6C2D">
        <w:rPr>
          <w:rFonts w:cs="Arial"/>
          <w:lang w:eastAsia="ja-JP"/>
        </w:rPr>
        <w:t>--,NVL(wdd.requested_quantity,wdd.shipped_quantity)</w:t>
      </w:r>
      <w:r w:rsidRPr="00BE6C2D">
        <w:rPr>
          <w:rFonts w:cs="Arial"/>
          <w:lang w:eastAsia="ja-JP"/>
        </w:rPr>
        <w:tab/>
      </w:r>
      <w:r w:rsidRPr="00BE6C2D">
        <w:rPr>
          <w:rFonts w:cs="Arial"/>
          <w:lang w:eastAsia="ja-JP"/>
        </w:rPr>
        <w:tab/>
        <w:t>line_qty_ordered</w:t>
      </w:r>
    </w:p>
    <w:p w14:paraId="26BE9B25" w14:textId="77777777" w:rsidR="00BE6C2D" w:rsidRPr="00BE6C2D" w:rsidRDefault="00BE6C2D" w:rsidP="00BE6C2D">
      <w:pPr>
        <w:ind w:left="720"/>
        <w:rPr>
          <w:rFonts w:cs="Arial"/>
          <w:lang w:eastAsia="ja-JP"/>
        </w:rPr>
      </w:pPr>
      <w:r w:rsidRPr="00BE6C2D">
        <w:rPr>
          <w:rFonts w:cs="Arial"/>
          <w:lang w:eastAsia="ja-JP"/>
        </w:rPr>
        <w:t>,NVL(oola.shipping_quantity, oola.shipped_quantity) line_qty_ordered</w:t>
      </w:r>
    </w:p>
    <w:p w14:paraId="26BE9B26" w14:textId="77777777" w:rsidR="00BE6C2D" w:rsidRPr="00BE6C2D" w:rsidRDefault="00BE6C2D" w:rsidP="00BE6C2D">
      <w:pPr>
        <w:ind w:left="720"/>
        <w:rPr>
          <w:rFonts w:cs="Arial"/>
          <w:lang w:eastAsia="ja-JP"/>
        </w:rPr>
      </w:pPr>
      <w:r w:rsidRPr="00BE6C2D">
        <w:rPr>
          <w:rFonts w:cs="Arial"/>
          <w:lang w:eastAsia="ja-JP"/>
        </w:rPr>
        <w:t>,c.quantity_invoiced line_qty_invoiced</w:t>
      </w:r>
    </w:p>
    <w:p w14:paraId="26BE9B27" w14:textId="77777777" w:rsidR="00BE6C2D" w:rsidRPr="00BE6C2D" w:rsidRDefault="00BE6C2D" w:rsidP="00BE6C2D">
      <w:pPr>
        <w:ind w:left="720"/>
        <w:rPr>
          <w:rFonts w:cs="Arial"/>
          <w:lang w:eastAsia="ja-JP"/>
        </w:rPr>
      </w:pPr>
      <w:r w:rsidRPr="00BE6C2D">
        <w:rPr>
          <w:rFonts w:cs="Arial"/>
          <w:lang w:eastAsia="ja-JP"/>
        </w:rPr>
        <w:t>--,(SUM(wdd.shipped_quantity) OVER (PARTITION BY c.line_number,msi.inventory_item_id,wdd.lot_number))  line_qty_ordered</w:t>
      </w:r>
    </w:p>
    <w:p w14:paraId="26BE9B28" w14:textId="77777777" w:rsidR="00BE6C2D" w:rsidRPr="00BE6C2D" w:rsidRDefault="00BE6C2D" w:rsidP="00BE6C2D">
      <w:pPr>
        <w:ind w:left="720"/>
        <w:rPr>
          <w:rFonts w:cs="Arial"/>
          <w:lang w:eastAsia="ja-JP"/>
        </w:rPr>
      </w:pPr>
      <w:r w:rsidRPr="00BE6C2D">
        <w:rPr>
          <w:rFonts w:cs="Arial"/>
          <w:lang w:eastAsia="ja-JP"/>
        </w:rPr>
        <w:lastRenderedPageBreak/>
        <w:t xml:space="preserve">--,DECODE(wdd.src_requested_quantity_uom,wdd.requested_quantity_uom,(SUM(wdd.shipped_quantity) OVER (PARTITION BY c.line_number,msi.inventory_item_id,wdd.lot_number)),NVL(Xxgil_Otc_Print_Global_Pkg.xxgil_uom_conversion_qty(c.inventory_item_id,wdd.requested_quantity_uom),1)*NVL((SUM(wdd.shipped_quantity) OVER (PARTITION BY c.line_number,msi.inventory_item_id,wdd.lot_number)),0))      </w:t>
      </w:r>
      <w:r w:rsidRPr="00BE6C2D">
        <w:rPr>
          <w:rFonts w:cs="Arial"/>
          <w:lang w:eastAsia="ja-JP"/>
        </w:rPr>
        <w:tab/>
        <w:t>line_qty_invoiced</w:t>
      </w:r>
    </w:p>
    <w:p w14:paraId="26BE9B29" w14:textId="77777777" w:rsidR="00BE6C2D" w:rsidRPr="00BE6C2D" w:rsidRDefault="00BE6C2D" w:rsidP="00BE6C2D">
      <w:pPr>
        <w:ind w:left="720"/>
        <w:rPr>
          <w:rFonts w:cs="Arial"/>
          <w:lang w:eastAsia="ja-JP"/>
        </w:rPr>
      </w:pPr>
      <w:r w:rsidRPr="00BE6C2D">
        <w:rPr>
          <w:rFonts w:cs="Arial"/>
          <w:lang w:eastAsia="ja-JP"/>
        </w:rPr>
        <w:t xml:space="preserve">,u.unit_of_measure </w:t>
      </w:r>
      <w:r w:rsidRPr="00BE6C2D">
        <w:rPr>
          <w:rFonts w:cs="Arial"/>
          <w:lang w:eastAsia="ja-JP"/>
        </w:rPr>
        <w:tab/>
      </w:r>
      <w:r w:rsidRPr="00BE6C2D">
        <w:rPr>
          <w:rFonts w:cs="Arial"/>
          <w:lang w:eastAsia="ja-JP"/>
        </w:rPr>
        <w:tab/>
        <w:t>line_uom</w:t>
      </w:r>
    </w:p>
    <w:p w14:paraId="26BE9B2A" w14:textId="77777777" w:rsidR="00BE6C2D" w:rsidRPr="00BE6C2D" w:rsidRDefault="00BE6C2D" w:rsidP="00BE6C2D">
      <w:pPr>
        <w:ind w:left="720"/>
        <w:rPr>
          <w:rFonts w:cs="Arial"/>
          <w:lang w:eastAsia="ja-JP"/>
        </w:rPr>
      </w:pPr>
      <w:r w:rsidRPr="00BE6C2D">
        <w:rPr>
          <w:rFonts w:cs="Arial"/>
          <w:lang w:eastAsia="ja-JP"/>
        </w:rPr>
        <w:t>,c.INTERFACE_LINE_ATTRIBUTE3  line_delivery_name</w:t>
      </w:r>
    </w:p>
    <w:p w14:paraId="26BE9B2B" w14:textId="77777777" w:rsidR="00BE6C2D" w:rsidRPr="00BE6C2D" w:rsidRDefault="00BE6C2D" w:rsidP="00BE6C2D">
      <w:pPr>
        <w:ind w:left="720"/>
        <w:rPr>
          <w:rFonts w:cs="Arial"/>
          <w:lang w:eastAsia="ja-JP"/>
        </w:rPr>
      </w:pPr>
      <w:r w:rsidRPr="00BE6C2D">
        <w:rPr>
          <w:rFonts w:cs="Arial"/>
          <w:lang w:eastAsia="ja-JP"/>
        </w:rPr>
        <w:t>,c.INTERFACE_LINE_ATTRIBUTE6  line_so_line_id</w:t>
      </w:r>
    </w:p>
    <w:p w14:paraId="26BE9B2C" w14:textId="77777777" w:rsidR="00BE6C2D" w:rsidRPr="00BE6C2D" w:rsidRDefault="00BE6C2D" w:rsidP="00BE6C2D">
      <w:pPr>
        <w:ind w:left="720"/>
        <w:rPr>
          <w:rFonts w:cs="Arial"/>
          <w:lang w:eastAsia="ja-JP"/>
        </w:rPr>
      </w:pPr>
      <w:r w:rsidRPr="00BE6C2D">
        <w:rPr>
          <w:rFonts w:cs="Arial"/>
          <w:lang w:eastAsia="ja-JP"/>
        </w:rPr>
        <w:t>,c.inventory_item_id</w:t>
      </w:r>
    </w:p>
    <w:p w14:paraId="26BE9B2D" w14:textId="77777777" w:rsidR="00BE6C2D" w:rsidRPr="00BE6C2D" w:rsidRDefault="00BE6C2D" w:rsidP="00BE6C2D">
      <w:pPr>
        <w:ind w:left="720"/>
        <w:rPr>
          <w:rFonts w:cs="Arial"/>
          <w:lang w:eastAsia="ja-JP"/>
        </w:rPr>
      </w:pPr>
      <w:r w:rsidRPr="00BE6C2D">
        <w:rPr>
          <w:rFonts w:cs="Arial"/>
          <w:lang w:eastAsia="ja-JP"/>
        </w:rPr>
        <w:t>,msi.segment1 line_product_num</w:t>
      </w:r>
    </w:p>
    <w:p w14:paraId="26BE9B2E" w14:textId="77777777" w:rsidR="00BE6C2D" w:rsidRPr="00BE6C2D" w:rsidRDefault="00BE6C2D" w:rsidP="00BE6C2D">
      <w:pPr>
        <w:ind w:left="720"/>
        <w:rPr>
          <w:rFonts w:cs="Arial"/>
          <w:lang w:eastAsia="ja-JP"/>
        </w:rPr>
      </w:pPr>
      <w:r w:rsidRPr="00BE6C2D">
        <w:rPr>
          <w:rFonts w:cs="Arial"/>
          <w:lang w:eastAsia="ja-JP"/>
        </w:rPr>
        <w:t>,u.uom_code line_uom_code</w:t>
      </w:r>
    </w:p>
    <w:p w14:paraId="26BE9B2F" w14:textId="77777777" w:rsidR="00BE6C2D" w:rsidRPr="00BE6C2D" w:rsidRDefault="00BE6C2D" w:rsidP="00BE6C2D">
      <w:pPr>
        <w:ind w:left="720"/>
        <w:rPr>
          <w:rFonts w:cs="Arial"/>
          <w:lang w:eastAsia="ja-JP"/>
        </w:rPr>
      </w:pPr>
      <w:r w:rsidRPr="00BE6C2D">
        <w:rPr>
          <w:rFonts w:cs="Arial"/>
          <w:lang w:eastAsia="ja-JP"/>
        </w:rPr>
        <w:t xml:space="preserve">--,NULL --  c.unit_standard_price       line_standard_price </w:t>
      </w:r>
    </w:p>
    <w:p w14:paraId="26BE9B30" w14:textId="77777777" w:rsidR="00BE6C2D" w:rsidRPr="00BE6C2D" w:rsidRDefault="00BE6C2D" w:rsidP="00BE6C2D">
      <w:pPr>
        <w:ind w:left="720"/>
        <w:rPr>
          <w:rFonts w:cs="Arial"/>
          <w:lang w:eastAsia="ja-JP"/>
        </w:rPr>
      </w:pPr>
      <w:r w:rsidRPr="00BE6C2D">
        <w:rPr>
          <w:rFonts w:cs="Arial"/>
          <w:lang w:eastAsia="ja-JP"/>
        </w:rPr>
        <w:t xml:space="preserve">,c.unit_standard_price       line_standard_price </w:t>
      </w:r>
    </w:p>
    <w:p w14:paraId="26BE9B31" w14:textId="77777777" w:rsidR="00BE6C2D" w:rsidRPr="00BE6C2D" w:rsidRDefault="00BE6C2D" w:rsidP="00BE6C2D">
      <w:pPr>
        <w:ind w:left="720"/>
        <w:rPr>
          <w:rFonts w:cs="Arial"/>
          <w:lang w:eastAsia="ja-JP"/>
        </w:rPr>
      </w:pPr>
      <w:r w:rsidRPr="00BE6C2D">
        <w:rPr>
          <w:rFonts w:cs="Arial"/>
          <w:lang w:eastAsia="ja-JP"/>
        </w:rPr>
        <w:t xml:space="preserve">, nvl (c.unit_selling_price, c.gross_unit_selling_price) line_unit_selling_price </w:t>
      </w:r>
    </w:p>
    <w:p w14:paraId="26BE9B32" w14:textId="77777777" w:rsidR="00BE6C2D" w:rsidRPr="00BE6C2D" w:rsidRDefault="00BE6C2D" w:rsidP="00BE6C2D">
      <w:pPr>
        <w:ind w:left="720"/>
        <w:rPr>
          <w:rFonts w:cs="Arial"/>
          <w:lang w:eastAsia="ja-JP"/>
        </w:rPr>
      </w:pPr>
      <w:r w:rsidRPr="00BE6C2D">
        <w:rPr>
          <w:rFonts w:cs="Arial"/>
          <w:lang w:eastAsia="ja-JP"/>
        </w:rPr>
        <w:t>,c.extended_amount  line_extended_amount</w:t>
      </w:r>
    </w:p>
    <w:p w14:paraId="26BE9B33" w14:textId="77777777" w:rsidR="00BE6C2D" w:rsidRPr="00BE6C2D" w:rsidRDefault="00BE6C2D" w:rsidP="00BE6C2D">
      <w:pPr>
        <w:ind w:left="720"/>
        <w:rPr>
          <w:rFonts w:cs="Arial"/>
          <w:lang w:eastAsia="ja-JP"/>
        </w:rPr>
      </w:pPr>
      <w:r w:rsidRPr="00BE6C2D">
        <w:rPr>
          <w:rFonts w:cs="Arial"/>
          <w:lang w:eastAsia="ja-JP"/>
        </w:rPr>
        <w:t>--, NVL (c.unit_selling_price, NVL(c.gross_unit_selling_price,0))* DECODE(wdd.src_requested_quantity_uom,wdd.requested_quantity_uom,(SUM(wdd.shipped_quantity) OVER (PARTITION BY c.line_number,msi.inventory_item_id,wdd.lot_number)),(NVL(Xxgil_Otc_Print_Global_Pkg.xxgil_uom_conversion_qty(c.inventory_item_id,wdd.requested_quantity_uom),1)*NVL((SUM(wdd.shipped_quantity) OVER (PARTITION BY c.line_number,msi.inventory_item_id,wdd.lot_number)),0)))   line_extended_amount</w:t>
      </w:r>
    </w:p>
    <w:p w14:paraId="26BE9B34" w14:textId="77777777" w:rsidR="00BE6C2D" w:rsidRPr="00BE6C2D" w:rsidRDefault="00BE6C2D" w:rsidP="00BE6C2D">
      <w:pPr>
        <w:ind w:left="720"/>
        <w:rPr>
          <w:rFonts w:cs="Arial"/>
          <w:lang w:eastAsia="ja-JP"/>
        </w:rPr>
      </w:pPr>
      <w:r w:rsidRPr="00BE6C2D">
        <w:rPr>
          <w:rFonts w:cs="Arial"/>
          <w:lang w:eastAsia="ja-JP"/>
        </w:rPr>
        <w:t>, NULL--c.extended_amount</w:t>
      </w:r>
      <w:r w:rsidRPr="00BE6C2D">
        <w:rPr>
          <w:rFonts w:cs="Arial"/>
          <w:lang w:eastAsia="ja-JP"/>
        </w:rPr>
        <w:tab/>
        <w:t xml:space="preserve">       </w:t>
      </w:r>
      <w:r w:rsidRPr="00BE6C2D">
        <w:rPr>
          <w:rFonts w:cs="Arial"/>
          <w:lang w:eastAsia="ja-JP"/>
        </w:rPr>
        <w:tab/>
        <w:t>line_net_amount</w:t>
      </w:r>
    </w:p>
    <w:p w14:paraId="26BE9B35"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B36"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B37"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B38"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B39"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B3A"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B3B"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B3C" w14:textId="77777777" w:rsidR="00BE6C2D" w:rsidRPr="00BE6C2D" w:rsidRDefault="00BE6C2D" w:rsidP="00BE6C2D">
      <w:pPr>
        <w:ind w:left="720"/>
        <w:rPr>
          <w:rFonts w:cs="Arial"/>
          <w:lang w:eastAsia="ja-JP"/>
        </w:rPr>
      </w:pPr>
      <w:r w:rsidRPr="00BE6C2D">
        <w:rPr>
          <w:rFonts w:cs="Arial"/>
          <w:lang w:eastAsia="ja-JP"/>
        </w:rPr>
        <w:t>,       mln.lot_number       lot_number</w:t>
      </w:r>
    </w:p>
    <w:p w14:paraId="26BE9B3D"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line_is_a_child_flag</w:t>
      </w:r>
    </w:p>
    <w:p w14:paraId="26BE9B3E"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link_to_line</w:t>
      </w:r>
    </w:p>
    <w:p w14:paraId="26BE9B3F"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r>
      <w:r w:rsidRPr="00BE6C2D">
        <w:rPr>
          <w:rFonts w:cs="Arial"/>
          <w:lang w:eastAsia="ja-JP"/>
        </w:rPr>
        <w:tab/>
        <w:t>line_child_indicator,</w:t>
      </w:r>
    </w:p>
    <w:p w14:paraId="26BE9B40"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link_to_cust_trx_line_id,</w:t>
      </w:r>
    </w:p>
    <w:p w14:paraId="26BE9B41" w14:textId="77777777" w:rsidR="00BE6C2D" w:rsidRPr="00BE6C2D" w:rsidRDefault="00BE6C2D" w:rsidP="00BE6C2D">
      <w:pPr>
        <w:ind w:left="720"/>
        <w:rPr>
          <w:rFonts w:cs="Arial"/>
          <w:lang w:eastAsia="ja-JP"/>
        </w:rPr>
      </w:pPr>
      <w:r w:rsidRPr="00BE6C2D">
        <w:rPr>
          <w:rFonts w:cs="Arial"/>
          <w:lang w:eastAsia="ja-JP"/>
        </w:rPr>
        <w:t>,       NULL --</w:t>
      </w:r>
    </w:p>
    <w:p w14:paraId="26BE9B42" w14:textId="77777777" w:rsidR="00BE6C2D" w:rsidRPr="00BE6C2D" w:rsidRDefault="00BE6C2D" w:rsidP="00BE6C2D">
      <w:pPr>
        <w:ind w:left="720"/>
        <w:rPr>
          <w:rFonts w:cs="Arial"/>
          <w:lang w:eastAsia="ja-JP"/>
        </w:rPr>
      </w:pPr>
      <w:r w:rsidRPr="00BE6C2D">
        <w:rPr>
          <w:rFonts w:cs="Arial"/>
          <w:lang w:eastAsia="ja-JP"/>
        </w:rPr>
        <w:t xml:space="preserve">,      c.line_number </w:t>
      </w:r>
      <w:r w:rsidRPr="00BE6C2D">
        <w:rPr>
          <w:rFonts w:cs="Arial"/>
          <w:lang w:eastAsia="ja-JP"/>
        </w:rPr>
        <w:tab/>
        <w:t>order_by1</w:t>
      </w:r>
    </w:p>
    <w:p w14:paraId="26BE9B43" w14:textId="77777777" w:rsidR="00BE6C2D" w:rsidRPr="00BE6C2D" w:rsidRDefault="00BE6C2D" w:rsidP="00BE6C2D">
      <w:pPr>
        <w:ind w:left="720"/>
        <w:rPr>
          <w:rFonts w:cs="Arial"/>
          <w:lang w:eastAsia="ja-JP"/>
        </w:rPr>
      </w:pPr>
      <w:r w:rsidRPr="00BE6C2D">
        <w:rPr>
          <w:rFonts w:cs="Arial"/>
          <w:lang w:eastAsia="ja-JP"/>
        </w:rPr>
        <w:t>,       1 dummy</w:t>
      </w:r>
    </w:p>
    <w:p w14:paraId="26BE9B44"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B45" w14:textId="77777777" w:rsidR="00BE6C2D" w:rsidRPr="00BE6C2D" w:rsidRDefault="00BE6C2D" w:rsidP="00BE6C2D">
      <w:pPr>
        <w:ind w:left="720"/>
        <w:rPr>
          <w:rFonts w:cs="Arial"/>
          <w:lang w:eastAsia="ja-JP"/>
        </w:rPr>
      </w:pPr>
      <w:r w:rsidRPr="00BE6C2D">
        <w:rPr>
          <w:rFonts w:cs="Arial"/>
          <w:lang w:eastAsia="ja-JP"/>
        </w:rPr>
        <w:t>--, wdd.delivery_detail_id line_detail_id -- comment for defect #7089</w:t>
      </w:r>
    </w:p>
    <w:p w14:paraId="26BE9B46" w14:textId="77777777" w:rsidR="00BE6C2D" w:rsidRPr="00BE6C2D" w:rsidRDefault="00BE6C2D" w:rsidP="00BE6C2D">
      <w:pPr>
        <w:ind w:left="720"/>
        <w:rPr>
          <w:rFonts w:cs="Arial"/>
          <w:lang w:eastAsia="ja-JP"/>
        </w:rPr>
      </w:pPr>
      <w:r w:rsidRPr="00BE6C2D">
        <w:rPr>
          <w:rFonts w:cs="Arial"/>
          <w:lang w:eastAsia="ja-JP"/>
        </w:rPr>
        <w:t>,NULL line_detail_id</w:t>
      </w:r>
    </w:p>
    <w:p w14:paraId="26BE9B47" w14:textId="77777777" w:rsidR="00BE6C2D" w:rsidRPr="00BE6C2D" w:rsidRDefault="00BE6C2D" w:rsidP="00BE6C2D">
      <w:pPr>
        <w:ind w:left="720"/>
        <w:rPr>
          <w:rFonts w:cs="Arial"/>
          <w:lang w:eastAsia="ja-JP"/>
        </w:rPr>
      </w:pPr>
      <w:r w:rsidRPr="00BE6C2D">
        <w:rPr>
          <w:rFonts w:cs="Arial"/>
          <w:lang w:eastAsia="ja-JP"/>
        </w:rPr>
        <w:t>FROM ra_customer_trx_lines c,</w:t>
      </w:r>
    </w:p>
    <w:p w14:paraId="26BE9B48" w14:textId="77777777" w:rsidR="00BE6C2D" w:rsidRPr="00BE6C2D" w:rsidRDefault="00BE6C2D" w:rsidP="00BE6C2D">
      <w:pPr>
        <w:ind w:left="720"/>
        <w:rPr>
          <w:rFonts w:cs="Arial"/>
          <w:lang w:eastAsia="ja-JP"/>
        </w:rPr>
      </w:pPr>
      <w:r w:rsidRPr="00BE6C2D">
        <w:rPr>
          <w:rFonts w:cs="Arial"/>
          <w:lang w:eastAsia="ja-JP"/>
        </w:rPr>
        <w:t>mtl_system_items msi,</w:t>
      </w:r>
    </w:p>
    <w:p w14:paraId="26BE9B49" w14:textId="77777777" w:rsidR="00BE6C2D" w:rsidRPr="00BE6C2D" w:rsidRDefault="00BE6C2D" w:rsidP="00BE6C2D">
      <w:pPr>
        <w:ind w:left="720"/>
        <w:rPr>
          <w:rFonts w:cs="Arial"/>
          <w:lang w:eastAsia="ja-JP"/>
        </w:rPr>
      </w:pPr>
      <w:r w:rsidRPr="00BE6C2D">
        <w:rPr>
          <w:rFonts w:cs="Arial"/>
          <w:lang w:eastAsia="ja-JP"/>
        </w:rPr>
        <w:t>apps.oe_order_lines_all oola,</w:t>
      </w:r>
    </w:p>
    <w:p w14:paraId="26BE9B4A" w14:textId="77777777" w:rsidR="00BE6C2D" w:rsidRPr="00BE6C2D" w:rsidRDefault="00BE6C2D" w:rsidP="00BE6C2D">
      <w:pPr>
        <w:ind w:left="720"/>
        <w:rPr>
          <w:rFonts w:cs="Arial"/>
          <w:lang w:eastAsia="ja-JP"/>
        </w:rPr>
      </w:pPr>
      <w:r w:rsidRPr="00BE6C2D">
        <w:rPr>
          <w:rFonts w:cs="Arial"/>
          <w:lang w:eastAsia="ja-JP"/>
        </w:rPr>
        <w:t>apps.mtl_parameters mp,</w:t>
      </w:r>
    </w:p>
    <w:p w14:paraId="26BE9B4B" w14:textId="77777777" w:rsidR="00BE6C2D" w:rsidRPr="00BE6C2D" w:rsidRDefault="00BE6C2D" w:rsidP="00BE6C2D">
      <w:pPr>
        <w:ind w:left="720"/>
        <w:rPr>
          <w:rFonts w:cs="Arial"/>
          <w:lang w:eastAsia="ja-JP"/>
        </w:rPr>
      </w:pPr>
      <w:r w:rsidRPr="00BE6C2D">
        <w:rPr>
          <w:rFonts w:cs="Arial"/>
          <w:lang w:eastAsia="ja-JP"/>
        </w:rPr>
        <w:lastRenderedPageBreak/>
        <w:t>apps.rcv_transactions rt,</w:t>
      </w:r>
    </w:p>
    <w:p w14:paraId="26BE9B4C" w14:textId="77777777" w:rsidR="00BE6C2D" w:rsidRPr="00BE6C2D" w:rsidRDefault="00BE6C2D" w:rsidP="00BE6C2D">
      <w:pPr>
        <w:ind w:left="720"/>
        <w:rPr>
          <w:rFonts w:cs="Arial"/>
          <w:lang w:eastAsia="ja-JP"/>
        </w:rPr>
      </w:pPr>
      <w:r w:rsidRPr="00BE6C2D">
        <w:rPr>
          <w:rFonts w:cs="Arial"/>
          <w:lang w:eastAsia="ja-JP"/>
        </w:rPr>
        <w:t>apps.rcv_lot_transactions rlt,</w:t>
      </w:r>
    </w:p>
    <w:p w14:paraId="26BE9B4D" w14:textId="77777777" w:rsidR="00BE6C2D" w:rsidRPr="00BE6C2D" w:rsidRDefault="00BE6C2D" w:rsidP="00BE6C2D">
      <w:pPr>
        <w:ind w:left="720"/>
        <w:rPr>
          <w:rFonts w:cs="Arial"/>
          <w:lang w:eastAsia="ja-JP"/>
        </w:rPr>
      </w:pPr>
      <w:r w:rsidRPr="00BE6C2D">
        <w:rPr>
          <w:rFonts w:cs="Arial"/>
          <w:lang w:eastAsia="ja-JP"/>
        </w:rPr>
        <w:t>apps.OE_DROP_SHIP_SOURCES os,</w:t>
      </w:r>
    </w:p>
    <w:p w14:paraId="26BE9B4E" w14:textId="77777777" w:rsidR="00BE6C2D" w:rsidRPr="00BE6C2D" w:rsidRDefault="00BE6C2D" w:rsidP="00BE6C2D">
      <w:pPr>
        <w:ind w:left="720"/>
        <w:rPr>
          <w:rFonts w:cs="Arial"/>
          <w:lang w:eastAsia="ja-JP"/>
        </w:rPr>
      </w:pPr>
      <w:r w:rsidRPr="00BE6C2D">
        <w:rPr>
          <w:rFonts w:cs="Arial"/>
          <w:lang w:eastAsia="ja-JP"/>
        </w:rPr>
        <w:t>apps.ra_customer_trx_all rct,</w:t>
      </w:r>
    </w:p>
    <w:p w14:paraId="26BE9B4F" w14:textId="77777777" w:rsidR="00BE6C2D" w:rsidRPr="00BE6C2D" w:rsidRDefault="00BE6C2D" w:rsidP="00BE6C2D">
      <w:pPr>
        <w:ind w:left="720"/>
        <w:rPr>
          <w:rFonts w:cs="Arial"/>
          <w:lang w:eastAsia="ja-JP"/>
        </w:rPr>
      </w:pPr>
      <w:r w:rsidRPr="00BE6C2D">
        <w:rPr>
          <w:rFonts w:cs="Arial"/>
          <w:lang w:eastAsia="ja-JP"/>
        </w:rPr>
        <w:t>mtl_lot_numbers mln,</w:t>
      </w:r>
    </w:p>
    <w:p w14:paraId="26BE9B50" w14:textId="77777777" w:rsidR="00BE6C2D" w:rsidRPr="00BE6C2D" w:rsidRDefault="00BE6C2D" w:rsidP="00BE6C2D">
      <w:pPr>
        <w:ind w:left="720"/>
        <w:rPr>
          <w:rFonts w:cs="Arial"/>
          <w:lang w:eastAsia="ja-JP"/>
        </w:rPr>
      </w:pPr>
      <w:r w:rsidRPr="00BE6C2D">
        <w:rPr>
          <w:rFonts w:cs="Arial"/>
          <w:lang w:eastAsia="ja-JP"/>
        </w:rPr>
        <w:t>mtl_units_of_measure u</w:t>
      </w:r>
    </w:p>
    <w:p w14:paraId="26BE9B51" w14:textId="77777777" w:rsidR="00BE6C2D" w:rsidRPr="00BE6C2D" w:rsidRDefault="00BE6C2D" w:rsidP="00BE6C2D">
      <w:pPr>
        <w:ind w:left="720"/>
        <w:rPr>
          <w:rFonts w:cs="Arial"/>
          <w:lang w:eastAsia="ja-JP"/>
        </w:rPr>
      </w:pPr>
      <w:r w:rsidRPr="00BE6C2D">
        <w:rPr>
          <w:rFonts w:cs="Arial"/>
          <w:lang w:eastAsia="ja-JP"/>
        </w:rPr>
        <w:t xml:space="preserve">WHERE   c.customer_trx_id      = :customer_trx_id </w:t>
      </w:r>
    </w:p>
    <w:p w14:paraId="26BE9B52" w14:textId="77777777" w:rsidR="00BE6C2D" w:rsidRPr="00BE6C2D" w:rsidRDefault="00BE6C2D" w:rsidP="00BE6C2D">
      <w:pPr>
        <w:ind w:left="720"/>
        <w:rPr>
          <w:rFonts w:cs="Arial"/>
          <w:lang w:eastAsia="ja-JP"/>
        </w:rPr>
      </w:pPr>
      <w:r w:rsidRPr="00BE6C2D">
        <w:rPr>
          <w:rFonts w:cs="Arial"/>
          <w:lang w:eastAsia="ja-JP"/>
        </w:rPr>
        <w:t xml:space="preserve">      AND oola.line_id = c.interface_line_attribute6</w:t>
      </w:r>
    </w:p>
    <w:p w14:paraId="26BE9B53" w14:textId="77777777" w:rsidR="00BE6C2D" w:rsidRPr="00BE6C2D" w:rsidRDefault="00BE6C2D" w:rsidP="00BE6C2D">
      <w:pPr>
        <w:ind w:left="720"/>
        <w:rPr>
          <w:rFonts w:cs="Arial"/>
          <w:lang w:eastAsia="ja-JP"/>
        </w:rPr>
      </w:pPr>
      <w:r w:rsidRPr="00BE6C2D">
        <w:rPr>
          <w:rFonts w:cs="Arial"/>
          <w:lang w:eastAsia="ja-JP"/>
        </w:rPr>
        <w:t xml:space="preserve">      AND oola.inventory_item_id = mln.inventory_item_id</w:t>
      </w:r>
    </w:p>
    <w:p w14:paraId="26BE9B54" w14:textId="77777777" w:rsidR="00BE6C2D" w:rsidRPr="00BE6C2D" w:rsidRDefault="00BE6C2D" w:rsidP="00BE6C2D">
      <w:pPr>
        <w:ind w:left="720"/>
        <w:rPr>
          <w:rFonts w:cs="Arial"/>
          <w:lang w:eastAsia="ja-JP"/>
        </w:rPr>
      </w:pPr>
      <w:r w:rsidRPr="00BE6C2D">
        <w:rPr>
          <w:rFonts w:cs="Arial"/>
          <w:lang w:eastAsia="ja-JP"/>
        </w:rPr>
        <w:t xml:space="preserve">       AND mp.organization_id = mln.organization_id</w:t>
      </w:r>
    </w:p>
    <w:p w14:paraId="26BE9B55" w14:textId="77777777" w:rsidR="00BE6C2D" w:rsidRPr="00BE6C2D" w:rsidRDefault="00BE6C2D" w:rsidP="00BE6C2D">
      <w:pPr>
        <w:ind w:left="720"/>
        <w:rPr>
          <w:rFonts w:cs="Arial"/>
          <w:lang w:eastAsia="ja-JP"/>
        </w:rPr>
      </w:pPr>
      <w:r w:rsidRPr="00BE6C2D">
        <w:rPr>
          <w:rFonts w:cs="Arial"/>
          <w:lang w:eastAsia="ja-JP"/>
        </w:rPr>
        <w:t xml:space="preserve">        AND os.header_id = oola.header_id</w:t>
      </w:r>
    </w:p>
    <w:p w14:paraId="26BE9B56" w14:textId="77777777" w:rsidR="00BE6C2D" w:rsidRPr="00BE6C2D" w:rsidRDefault="00BE6C2D" w:rsidP="00BE6C2D">
      <w:pPr>
        <w:ind w:left="720"/>
        <w:rPr>
          <w:rFonts w:cs="Arial"/>
          <w:lang w:eastAsia="ja-JP"/>
        </w:rPr>
      </w:pPr>
      <w:r w:rsidRPr="00BE6C2D">
        <w:rPr>
          <w:rFonts w:cs="Arial"/>
          <w:lang w:eastAsia="ja-JP"/>
        </w:rPr>
        <w:t xml:space="preserve">        AND rt.po_header_id = os.po_header_id</w:t>
      </w:r>
    </w:p>
    <w:p w14:paraId="26BE9B57" w14:textId="77777777" w:rsidR="00BE6C2D" w:rsidRPr="00BE6C2D" w:rsidRDefault="00BE6C2D" w:rsidP="00BE6C2D">
      <w:pPr>
        <w:ind w:left="720"/>
        <w:rPr>
          <w:rFonts w:cs="Arial"/>
          <w:lang w:eastAsia="ja-JP"/>
        </w:rPr>
      </w:pPr>
      <w:r w:rsidRPr="00BE6C2D">
        <w:rPr>
          <w:rFonts w:cs="Arial"/>
          <w:lang w:eastAsia="ja-JP"/>
        </w:rPr>
        <w:t xml:space="preserve">        AND rt.transaction_id = rlt.transaction_id</w:t>
      </w:r>
    </w:p>
    <w:p w14:paraId="26BE9B58" w14:textId="77777777" w:rsidR="00BE6C2D" w:rsidRPr="00BE6C2D" w:rsidRDefault="00BE6C2D" w:rsidP="00BE6C2D">
      <w:pPr>
        <w:ind w:left="720"/>
        <w:rPr>
          <w:rFonts w:cs="Arial"/>
          <w:lang w:eastAsia="ja-JP"/>
        </w:rPr>
      </w:pPr>
      <w:r w:rsidRPr="00BE6C2D">
        <w:rPr>
          <w:rFonts w:cs="Arial"/>
          <w:lang w:eastAsia="ja-JP"/>
        </w:rPr>
        <w:t xml:space="preserve">        AND   rlt.lot_num = mln.lot_number</w:t>
      </w:r>
    </w:p>
    <w:p w14:paraId="26BE9B59" w14:textId="77777777" w:rsidR="00BE6C2D" w:rsidRPr="00BE6C2D" w:rsidRDefault="00BE6C2D" w:rsidP="00BE6C2D">
      <w:pPr>
        <w:ind w:left="720"/>
        <w:rPr>
          <w:rFonts w:cs="Arial"/>
          <w:lang w:eastAsia="ja-JP"/>
        </w:rPr>
      </w:pPr>
      <w:r w:rsidRPr="00BE6C2D">
        <w:rPr>
          <w:rFonts w:cs="Arial"/>
          <w:lang w:eastAsia="ja-JP"/>
        </w:rPr>
        <w:t xml:space="preserve">        AND rct.customer_trx_id = :customer_trx_id</w:t>
      </w:r>
    </w:p>
    <w:p w14:paraId="26BE9B5A" w14:textId="77777777" w:rsidR="00BE6C2D" w:rsidRPr="00BE6C2D" w:rsidRDefault="00BE6C2D" w:rsidP="00BE6C2D">
      <w:pPr>
        <w:ind w:left="720"/>
        <w:rPr>
          <w:rFonts w:cs="Arial"/>
          <w:lang w:eastAsia="ja-JP"/>
        </w:rPr>
      </w:pPr>
      <w:r w:rsidRPr="00BE6C2D">
        <w:rPr>
          <w:rFonts w:cs="Arial"/>
          <w:lang w:eastAsia="ja-JP"/>
        </w:rPr>
        <w:t>AND   c.uom_code     = u.uom_code(+)</w:t>
      </w:r>
    </w:p>
    <w:p w14:paraId="26BE9B5B"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B5C" w14:textId="77777777" w:rsidR="00BE6C2D" w:rsidRPr="00BE6C2D" w:rsidRDefault="00BE6C2D" w:rsidP="00BE6C2D">
      <w:pPr>
        <w:ind w:left="720"/>
        <w:rPr>
          <w:rFonts w:cs="Arial"/>
          <w:lang w:eastAsia="ja-JP"/>
        </w:rPr>
      </w:pPr>
      <w:r w:rsidRPr="00BE6C2D">
        <w:rPr>
          <w:rFonts w:cs="Arial"/>
          <w:lang w:eastAsia="ja-JP"/>
        </w:rPr>
        <w:t xml:space="preserve">AND   msi.organization_id(+) =  :so_organization_id  </w:t>
      </w:r>
    </w:p>
    <w:p w14:paraId="26BE9B5D" w14:textId="77777777" w:rsidR="00BE6C2D" w:rsidRPr="00BE6C2D" w:rsidRDefault="00BE6C2D" w:rsidP="00BE6C2D">
      <w:pPr>
        <w:ind w:left="720"/>
        <w:rPr>
          <w:rFonts w:cs="Arial"/>
          <w:lang w:eastAsia="ja-JP"/>
        </w:rPr>
      </w:pPr>
      <w:r w:rsidRPr="00BE6C2D">
        <w:rPr>
          <w:rFonts w:cs="Arial"/>
          <w:lang w:eastAsia="ja-JP"/>
        </w:rPr>
        <w:t>AND   NVL(c.interface_line_context,'X') ='ORDER ENTRY'</w:t>
      </w:r>
    </w:p>
    <w:p w14:paraId="26BE9B5E" w14:textId="77777777" w:rsidR="00BE6C2D" w:rsidRPr="00BE6C2D" w:rsidRDefault="00BE6C2D" w:rsidP="00BE6C2D">
      <w:pPr>
        <w:ind w:left="720"/>
        <w:rPr>
          <w:rFonts w:cs="Arial"/>
          <w:lang w:eastAsia="ja-JP"/>
        </w:rPr>
      </w:pPr>
      <w:r w:rsidRPr="00BE6C2D">
        <w:rPr>
          <w:rFonts w:cs="Arial"/>
          <w:lang w:eastAsia="ja-JP"/>
        </w:rPr>
        <w:t xml:space="preserve">AND  :CP_TRX_TYPE_CLASS ='INV' </w:t>
      </w:r>
    </w:p>
    <w:p w14:paraId="26BE9B5F" w14:textId="77777777" w:rsidR="00BE6C2D" w:rsidRPr="00BE6C2D" w:rsidRDefault="00BE6C2D" w:rsidP="00BE6C2D">
      <w:pPr>
        <w:ind w:left="720"/>
        <w:rPr>
          <w:rFonts w:cs="Arial"/>
          <w:lang w:eastAsia="ja-JP"/>
        </w:rPr>
      </w:pPr>
      <w:r w:rsidRPr="00BE6C2D">
        <w:rPr>
          <w:rFonts w:cs="Arial"/>
          <w:lang w:eastAsia="ja-JP"/>
        </w:rPr>
        <w:t>--Added by skandru below query retrieve lines those are having context order entry and transaction type is credit memo</w:t>
      </w:r>
    </w:p>
    <w:p w14:paraId="26BE9B60" w14:textId="77777777" w:rsidR="00BE6C2D" w:rsidRPr="00BE6C2D" w:rsidRDefault="00BE6C2D" w:rsidP="00BE6C2D">
      <w:pPr>
        <w:ind w:left="720"/>
        <w:rPr>
          <w:rFonts w:cs="Arial"/>
          <w:lang w:eastAsia="ja-JP"/>
        </w:rPr>
      </w:pPr>
      <w:r w:rsidRPr="00BE6C2D">
        <w:rPr>
          <w:rFonts w:cs="Arial"/>
          <w:lang w:eastAsia="ja-JP"/>
        </w:rPr>
        <w:t>UNION</w:t>
      </w:r>
    </w:p>
    <w:p w14:paraId="26BE9B61" w14:textId="77777777" w:rsidR="00BE6C2D" w:rsidRPr="00BE6C2D" w:rsidRDefault="00BE6C2D" w:rsidP="00BE6C2D">
      <w:pPr>
        <w:ind w:left="720"/>
        <w:rPr>
          <w:rFonts w:cs="Arial"/>
          <w:lang w:eastAsia="ja-JP"/>
        </w:rPr>
      </w:pPr>
      <w:r w:rsidRPr="00BE6C2D">
        <w:rPr>
          <w:rFonts w:cs="Arial"/>
          <w:lang w:eastAsia="ja-JP"/>
        </w:rPr>
        <w:t>SELECT c.customer_trx_id</w:t>
      </w:r>
      <w:r w:rsidRPr="00BE6C2D">
        <w:rPr>
          <w:rFonts w:cs="Arial"/>
          <w:lang w:eastAsia="ja-JP"/>
        </w:rPr>
        <w:tab/>
      </w:r>
      <w:r w:rsidRPr="00BE6C2D">
        <w:rPr>
          <w:rFonts w:cs="Arial"/>
          <w:lang w:eastAsia="ja-JP"/>
        </w:rPr>
        <w:tab/>
        <w:t>line_customer_trx_id</w:t>
      </w:r>
    </w:p>
    <w:p w14:paraId="26BE9B62" w14:textId="77777777" w:rsidR="00BE6C2D" w:rsidRPr="00BE6C2D" w:rsidRDefault="00BE6C2D" w:rsidP="00BE6C2D">
      <w:pPr>
        <w:ind w:left="720"/>
        <w:rPr>
          <w:rFonts w:cs="Arial"/>
          <w:lang w:eastAsia="ja-JP"/>
        </w:rPr>
      </w:pPr>
      <w:r w:rsidRPr="00BE6C2D">
        <w:rPr>
          <w:rFonts w:cs="Arial"/>
          <w:lang w:eastAsia="ja-JP"/>
        </w:rPr>
        <w:t>,c.customer_trx_line_id</w:t>
      </w:r>
      <w:r w:rsidRPr="00BE6C2D">
        <w:rPr>
          <w:rFonts w:cs="Arial"/>
          <w:lang w:eastAsia="ja-JP"/>
        </w:rPr>
        <w:tab/>
      </w:r>
      <w:r w:rsidRPr="00BE6C2D">
        <w:rPr>
          <w:rFonts w:cs="Arial"/>
          <w:lang w:eastAsia="ja-JP"/>
        </w:rPr>
        <w:tab/>
        <w:t>line_customer_trx_line_id</w:t>
      </w:r>
    </w:p>
    <w:p w14:paraId="26BE9B63" w14:textId="77777777" w:rsidR="00BE6C2D" w:rsidRPr="00BE6C2D" w:rsidRDefault="00BE6C2D" w:rsidP="00BE6C2D">
      <w:pPr>
        <w:ind w:left="720"/>
        <w:rPr>
          <w:rFonts w:cs="Arial"/>
          <w:lang w:eastAsia="ja-JP"/>
        </w:rPr>
      </w:pPr>
      <w:r w:rsidRPr="00BE6C2D">
        <w:rPr>
          <w:rFonts w:cs="Arial"/>
          <w:lang w:eastAsia="ja-JP"/>
        </w:rPr>
        <w:t>--,NULL -- LINE NUMBER</w:t>
      </w:r>
    </w:p>
    <w:p w14:paraId="26BE9B64" w14:textId="77777777" w:rsidR="00BE6C2D" w:rsidRPr="00BE6C2D" w:rsidRDefault="00BE6C2D" w:rsidP="00BE6C2D">
      <w:pPr>
        <w:ind w:left="720"/>
        <w:rPr>
          <w:rFonts w:cs="Arial"/>
          <w:lang w:eastAsia="ja-JP"/>
        </w:rPr>
      </w:pPr>
      <w:r w:rsidRPr="00BE6C2D">
        <w:rPr>
          <w:rFonts w:cs="Arial"/>
          <w:lang w:eastAsia="ja-JP"/>
        </w:rPr>
        <w:t>,c.line_number line_number</w:t>
      </w:r>
    </w:p>
    <w:p w14:paraId="26BE9B65" w14:textId="77777777" w:rsidR="00BE6C2D" w:rsidRPr="00BE6C2D" w:rsidRDefault="00BE6C2D" w:rsidP="00BE6C2D">
      <w:pPr>
        <w:ind w:left="720"/>
        <w:rPr>
          <w:rFonts w:cs="Arial"/>
          <w:lang w:eastAsia="ja-JP"/>
        </w:rPr>
      </w:pPr>
      <w:r w:rsidRPr="00BE6C2D">
        <w:rPr>
          <w:rFonts w:cs="Arial"/>
          <w:lang w:eastAsia="ja-JP"/>
        </w:rPr>
        <w:t>,c.line_type</w:t>
      </w:r>
      <w:r w:rsidRPr="00BE6C2D">
        <w:rPr>
          <w:rFonts w:cs="Arial"/>
          <w:lang w:eastAsia="ja-JP"/>
        </w:rPr>
        <w:tab/>
      </w:r>
      <w:r w:rsidRPr="00BE6C2D">
        <w:rPr>
          <w:rFonts w:cs="Arial"/>
          <w:lang w:eastAsia="ja-JP"/>
        </w:rPr>
        <w:tab/>
      </w:r>
      <w:r w:rsidRPr="00BE6C2D">
        <w:rPr>
          <w:rFonts w:cs="Arial"/>
          <w:lang w:eastAsia="ja-JP"/>
        </w:rPr>
        <w:tab/>
        <w:t>line_type</w:t>
      </w:r>
    </w:p>
    <w:p w14:paraId="26BE9B66" w14:textId="77777777" w:rsidR="00BE6C2D" w:rsidRPr="00BE6C2D" w:rsidRDefault="00BE6C2D" w:rsidP="00BE6C2D">
      <w:pPr>
        <w:ind w:left="720"/>
        <w:rPr>
          <w:rFonts w:cs="Arial"/>
          <w:lang w:eastAsia="ja-JP"/>
        </w:rPr>
      </w:pPr>
      <w:r w:rsidRPr="00BE6C2D">
        <w:rPr>
          <w:rFonts w:cs="Arial"/>
          <w:lang w:eastAsia="ja-JP"/>
        </w:rPr>
        <w:t>,NVL(c.translated_description,c.description)          line_item_description</w:t>
      </w:r>
    </w:p>
    <w:p w14:paraId="26BE9B67" w14:textId="77777777" w:rsidR="00BE6C2D" w:rsidRPr="00BE6C2D" w:rsidRDefault="00BE6C2D" w:rsidP="00BE6C2D">
      <w:pPr>
        <w:ind w:left="720"/>
        <w:rPr>
          <w:rFonts w:cs="Arial"/>
          <w:lang w:eastAsia="ja-JP"/>
        </w:rPr>
      </w:pPr>
      <w:r w:rsidRPr="00BE6C2D">
        <w:rPr>
          <w:rFonts w:cs="Arial"/>
          <w:lang w:eastAsia="ja-JP"/>
        </w:rPr>
        <w:t>,NVL(rlt.quantity,0)</w:t>
      </w:r>
      <w:r w:rsidRPr="00BE6C2D">
        <w:rPr>
          <w:rFonts w:cs="Arial"/>
          <w:lang w:eastAsia="ja-JP"/>
        </w:rPr>
        <w:tab/>
      </w:r>
      <w:r w:rsidRPr="00BE6C2D">
        <w:rPr>
          <w:rFonts w:cs="Arial"/>
          <w:lang w:eastAsia="ja-JP"/>
        </w:rPr>
        <w:tab/>
        <w:t>line_qty_ordered</w:t>
      </w:r>
    </w:p>
    <w:p w14:paraId="26BE9B68" w14:textId="77777777" w:rsidR="00BE6C2D" w:rsidRPr="00BE6C2D" w:rsidRDefault="00BE6C2D" w:rsidP="00BE6C2D">
      <w:pPr>
        <w:ind w:left="720"/>
        <w:rPr>
          <w:rFonts w:cs="Arial"/>
          <w:lang w:eastAsia="ja-JP"/>
        </w:rPr>
      </w:pPr>
      <w:r w:rsidRPr="00BE6C2D">
        <w:rPr>
          <w:rFonts w:cs="Arial"/>
          <w:lang w:eastAsia="ja-JP"/>
        </w:rPr>
        <w:t xml:space="preserve">,NVL(rlt.quantity,0) *-1  </w:t>
      </w:r>
      <w:r w:rsidRPr="00BE6C2D">
        <w:rPr>
          <w:rFonts w:cs="Arial"/>
          <w:lang w:eastAsia="ja-JP"/>
        </w:rPr>
        <w:tab/>
        <w:t>line_qty_invoiced</w:t>
      </w:r>
    </w:p>
    <w:p w14:paraId="26BE9B69" w14:textId="77777777" w:rsidR="00BE6C2D" w:rsidRPr="00BE6C2D" w:rsidRDefault="00BE6C2D" w:rsidP="00BE6C2D">
      <w:pPr>
        <w:ind w:left="720"/>
        <w:rPr>
          <w:rFonts w:cs="Arial"/>
          <w:lang w:eastAsia="ja-JP"/>
        </w:rPr>
      </w:pPr>
      <w:r w:rsidRPr="00BE6C2D">
        <w:rPr>
          <w:rFonts w:cs="Arial"/>
          <w:lang w:eastAsia="ja-JP"/>
        </w:rPr>
        <w:t xml:space="preserve">,u.unit_of_measure </w:t>
      </w:r>
      <w:r w:rsidRPr="00BE6C2D">
        <w:rPr>
          <w:rFonts w:cs="Arial"/>
          <w:lang w:eastAsia="ja-JP"/>
        </w:rPr>
        <w:tab/>
      </w:r>
      <w:r w:rsidRPr="00BE6C2D">
        <w:rPr>
          <w:rFonts w:cs="Arial"/>
          <w:lang w:eastAsia="ja-JP"/>
        </w:rPr>
        <w:tab/>
        <w:t>line_uom</w:t>
      </w:r>
    </w:p>
    <w:p w14:paraId="26BE9B6A" w14:textId="77777777" w:rsidR="00BE6C2D" w:rsidRPr="00BE6C2D" w:rsidRDefault="00BE6C2D" w:rsidP="00BE6C2D">
      <w:pPr>
        <w:ind w:left="720"/>
        <w:rPr>
          <w:rFonts w:cs="Arial"/>
          <w:lang w:eastAsia="ja-JP"/>
        </w:rPr>
      </w:pPr>
      <w:r w:rsidRPr="00BE6C2D">
        <w:rPr>
          <w:rFonts w:cs="Arial"/>
          <w:lang w:eastAsia="ja-JP"/>
        </w:rPr>
        <w:t>,c.INTERFACE_LINE_ATTRIBUTE3  line_delivery_name</w:t>
      </w:r>
    </w:p>
    <w:p w14:paraId="26BE9B6B" w14:textId="77777777" w:rsidR="00BE6C2D" w:rsidRPr="00BE6C2D" w:rsidRDefault="00BE6C2D" w:rsidP="00BE6C2D">
      <w:pPr>
        <w:ind w:left="720"/>
        <w:rPr>
          <w:rFonts w:cs="Arial"/>
          <w:lang w:eastAsia="ja-JP"/>
        </w:rPr>
      </w:pPr>
      <w:r w:rsidRPr="00BE6C2D">
        <w:rPr>
          <w:rFonts w:cs="Arial"/>
          <w:lang w:eastAsia="ja-JP"/>
        </w:rPr>
        <w:t>,c.INTERFACE_LINE_ATTRIBUTE6  line_so_line_id</w:t>
      </w:r>
    </w:p>
    <w:p w14:paraId="26BE9B6C" w14:textId="77777777" w:rsidR="00BE6C2D" w:rsidRPr="00BE6C2D" w:rsidRDefault="00BE6C2D" w:rsidP="00BE6C2D">
      <w:pPr>
        <w:ind w:left="720"/>
        <w:rPr>
          <w:rFonts w:cs="Arial"/>
          <w:lang w:eastAsia="ja-JP"/>
        </w:rPr>
      </w:pPr>
      <w:r w:rsidRPr="00BE6C2D">
        <w:rPr>
          <w:rFonts w:cs="Arial"/>
          <w:lang w:eastAsia="ja-JP"/>
        </w:rPr>
        <w:t>,c.inventory_item_id</w:t>
      </w:r>
    </w:p>
    <w:p w14:paraId="26BE9B6D" w14:textId="77777777" w:rsidR="00BE6C2D" w:rsidRPr="00BE6C2D" w:rsidRDefault="00BE6C2D" w:rsidP="00BE6C2D">
      <w:pPr>
        <w:ind w:left="720"/>
        <w:rPr>
          <w:rFonts w:cs="Arial"/>
          <w:lang w:eastAsia="ja-JP"/>
        </w:rPr>
      </w:pPr>
      <w:r w:rsidRPr="00BE6C2D">
        <w:rPr>
          <w:rFonts w:cs="Arial"/>
          <w:lang w:eastAsia="ja-JP"/>
        </w:rPr>
        <w:t>,msi.segment1 line_product_num</w:t>
      </w:r>
    </w:p>
    <w:p w14:paraId="26BE9B6E" w14:textId="77777777" w:rsidR="00BE6C2D" w:rsidRPr="00BE6C2D" w:rsidRDefault="00BE6C2D" w:rsidP="00BE6C2D">
      <w:pPr>
        <w:ind w:left="720"/>
        <w:rPr>
          <w:rFonts w:cs="Arial"/>
          <w:lang w:eastAsia="ja-JP"/>
        </w:rPr>
      </w:pPr>
      <w:r w:rsidRPr="00BE6C2D">
        <w:rPr>
          <w:rFonts w:cs="Arial"/>
          <w:lang w:eastAsia="ja-JP"/>
        </w:rPr>
        <w:t>,u.uom_code line_uom_code</w:t>
      </w:r>
    </w:p>
    <w:p w14:paraId="26BE9B6F" w14:textId="77777777" w:rsidR="00BE6C2D" w:rsidRPr="00BE6C2D" w:rsidRDefault="00BE6C2D" w:rsidP="00BE6C2D">
      <w:pPr>
        <w:ind w:left="720"/>
        <w:rPr>
          <w:rFonts w:cs="Arial"/>
          <w:lang w:eastAsia="ja-JP"/>
        </w:rPr>
      </w:pPr>
      <w:r w:rsidRPr="00BE6C2D">
        <w:rPr>
          <w:rFonts w:cs="Arial"/>
          <w:lang w:eastAsia="ja-JP"/>
        </w:rPr>
        <w:t xml:space="preserve">--,NULL --  c.unit_standard_price       line_standard_price </w:t>
      </w:r>
    </w:p>
    <w:p w14:paraId="26BE9B70" w14:textId="77777777" w:rsidR="00BE6C2D" w:rsidRPr="00BE6C2D" w:rsidRDefault="00BE6C2D" w:rsidP="00BE6C2D">
      <w:pPr>
        <w:ind w:left="720"/>
        <w:rPr>
          <w:rFonts w:cs="Arial"/>
          <w:lang w:eastAsia="ja-JP"/>
        </w:rPr>
      </w:pPr>
      <w:r w:rsidRPr="00BE6C2D">
        <w:rPr>
          <w:rFonts w:cs="Arial"/>
          <w:lang w:eastAsia="ja-JP"/>
        </w:rPr>
        <w:t xml:space="preserve">,c.unit_standard_price       line_standard_price </w:t>
      </w:r>
    </w:p>
    <w:p w14:paraId="26BE9B71" w14:textId="77777777" w:rsidR="00BE6C2D" w:rsidRPr="00BE6C2D" w:rsidRDefault="00BE6C2D" w:rsidP="00BE6C2D">
      <w:pPr>
        <w:ind w:left="720"/>
        <w:rPr>
          <w:rFonts w:cs="Arial"/>
          <w:lang w:eastAsia="ja-JP"/>
        </w:rPr>
      </w:pPr>
      <w:r w:rsidRPr="00BE6C2D">
        <w:rPr>
          <w:rFonts w:cs="Arial"/>
          <w:lang w:eastAsia="ja-JP"/>
        </w:rPr>
        <w:t xml:space="preserve">, NVL (c.unit_selling_price, c.gross_unit_selling_price) line_unit_selling_price </w:t>
      </w:r>
    </w:p>
    <w:p w14:paraId="26BE9B72" w14:textId="77777777" w:rsidR="00BE6C2D" w:rsidRPr="00BE6C2D" w:rsidRDefault="00BE6C2D" w:rsidP="00BE6C2D">
      <w:pPr>
        <w:ind w:left="720"/>
        <w:rPr>
          <w:rFonts w:cs="Arial"/>
          <w:lang w:eastAsia="ja-JP"/>
        </w:rPr>
      </w:pPr>
      <w:r w:rsidRPr="00BE6C2D">
        <w:rPr>
          <w:rFonts w:cs="Arial"/>
          <w:lang w:eastAsia="ja-JP"/>
        </w:rPr>
        <w:t>, NVL (c.unit_selling_price, NVL(c.gross_unit_selling_price,0))* NVL(rlt.quantity,0)</w:t>
      </w:r>
      <w:r w:rsidRPr="00BE6C2D">
        <w:rPr>
          <w:rFonts w:cs="Arial"/>
          <w:lang w:eastAsia="ja-JP"/>
        </w:rPr>
        <w:tab/>
        <w:t xml:space="preserve">* -1 line_extended_amount  </w:t>
      </w:r>
    </w:p>
    <w:p w14:paraId="26BE9B73" w14:textId="77777777" w:rsidR="00BE6C2D" w:rsidRPr="00BE6C2D" w:rsidRDefault="00BE6C2D" w:rsidP="00BE6C2D">
      <w:pPr>
        <w:ind w:left="720"/>
        <w:rPr>
          <w:rFonts w:cs="Arial"/>
          <w:lang w:eastAsia="ja-JP"/>
        </w:rPr>
      </w:pPr>
      <w:r w:rsidRPr="00BE6C2D">
        <w:rPr>
          <w:rFonts w:cs="Arial"/>
          <w:lang w:eastAsia="ja-JP"/>
        </w:rPr>
        <w:t>, NULL--c.extended_amount</w:t>
      </w:r>
      <w:r w:rsidRPr="00BE6C2D">
        <w:rPr>
          <w:rFonts w:cs="Arial"/>
          <w:lang w:eastAsia="ja-JP"/>
        </w:rPr>
        <w:tab/>
        <w:t xml:space="preserve">       </w:t>
      </w:r>
      <w:r w:rsidRPr="00BE6C2D">
        <w:rPr>
          <w:rFonts w:cs="Arial"/>
          <w:lang w:eastAsia="ja-JP"/>
        </w:rPr>
        <w:tab/>
        <w:t>line_net_amount</w:t>
      </w:r>
    </w:p>
    <w:p w14:paraId="26BE9B74"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B75"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B76"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B77"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B78" w14:textId="77777777" w:rsidR="00BE6C2D" w:rsidRPr="00BE6C2D" w:rsidRDefault="00BE6C2D" w:rsidP="00BE6C2D">
      <w:pPr>
        <w:ind w:left="720"/>
        <w:rPr>
          <w:rFonts w:cs="Arial"/>
          <w:lang w:eastAsia="ja-JP"/>
        </w:rPr>
      </w:pPr>
      <w:r w:rsidRPr="00BE6C2D">
        <w:rPr>
          <w:rFonts w:cs="Arial"/>
          <w:lang w:eastAsia="ja-JP"/>
        </w:rPr>
        <w:lastRenderedPageBreak/>
        <w:t>,         c.tax_exemption_id</w:t>
      </w:r>
      <w:r w:rsidRPr="00BE6C2D">
        <w:rPr>
          <w:rFonts w:cs="Arial"/>
          <w:lang w:eastAsia="ja-JP"/>
        </w:rPr>
        <w:tab/>
      </w:r>
      <w:r w:rsidRPr="00BE6C2D">
        <w:rPr>
          <w:rFonts w:cs="Arial"/>
          <w:lang w:eastAsia="ja-JP"/>
        </w:rPr>
        <w:tab/>
        <w:t>line_tax_exemption_id</w:t>
      </w:r>
    </w:p>
    <w:p w14:paraId="26BE9B79"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B7A"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B7B" w14:textId="77777777" w:rsidR="00BE6C2D" w:rsidRPr="00BE6C2D" w:rsidRDefault="00BE6C2D" w:rsidP="00BE6C2D">
      <w:pPr>
        <w:ind w:left="720"/>
        <w:rPr>
          <w:rFonts w:cs="Arial"/>
          <w:lang w:eastAsia="ja-JP"/>
        </w:rPr>
      </w:pPr>
      <w:r w:rsidRPr="00BE6C2D">
        <w:rPr>
          <w:rFonts w:cs="Arial"/>
          <w:lang w:eastAsia="ja-JP"/>
        </w:rPr>
        <w:t>,       rlt.lot_num       lot_number</w:t>
      </w:r>
    </w:p>
    <w:p w14:paraId="26BE9B7C"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line_is_a_child_flag</w:t>
      </w:r>
    </w:p>
    <w:p w14:paraId="26BE9B7D"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link_to_line</w:t>
      </w:r>
    </w:p>
    <w:p w14:paraId="26BE9B7E"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r>
      <w:r w:rsidRPr="00BE6C2D">
        <w:rPr>
          <w:rFonts w:cs="Arial"/>
          <w:lang w:eastAsia="ja-JP"/>
        </w:rPr>
        <w:tab/>
        <w:t>line_child_indicator,</w:t>
      </w:r>
    </w:p>
    <w:p w14:paraId="26BE9B7F" w14:textId="77777777" w:rsidR="00BE6C2D" w:rsidRPr="00BE6C2D" w:rsidRDefault="00BE6C2D" w:rsidP="00BE6C2D">
      <w:pPr>
        <w:ind w:left="720"/>
        <w:rPr>
          <w:rFonts w:cs="Arial"/>
          <w:lang w:eastAsia="ja-JP"/>
        </w:rPr>
      </w:pPr>
      <w:r w:rsidRPr="00BE6C2D">
        <w:rPr>
          <w:rFonts w:cs="Arial"/>
          <w:lang w:eastAsia="ja-JP"/>
        </w:rPr>
        <w:t>,       NULL --</w:t>
      </w:r>
      <w:r w:rsidRPr="00BE6C2D">
        <w:rPr>
          <w:rFonts w:cs="Arial"/>
          <w:lang w:eastAsia="ja-JP"/>
        </w:rPr>
        <w:tab/>
        <w:t>link_to_cust_trx_line_id,</w:t>
      </w:r>
    </w:p>
    <w:p w14:paraId="26BE9B80" w14:textId="77777777" w:rsidR="00BE6C2D" w:rsidRPr="00BE6C2D" w:rsidRDefault="00BE6C2D" w:rsidP="00BE6C2D">
      <w:pPr>
        <w:ind w:left="720"/>
        <w:rPr>
          <w:rFonts w:cs="Arial"/>
          <w:lang w:eastAsia="ja-JP"/>
        </w:rPr>
      </w:pPr>
      <w:r w:rsidRPr="00BE6C2D">
        <w:rPr>
          <w:rFonts w:cs="Arial"/>
          <w:lang w:eastAsia="ja-JP"/>
        </w:rPr>
        <w:t>,       NULL --</w:t>
      </w:r>
    </w:p>
    <w:p w14:paraId="26BE9B81" w14:textId="77777777" w:rsidR="00BE6C2D" w:rsidRPr="00BE6C2D" w:rsidRDefault="00BE6C2D" w:rsidP="00BE6C2D">
      <w:pPr>
        <w:ind w:left="720"/>
        <w:rPr>
          <w:rFonts w:cs="Arial"/>
          <w:lang w:eastAsia="ja-JP"/>
        </w:rPr>
      </w:pPr>
      <w:r w:rsidRPr="00BE6C2D">
        <w:rPr>
          <w:rFonts w:cs="Arial"/>
          <w:lang w:eastAsia="ja-JP"/>
        </w:rPr>
        <w:t xml:space="preserve">, c.line_number </w:t>
      </w:r>
      <w:r w:rsidRPr="00BE6C2D">
        <w:rPr>
          <w:rFonts w:cs="Arial"/>
          <w:lang w:eastAsia="ja-JP"/>
        </w:rPr>
        <w:tab/>
        <w:t>order_by1</w:t>
      </w:r>
    </w:p>
    <w:p w14:paraId="26BE9B82" w14:textId="77777777" w:rsidR="00BE6C2D" w:rsidRPr="00BE6C2D" w:rsidRDefault="00BE6C2D" w:rsidP="00BE6C2D">
      <w:pPr>
        <w:ind w:left="720"/>
        <w:rPr>
          <w:rFonts w:cs="Arial"/>
          <w:lang w:eastAsia="ja-JP"/>
        </w:rPr>
      </w:pPr>
      <w:r w:rsidRPr="00BE6C2D">
        <w:rPr>
          <w:rFonts w:cs="Arial"/>
          <w:lang w:eastAsia="ja-JP"/>
        </w:rPr>
        <w:t>,       1 dummy</w:t>
      </w:r>
    </w:p>
    <w:p w14:paraId="26BE9B83"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B84" w14:textId="77777777" w:rsidR="00BE6C2D" w:rsidRPr="00BE6C2D" w:rsidRDefault="00BE6C2D" w:rsidP="00BE6C2D">
      <w:pPr>
        <w:ind w:left="720"/>
        <w:rPr>
          <w:rFonts w:cs="Arial"/>
          <w:lang w:eastAsia="ja-JP"/>
        </w:rPr>
      </w:pPr>
      <w:r w:rsidRPr="00BE6C2D">
        <w:rPr>
          <w:rFonts w:cs="Arial"/>
          <w:lang w:eastAsia="ja-JP"/>
        </w:rPr>
        <w:t>,NULL  line_detail_id</w:t>
      </w:r>
    </w:p>
    <w:p w14:paraId="26BE9B85" w14:textId="77777777" w:rsidR="00BE6C2D" w:rsidRPr="00BE6C2D" w:rsidRDefault="00BE6C2D" w:rsidP="00BE6C2D">
      <w:pPr>
        <w:ind w:left="720"/>
        <w:rPr>
          <w:rFonts w:cs="Arial"/>
          <w:lang w:eastAsia="ja-JP"/>
        </w:rPr>
      </w:pPr>
      <w:r w:rsidRPr="00BE6C2D">
        <w:rPr>
          <w:rFonts w:cs="Arial"/>
          <w:lang w:eastAsia="ja-JP"/>
        </w:rPr>
        <w:t>FROM apps.ra_customer_trx_lines c,</w:t>
      </w:r>
    </w:p>
    <w:p w14:paraId="26BE9B86" w14:textId="77777777" w:rsidR="00BE6C2D" w:rsidRPr="00BE6C2D" w:rsidRDefault="00BE6C2D" w:rsidP="00BE6C2D">
      <w:pPr>
        <w:ind w:left="720"/>
        <w:rPr>
          <w:rFonts w:cs="Arial"/>
          <w:lang w:eastAsia="ja-JP"/>
        </w:rPr>
      </w:pPr>
      <w:r w:rsidRPr="00BE6C2D">
        <w:rPr>
          <w:rFonts w:cs="Arial"/>
          <w:lang w:eastAsia="ja-JP"/>
        </w:rPr>
        <w:t>apps.mtl_system_items msi,</w:t>
      </w:r>
    </w:p>
    <w:p w14:paraId="26BE9B87" w14:textId="77777777" w:rsidR="00BE6C2D" w:rsidRPr="00BE6C2D" w:rsidRDefault="00BE6C2D" w:rsidP="00BE6C2D">
      <w:pPr>
        <w:ind w:left="720"/>
        <w:rPr>
          <w:rFonts w:cs="Arial"/>
          <w:lang w:eastAsia="ja-JP"/>
        </w:rPr>
      </w:pPr>
      <w:r w:rsidRPr="00BE6C2D">
        <w:rPr>
          <w:rFonts w:cs="Arial"/>
          <w:lang w:eastAsia="ja-JP"/>
        </w:rPr>
        <w:t>apps.mtl_units_of_measure u,</w:t>
      </w:r>
    </w:p>
    <w:p w14:paraId="26BE9B88" w14:textId="77777777" w:rsidR="00BE6C2D" w:rsidRPr="00BE6C2D" w:rsidRDefault="00BE6C2D" w:rsidP="00BE6C2D">
      <w:pPr>
        <w:ind w:left="720"/>
        <w:rPr>
          <w:rFonts w:cs="Arial"/>
          <w:lang w:eastAsia="ja-JP"/>
        </w:rPr>
      </w:pPr>
      <w:r w:rsidRPr="00BE6C2D">
        <w:rPr>
          <w:rFonts w:cs="Arial"/>
          <w:lang w:eastAsia="ja-JP"/>
        </w:rPr>
        <w:t>apps.rcv_lot_transactions rlt,</w:t>
      </w:r>
    </w:p>
    <w:p w14:paraId="26BE9B89" w14:textId="77777777" w:rsidR="00BE6C2D" w:rsidRPr="00BE6C2D" w:rsidRDefault="00BE6C2D" w:rsidP="00BE6C2D">
      <w:pPr>
        <w:ind w:left="720"/>
        <w:rPr>
          <w:rFonts w:cs="Arial"/>
          <w:lang w:eastAsia="ja-JP"/>
        </w:rPr>
      </w:pPr>
      <w:r w:rsidRPr="00BE6C2D">
        <w:rPr>
          <w:rFonts w:cs="Arial"/>
          <w:lang w:eastAsia="ja-JP"/>
        </w:rPr>
        <w:t xml:space="preserve">       apps.rcv_transactions rt,</w:t>
      </w:r>
    </w:p>
    <w:p w14:paraId="26BE9B8A" w14:textId="77777777" w:rsidR="00BE6C2D" w:rsidRPr="00BE6C2D" w:rsidRDefault="00BE6C2D" w:rsidP="00BE6C2D">
      <w:pPr>
        <w:ind w:left="720"/>
        <w:rPr>
          <w:rFonts w:cs="Arial"/>
          <w:lang w:eastAsia="ja-JP"/>
        </w:rPr>
      </w:pPr>
      <w:r w:rsidRPr="00BE6C2D">
        <w:rPr>
          <w:rFonts w:cs="Arial"/>
          <w:lang w:eastAsia="ja-JP"/>
        </w:rPr>
        <w:t xml:space="preserve">       apps.oe_order_lines_all oola,</w:t>
      </w:r>
    </w:p>
    <w:p w14:paraId="26BE9B8B" w14:textId="77777777" w:rsidR="00BE6C2D" w:rsidRPr="00BE6C2D" w:rsidRDefault="00BE6C2D" w:rsidP="00BE6C2D">
      <w:pPr>
        <w:ind w:left="720"/>
        <w:rPr>
          <w:rFonts w:cs="Arial"/>
          <w:lang w:eastAsia="ja-JP"/>
        </w:rPr>
      </w:pPr>
      <w:r w:rsidRPr="00BE6C2D">
        <w:rPr>
          <w:rFonts w:cs="Arial"/>
          <w:lang w:eastAsia="ja-JP"/>
        </w:rPr>
        <w:t xml:space="preserve">       apps.rcv_shipment_lines rsl</w:t>
      </w:r>
    </w:p>
    <w:p w14:paraId="26BE9B8C" w14:textId="77777777" w:rsidR="00BE6C2D" w:rsidRPr="00BE6C2D" w:rsidRDefault="00BE6C2D" w:rsidP="00BE6C2D">
      <w:pPr>
        <w:ind w:left="720"/>
        <w:rPr>
          <w:rFonts w:cs="Arial"/>
          <w:lang w:eastAsia="ja-JP"/>
        </w:rPr>
      </w:pPr>
      <w:r w:rsidRPr="00BE6C2D">
        <w:rPr>
          <w:rFonts w:cs="Arial"/>
          <w:lang w:eastAsia="ja-JP"/>
        </w:rPr>
        <w:t xml:space="preserve">WHERE   c.customer_trx_id      = :customer_trx_id </w:t>
      </w:r>
    </w:p>
    <w:p w14:paraId="26BE9B8D" w14:textId="77777777" w:rsidR="00BE6C2D" w:rsidRPr="00BE6C2D" w:rsidRDefault="00BE6C2D" w:rsidP="00BE6C2D">
      <w:pPr>
        <w:ind w:left="720"/>
        <w:rPr>
          <w:rFonts w:cs="Arial"/>
          <w:lang w:eastAsia="ja-JP"/>
        </w:rPr>
      </w:pPr>
      <w:r w:rsidRPr="00BE6C2D">
        <w:rPr>
          <w:rFonts w:cs="Arial"/>
          <w:lang w:eastAsia="ja-JP"/>
        </w:rPr>
        <w:t xml:space="preserve">   AND rsl.oe_order_line_id = oola.line_id</w:t>
      </w:r>
    </w:p>
    <w:p w14:paraId="26BE9B8E" w14:textId="77777777" w:rsidR="00BE6C2D" w:rsidRPr="00BE6C2D" w:rsidRDefault="00BE6C2D" w:rsidP="00BE6C2D">
      <w:pPr>
        <w:ind w:left="720"/>
        <w:rPr>
          <w:rFonts w:cs="Arial"/>
          <w:lang w:eastAsia="ja-JP"/>
        </w:rPr>
      </w:pPr>
      <w:r w:rsidRPr="00BE6C2D">
        <w:rPr>
          <w:rFonts w:cs="Arial"/>
          <w:lang w:eastAsia="ja-JP"/>
        </w:rPr>
        <w:t xml:space="preserve">   AND rt.shipment_line_id= rsl.shipment_line_id</w:t>
      </w:r>
    </w:p>
    <w:p w14:paraId="26BE9B8F" w14:textId="77777777" w:rsidR="00BE6C2D" w:rsidRPr="00BE6C2D" w:rsidRDefault="00BE6C2D" w:rsidP="00BE6C2D">
      <w:pPr>
        <w:ind w:left="720"/>
        <w:rPr>
          <w:rFonts w:cs="Arial"/>
          <w:lang w:eastAsia="ja-JP"/>
        </w:rPr>
      </w:pPr>
      <w:r w:rsidRPr="00BE6C2D">
        <w:rPr>
          <w:rFonts w:cs="Arial"/>
          <w:lang w:eastAsia="ja-JP"/>
        </w:rPr>
        <w:t xml:space="preserve">   AND rt.transaction_id=rlt.transaction_id</w:t>
      </w:r>
    </w:p>
    <w:p w14:paraId="26BE9B90" w14:textId="77777777" w:rsidR="00BE6C2D" w:rsidRPr="00BE6C2D" w:rsidRDefault="00BE6C2D" w:rsidP="00BE6C2D">
      <w:pPr>
        <w:ind w:left="720"/>
        <w:rPr>
          <w:rFonts w:cs="Arial"/>
          <w:lang w:eastAsia="ja-JP"/>
        </w:rPr>
      </w:pPr>
      <w:r w:rsidRPr="00BE6C2D">
        <w:rPr>
          <w:rFonts w:cs="Arial"/>
          <w:lang w:eastAsia="ja-JP"/>
        </w:rPr>
        <w:t xml:space="preserve">   AND rt.transaction_type='RECEIVE'</w:t>
      </w:r>
    </w:p>
    <w:p w14:paraId="26BE9B91" w14:textId="77777777" w:rsidR="00BE6C2D" w:rsidRPr="00BE6C2D" w:rsidRDefault="00BE6C2D" w:rsidP="00BE6C2D">
      <w:pPr>
        <w:ind w:left="720"/>
        <w:rPr>
          <w:rFonts w:cs="Arial"/>
          <w:lang w:eastAsia="ja-JP"/>
        </w:rPr>
      </w:pPr>
      <w:r w:rsidRPr="00BE6C2D">
        <w:rPr>
          <w:rFonts w:cs="Arial"/>
          <w:lang w:eastAsia="ja-JP"/>
        </w:rPr>
        <w:t xml:space="preserve">   AND TO_CHAR(oola.line_id)=c.INTERFACE_LINE_ATTRIBUTE6</w:t>
      </w:r>
    </w:p>
    <w:p w14:paraId="26BE9B92" w14:textId="77777777" w:rsidR="00BE6C2D" w:rsidRPr="00BE6C2D" w:rsidRDefault="00BE6C2D" w:rsidP="00BE6C2D">
      <w:pPr>
        <w:ind w:left="720"/>
        <w:rPr>
          <w:rFonts w:cs="Arial"/>
          <w:lang w:eastAsia="ja-JP"/>
        </w:rPr>
      </w:pPr>
      <w:r w:rsidRPr="00BE6C2D">
        <w:rPr>
          <w:rFonts w:cs="Arial"/>
          <w:lang w:eastAsia="ja-JP"/>
        </w:rPr>
        <w:t xml:space="preserve">   AND rlt.item_id=c.inventory_item_id</w:t>
      </w:r>
    </w:p>
    <w:p w14:paraId="26BE9B93" w14:textId="77777777" w:rsidR="00BE6C2D" w:rsidRPr="00BE6C2D" w:rsidRDefault="00BE6C2D" w:rsidP="00BE6C2D">
      <w:pPr>
        <w:ind w:left="720"/>
        <w:rPr>
          <w:rFonts w:cs="Arial"/>
          <w:lang w:eastAsia="ja-JP"/>
        </w:rPr>
      </w:pPr>
      <w:r w:rsidRPr="00BE6C2D">
        <w:rPr>
          <w:rFonts w:cs="Arial"/>
          <w:lang w:eastAsia="ja-JP"/>
        </w:rPr>
        <w:t xml:space="preserve">   AND rsl.source_document_code='RMA'</w:t>
      </w:r>
    </w:p>
    <w:p w14:paraId="26BE9B94" w14:textId="77777777" w:rsidR="00BE6C2D" w:rsidRPr="00BE6C2D" w:rsidRDefault="00BE6C2D" w:rsidP="00BE6C2D">
      <w:pPr>
        <w:ind w:left="720"/>
        <w:rPr>
          <w:rFonts w:cs="Arial"/>
          <w:lang w:eastAsia="ja-JP"/>
        </w:rPr>
      </w:pPr>
      <w:r w:rsidRPr="00BE6C2D">
        <w:rPr>
          <w:rFonts w:cs="Arial"/>
          <w:lang w:eastAsia="ja-JP"/>
        </w:rPr>
        <w:t xml:space="preserve">   AND c.uom_code     = u.uom_code(+)</w:t>
      </w:r>
    </w:p>
    <w:p w14:paraId="26BE9B95" w14:textId="77777777" w:rsidR="00BE6C2D" w:rsidRPr="00BE6C2D" w:rsidRDefault="00BE6C2D" w:rsidP="00BE6C2D">
      <w:pPr>
        <w:ind w:left="720"/>
        <w:rPr>
          <w:rFonts w:cs="Arial"/>
          <w:lang w:eastAsia="ja-JP"/>
        </w:rPr>
      </w:pPr>
      <w:r w:rsidRPr="00BE6C2D">
        <w:rPr>
          <w:rFonts w:cs="Arial"/>
          <w:lang w:eastAsia="ja-JP"/>
        </w:rPr>
        <w:t xml:space="preserve">   AND c.inventory_item_id    = msi.inventory_item_id (+)</w:t>
      </w:r>
    </w:p>
    <w:p w14:paraId="26BE9B96" w14:textId="77777777" w:rsidR="00BE6C2D" w:rsidRPr="00BE6C2D" w:rsidRDefault="00BE6C2D" w:rsidP="00BE6C2D">
      <w:pPr>
        <w:ind w:left="720"/>
        <w:rPr>
          <w:rFonts w:cs="Arial"/>
          <w:lang w:eastAsia="ja-JP"/>
        </w:rPr>
      </w:pPr>
      <w:r w:rsidRPr="00BE6C2D">
        <w:rPr>
          <w:rFonts w:cs="Arial"/>
          <w:lang w:eastAsia="ja-JP"/>
        </w:rPr>
        <w:t xml:space="preserve">   AND msi.organization_id(+) =  :so_organization_id  </w:t>
      </w:r>
    </w:p>
    <w:p w14:paraId="26BE9B97" w14:textId="77777777" w:rsidR="00BE6C2D" w:rsidRPr="00BE6C2D" w:rsidRDefault="00BE6C2D" w:rsidP="00BE6C2D">
      <w:pPr>
        <w:ind w:left="720"/>
        <w:rPr>
          <w:rFonts w:cs="Arial"/>
          <w:lang w:eastAsia="ja-JP"/>
        </w:rPr>
      </w:pPr>
      <w:r w:rsidRPr="00BE6C2D">
        <w:rPr>
          <w:rFonts w:cs="Arial"/>
          <w:lang w:eastAsia="ja-JP"/>
        </w:rPr>
        <w:t xml:space="preserve">   AND NVL(c.interface_line_context,'X') ='ORDER ENTRY'</w:t>
      </w:r>
    </w:p>
    <w:p w14:paraId="26BE9B98" w14:textId="77777777" w:rsidR="00BE6C2D" w:rsidRPr="00BE6C2D" w:rsidRDefault="00BE6C2D" w:rsidP="00BE6C2D">
      <w:pPr>
        <w:ind w:left="720"/>
        <w:rPr>
          <w:rFonts w:cs="Arial"/>
          <w:lang w:eastAsia="ja-JP"/>
        </w:rPr>
      </w:pPr>
      <w:r w:rsidRPr="00BE6C2D">
        <w:rPr>
          <w:rFonts w:cs="Arial"/>
          <w:lang w:eastAsia="ja-JP"/>
        </w:rPr>
        <w:t xml:space="preserve">   AND  :CP_TRX_TYPE_CLASS ='CM'</w:t>
      </w:r>
    </w:p>
    <w:p w14:paraId="26BE9B99" w14:textId="77777777" w:rsidR="00BE6C2D" w:rsidRPr="00BE6C2D" w:rsidRDefault="00BE6C2D" w:rsidP="00BE6C2D">
      <w:pPr>
        <w:ind w:left="720"/>
        <w:rPr>
          <w:rFonts w:cs="Arial"/>
          <w:lang w:eastAsia="ja-JP"/>
        </w:rPr>
      </w:pPr>
      <w:r w:rsidRPr="00BE6C2D">
        <w:rPr>
          <w:rFonts w:cs="Arial"/>
          <w:lang w:eastAsia="ja-JP"/>
        </w:rPr>
        <w:t>--Added by skandru below query retrieve return processing charge lines for credit memos defect#5339</w:t>
      </w:r>
    </w:p>
    <w:p w14:paraId="26BE9B9A" w14:textId="77777777" w:rsidR="00BE6C2D" w:rsidRPr="00BE6C2D" w:rsidRDefault="00BE6C2D" w:rsidP="00BE6C2D">
      <w:pPr>
        <w:ind w:left="720"/>
        <w:rPr>
          <w:rFonts w:cs="Arial"/>
          <w:lang w:eastAsia="ja-JP"/>
        </w:rPr>
      </w:pPr>
      <w:r w:rsidRPr="00BE6C2D">
        <w:rPr>
          <w:rFonts w:cs="Arial"/>
          <w:lang w:eastAsia="ja-JP"/>
        </w:rPr>
        <w:t>UNION</w:t>
      </w:r>
    </w:p>
    <w:p w14:paraId="26BE9B9B" w14:textId="77777777" w:rsidR="00BE6C2D" w:rsidRPr="00BE6C2D" w:rsidRDefault="00BE6C2D" w:rsidP="00BE6C2D">
      <w:pPr>
        <w:ind w:left="720"/>
        <w:rPr>
          <w:rFonts w:cs="Arial"/>
          <w:lang w:eastAsia="ja-JP"/>
        </w:rPr>
      </w:pPr>
      <w:r w:rsidRPr="00BE6C2D">
        <w:rPr>
          <w:rFonts w:cs="Arial"/>
          <w:lang w:eastAsia="ja-JP"/>
        </w:rPr>
        <w:t>SELECT   c.customer_trx_id</w:t>
      </w:r>
      <w:r w:rsidRPr="00BE6C2D">
        <w:rPr>
          <w:rFonts w:cs="Arial"/>
          <w:lang w:eastAsia="ja-JP"/>
        </w:rPr>
        <w:tab/>
      </w:r>
      <w:r w:rsidRPr="00BE6C2D">
        <w:rPr>
          <w:rFonts w:cs="Arial"/>
          <w:lang w:eastAsia="ja-JP"/>
        </w:rPr>
        <w:tab/>
        <w:t>line_customer_trx_id</w:t>
      </w:r>
    </w:p>
    <w:p w14:paraId="26BE9B9C" w14:textId="77777777" w:rsidR="00BE6C2D" w:rsidRPr="00BE6C2D" w:rsidRDefault="00BE6C2D" w:rsidP="00BE6C2D">
      <w:pPr>
        <w:ind w:left="720"/>
        <w:rPr>
          <w:rFonts w:cs="Arial"/>
          <w:lang w:eastAsia="ja-JP"/>
        </w:rPr>
      </w:pPr>
      <w:r w:rsidRPr="00BE6C2D">
        <w:rPr>
          <w:rFonts w:cs="Arial"/>
          <w:lang w:eastAsia="ja-JP"/>
        </w:rPr>
        <w:t>,         c.customer_trx_line_id</w:t>
      </w:r>
      <w:r w:rsidRPr="00BE6C2D">
        <w:rPr>
          <w:rFonts w:cs="Arial"/>
          <w:lang w:eastAsia="ja-JP"/>
        </w:rPr>
        <w:tab/>
      </w:r>
      <w:r w:rsidRPr="00BE6C2D">
        <w:rPr>
          <w:rFonts w:cs="Arial"/>
          <w:lang w:eastAsia="ja-JP"/>
        </w:rPr>
        <w:tab/>
        <w:t>line_customer_trx_line_id</w:t>
      </w:r>
    </w:p>
    <w:p w14:paraId="26BE9B9D" w14:textId="77777777" w:rsidR="00BE6C2D" w:rsidRPr="00BE6C2D" w:rsidRDefault="00BE6C2D" w:rsidP="00BE6C2D">
      <w:pPr>
        <w:ind w:left="720"/>
        <w:rPr>
          <w:rFonts w:cs="Arial"/>
          <w:lang w:eastAsia="ja-JP"/>
        </w:rPr>
      </w:pPr>
      <w:r w:rsidRPr="00BE6C2D">
        <w:rPr>
          <w:rFonts w:cs="Arial"/>
          <w:lang w:eastAsia="ja-JP"/>
        </w:rPr>
        <w:t xml:space="preserve">,         DECODE( c2.line_number, </w:t>
      </w:r>
    </w:p>
    <w:p w14:paraId="26BE9B9E" w14:textId="77777777" w:rsidR="00BE6C2D" w:rsidRPr="00BE6C2D" w:rsidRDefault="00BE6C2D" w:rsidP="00BE6C2D">
      <w:pPr>
        <w:ind w:left="720"/>
        <w:rPr>
          <w:rFonts w:cs="Arial"/>
          <w:lang w:eastAsia="ja-JP"/>
        </w:rPr>
      </w:pPr>
      <w:r w:rsidRPr="00BE6C2D">
        <w:rPr>
          <w:rFonts w:cs="Arial"/>
          <w:lang w:eastAsia="ja-JP"/>
        </w:rPr>
        <w:t xml:space="preserve">                        NULL,   c.line_number,</w:t>
      </w:r>
    </w:p>
    <w:p w14:paraId="26BE9B9F" w14:textId="77777777" w:rsidR="00BE6C2D" w:rsidRPr="00BE6C2D" w:rsidRDefault="00BE6C2D" w:rsidP="00BE6C2D">
      <w:pPr>
        <w:ind w:left="720"/>
        <w:rPr>
          <w:rFonts w:cs="Arial"/>
          <w:lang w:eastAsia="ja-JP"/>
        </w:rPr>
      </w:pPr>
      <w:r w:rsidRPr="00BE6C2D">
        <w:rPr>
          <w:rFonts w:cs="Arial"/>
          <w:lang w:eastAsia="ja-JP"/>
        </w:rPr>
        <w:t xml:space="preserve">                                  NULL)</w:t>
      </w:r>
      <w:r w:rsidRPr="00BE6C2D">
        <w:rPr>
          <w:rFonts w:cs="Arial"/>
          <w:lang w:eastAsia="ja-JP"/>
        </w:rPr>
        <w:tab/>
      </w:r>
      <w:r w:rsidRPr="00BE6C2D">
        <w:rPr>
          <w:rFonts w:cs="Arial"/>
          <w:lang w:eastAsia="ja-JP"/>
        </w:rPr>
        <w:tab/>
        <w:t>line_number</w:t>
      </w:r>
    </w:p>
    <w:p w14:paraId="26BE9BA0" w14:textId="77777777" w:rsidR="00BE6C2D" w:rsidRPr="00BE6C2D" w:rsidRDefault="00BE6C2D" w:rsidP="00BE6C2D">
      <w:pPr>
        <w:ind w:left="720"/>
        <w:rPr>
          <w:rFonts w:cs="Arial"/>
          <w:lang w:eastAsia="ja-JP"/>
        </w:rPr>
      </w:pPr>
      <w:r w:rsidRPr="00BE6C2D">
        <w:rPr>
          <w:rFonts w:cs="Arial"/>
          <w:lang w:eastAsia="ja-JP"/>
        </w:rPr>
        <w:t>,         c.line_type</w:t>
      </w:r>
      <w:r w:rsidRPr="00BE6C2D">
        <w:rPr>
          <w:rFonts w:cs="Arial"/>
          <w:lang w:eastAsia="ja-JP"/>
        </w:rPr>
        <w:tab/>
      </w:r>
      <w:r w:rsidRPr="00BE6C2D">
        <w:rPr>
          <w:rFonts w:cs="Arial"/>
          <w:lang w:eastAsia="ja-JP"/>
        </w:rPr>
        <w:tab/>
      </w:r>
      <w:r w:rsidRPr="00BE6C2D">
        <w:rPr>
          <w:rFonts w:cs="Arial"/>
          <w:lang w:eastAsia="ja-JP"/>
        </w:rPr>
        <w:tab/>
        <w:t>line_type</w:t>
      </w:r>
    </w:p>
    <w:p w14:paraId="26BE9BA1" w14:textId="77777777" w:rsidR="00BE6C2D" w:rsidRPr="00BE6C2D" w:rsidRDefault="00BE6C2D" w:rsidP="00BE6C2D">
      <w:pPr>
        <w:ind w:left="720"/>
        <w:rPr>
          <w:rFonts w:cs="Arial"/>
          <w:lang w:eastAsia="ja-JP"/>
        </w:rPr>
      </w:pPr>
      <w:r w:rsidRPr="00BE6C2D">
        <w:rPr>
          <w:rFonts w:cs="Arial"/>
          <w:lang w:eastAsia="ja-JP"/>
        </w:rPr>
        <w:t>,         NVL(c.translated_description,c.description)          line_item_description</w:t>
      </w:r>
    </w:p>
    <w:p w14:paraId="26BE9BA2" w14:textId="77777777" w:rsidR="00BE6C2D" w:rsidRPr="00BE6C2D" w:rsidRDefault="00BE6C2D" w:rsidP="00BE6C2D">
      <w:pPr>
        <w:ind w:left="720"/>
        <w:rPr>
          <w:rFonts w:cs="Arial"/>
          <w:lang w:eastAsia="ja-JP"/>
        </w:rPr>
      </w:pPr>
      <w:r w:rsidRPr="00BE6C2D">
        <w:rPr>
          <w:rFonts w:cs="Arial"/>
          <w:lang w:eastAsia="ja-JP"/>
        </w:rPr>
        <w:t>,         NVL(c.quantity_ordered,</w:t>
      </w:r>
    </w:p>
    <w:p w14:paraId="26BE9BA3" w14:textId="77777777" w:rsidR="00BE6C2D" w:rsidRPr="00BE6C2D" w:rsidRDefault="00BE6C2D" w:rsidP="00BE6C2D">
      <w:pPr>
        <w:ind w:left="720"/>
        <w:rPr>
          <w:rFonts w:cs="Arial"/>
          <w:lang w:eastAsia="ja-JP"/>
        </w:rPr>
      </w:pPr>
      <w:r w:rsidRPr="00BE6C2D">
        <w:rPr>
          <w:rFonts w:cs="Arial"/>
          <w:lang w:eastAsia="ja-JP"/>
        </w:rPr>
        <w:t xml:space="preserve">             c.quantity_invoiced)</w:t>
      </w:r>
      <w:r w:rsidRPr="00BE6C2D">
        <w:rPr>
          <w:rFonts w:cs="Arial"/>
          <w:lang w:eastAsia="ja-JP"/>
        </w:rPr>
        <w:tab/>
      </w:r>
      <w:r w:rsidRPr="00BE6C2D">
        <w:rPr>
          <w:rFonts w:cs="Arial"/>
          <w:lang w:eastAsia="ja-JP"/>
        </w:rPr>
        <w:tab/>
        <w:t>line_qty_ordered</w:t>
      </w:r>
    </w:p>
    <w:p w14:paraId="26BE9BA4" w14:textId="77777777" w:rsidR="00BE6C2D" w:rsidRPr="00BE6C2D" w:rsidRDefault="00BE6C2D" w:rsidP="00BE6C2D">
      <w:pPr>
        <w:ind w:left="720"/>
        <w:rPr>
          <w:rFonts w:cs="Arial"/>
          <w:lang w:eastAsia="ja-JP"/>
        </w:rPr>
      </w:pPr>
      <w:r w:rsidRPr="00BE6C2D">
        <w:rPr>
          <w:rFonts w:cs="Arial"/>
          <w:lang w:eastAsia="ja-JP"/>
        </w:rPr>
        <w:t>,         NVL(c.quantity_invoiced,</w:t>
      </w:r>
    </w:p>
    <w:p w14:paraId="26BE9BA5" w14:textId="77777777" w:rsidR="00BE6C2D" w:rsidRPr="00BE6C2D" w:rsidRDefault="00BE6C2D" w:rsidP="00BE6C2D">
      <w:pPr>
        <w:ind w:left="720"/>
        <w:rPr>
          <w:rFonts w:cs="Arial"/>
          <w:lang w:eastAsia="ja-JP"/>
        </w:rPr>
      </w:pPr>
      <w:r w:rsidRPr="00BE6C2D">
        <w:rPr>
          <w:rFonts w:cs="Arial"/>
          <w:lang w:eastAsia="ja-JP"/>
        </w:rPr>
        <w:t xml:space="preserve">             c.quantity_credited)</w:t>
      </w:r>
      <w:r w:rsidRPr="00BE6C2D">
        <w:rPr>
          <w:rFonts w:cs="Arial"/>
          <w:lang w:eastAsia="ja-JP"/>
        </w:rPr>
        <w:tab/>
      </w:r>
      <w:r w:rsidRPr="00BE6C2D">
        <w:rPr>
          <w:rFonts w:cs="Arial"/>
          <w:lang w:eastAsia="ja-JP"/>
        </w:rPr>
        <w:tab/>
        <w:t>line_qty_invoiced</w:t>
      </w:r>
    </w:p>
    <w:p w14:paraId="26BE9BA6" w14:textId="77777777" w:rsidR="00BE6C2D" w:rsidRPr="00BE6C2D" w:rsidRDefault="00BE6C2D" w:rsidP="00BE6C2D">
      <w:pPr>
        <w:ind w:left="720"/>
        <w:rPr>
          <w:rFonts w:cs="Arial"/>
          <w:lang w:eastAsia="ja-JP"/>
        </w:rPr>
      </w:pPr>
      <w:r w:rsidRPr="00BE6C2D">
        <w:rPr>
          <w:rFonts w:cs="Arial"/>
          <w:lang w:eastAsia="ja-JP"/>
        </w:rPr>
        <w:lastRenderedPageBreak/>
        <w:t xml:space="preserve">,         u.unit_of_measure </w:t>
      </w:r>
      <w:r w:rsidRPr="00BE6C2D">
        <w:rPr>
          <w:rFonts w:cs="Arial"/>
          <w:lang w:eastAsia="ja-JP"/>
        </w:rPr>
        <w:tab/>
      </w:r>
      <w:r w:rsidRPr="00BE6C2D">
        <w:rPr>
          <w:rFonts w:cs="Arial"/>
          <w:lang w:eastAsia="ja-JP"/>
        </w:rPr>
        <w:tab/>
        <w:t>line_uom</w:t>
      </w:r>
    </w:p>
    <w:p w14:paraId="26BE9BA7" w14:textId="77777777" w:rsidR="00BE6C2D" w:rsidRPr="00BE6C2D" w:rsidRDefault="00BE6C2D" w:rsidP="00BE6C2D">
      <w:pPr>
        <w:ind w:left="720"/>
        <w:rPr>
          <w:rFonts w:cs="Arial"/>
          <w:lang w:eastAsia="ja-JP"/>
        </w:rPr>
      </w:pPr>
      <w:r w:rsidRPr="00BE6C2D">
        <w:rPr>
          <w:rFonts w:cs="Arial"/>
          <w:lang w:eastAsia="ja-JP"/>
        </w:rPr>
        <w:t>,       c.INTERFACE_LINE_ATTRIBUTE3  line_delivery_name</w:t>
      </w:r>
    </w:p>
    <w:p w14:paraId="26BE9BA8" w14:textId="77777777" w:rsidR="00BE6C2D" w:rsidRPr="00BE6C2D" w:rsidRDefault="00BE6C2D" w:rsidP="00BE6C2D">
      <w:pPr>
        <w:ind w:left="720"/>
        <w:rPr>
          <w:rFonts w:cs="Arial"/>
          <w:lang w:eastAsia="ja-JP"/>
        </w:rPr>
      </w:pPr>
      <w:r w:rsidRPr="00BE6C2D">
        <w:rPr>
          <w:rFonts w:cs="Arial"/>
          <w:lang w:eastAsia="ja-JP"/>
        </w:rPr>
        <w:t>,       c.INTERFACE_LINE_ATTRIBUTE6  line_so_line_id</w:t>
      </w:r>
    </w:p>
    <w:p w14:paraId="26BE9BA9" w14:textId="77777777" w:rsidR="00BE6C2D" w:rsidRPr="00BE6C2D" w:rsidRDefault="00BE6C2D" w:rsidP="00BE6C2D">
      <w:pPr>
        <w:ind w:left="720"/>
        <w:rPr>
          <w:rFonts w:cs="Arial"/>
          <w:lang w:eastAsia="ja-JP"/>
        </w:rPr>
      </w:pPr>
      <w:r w:rsidRPr="00BE6C2D">
        <w:rPr>
          <w:rFonts w:cs="Arial"/>
          <w:lang w:eastAsia="ja-JP"/>
        </w:rPr>
        <w:t>,       c.inventory_item_id</w:t>
      </w:r>
    </w:p>
    <w:p w14:paraId="26BE9BAA" w14:textId="77777777" w:rsidR="00BE6C2D" w:rsidRPr="00BE6C2D" w:rsidRDefault="00BE6C2D" w:rsidP="00BE6C2D">
      <w:pPr>
        <w:ind w:left="720"/>
        <w:rPr>
          <w:rFonts w:cs="Arial"/>
          <w:lang w:eastAsia="ja-JP"/>
        </w:rPr>
      </w:pPr>
      <w:r w:rsidRPr="00BE6C2D">
        <w:rPr>
          <w:rFonts w:cs="Arial"/>
          <w:lang w:eastAsia="ja-JP"/>
        </w:rPr>
        <w:t>,       msi.segment1 line_product_num</w:t>
      </w:r>
    </w:p>
    <w:p w14:paraId="26BE9BAB" w14:textId="77777777" w:rsidR="00BE6C2D" w:rsidRPr="00BE6C2D" w:rsidRDefault="00BE6C2D" w:rsidP="00BE6C2D">
      <w:pPr>
        <w:ind w:left="720"/>
        <w:rPr>
          <w:rFonts w:cs="Arial"/>
          <w:lang w:eastAsia="ja-JP"/>
        </w:rPr>
      </w:pPr>
      <w:r w:rsidRPr="00BE6C2D">
        <w:rPr>
          <w:rFonts w:cs="Arial"/>
          <w:lang w:eastAsia="ja-JP"/>
        </w:rPr>
        <w:t>,        u.uom_code line_uom_code</w:t>
      </w:r>
    </w:p>
    <w:p w14:paraId="26BE9BAC" w14:textId="77777777" w:rsidR="00BE6C2D" w:rsidRPr="00BE6C2D" w:rsidRDefault="00BE6C2D" w:rsidP="00BE6C2D">
      <w:pPr>
        <w:ind w:left="720"/>
        <w:rPr>
          <w:rFonts w:cs="Arial"/>
          <w:lang w:eastAsia="ja-JP"/>
        </w:rPr>
      </w:pPr>
      <w:r w:rsidRPr="00BE6C2D">
        <w:rPr>
          <w:rFonts w:cs="Arial"/>
          <w:lang w:eastAsia="ja-JP"/>
        </w:rPr>
        <w:t xml:space="preserve">,           c.unit_standard_price                                  line_standard_price           </w:t>
      </w:r>
    </w:p>
    <w:p w14:paraId="26BE9BAD" w14:textId="77777777" w:rsidR="00BE6C2D" w:rsidRPr="00BE6C2D" w:rsidRDefault="00BE6C2D" w:rsidP="00BE6C2D">
      <w:pPr>
        <w:ind w:left="720"/>
        <w:rPr>
          <w:rFonts w:cs="Arial"/>
          <w:lang w:eastAsia="ja-JP"/>
        </w:rPr>
      </w:pPr>
      <w:r w:rsidRPr="00BE6C2D">
        <w:rPr>
          <w:rFonts w:cs="Arial"/>
          <w:lang w:eastAsia="ja-JP"/>
        </w:rPr>
        <w:t>,         NVL (c.unit_selling_price, c.gross_unit_selling_price)      /*  Bug 2335596 */</w:t>
      </w:r>
    </w:p>
    <w:p w14:paraId="26BE9BAE"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 xml:space="preserve">line_unit_selling_price </w:t>
      </w:r>
    </w:p>
    <w:p w14:paraId="26BE9BAF" w14:textId="77777777" w:rsidR="00BE6C2D" w:rsidRPr="00BE6C2D" w:rsidRDefault="00BE6C2D" w:rsidP="00BE6C2D">
      <w:pPr>
        <w:ind w:left="720"/>
        <w:rPr>
          <w:rFonts w:cs="Arial"/>
          <w:lang w:eastAsia="ja-JP"/>
        </w:rPr>
      </w:pPr>
      <w:r w:rsidRPr="00BE6C2D">
        <w:rPr>
          <w:rFonts w:cs="Arial"/>
          <w:lang w:eastAsia="ja-JP"/>
        </w:rPr>
        <w:t>,         NVL (c.extended_amount, c.gross_extended_amount)</w:t>
      </w:r>
      <w:r w:rsidRPr="00BE6C2D">
        <w:rPr>
          <w:rFonts w:cs="Arial"/>
          <w:lang w:eastAsia="ja-JP"/>
        </w:rPr>
        <w:tab/>
      </w:r>
    </w:p>
    <w:p w14:paraId="26BE9BB0"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line_extended_amount  /* Bug 2335596 */</w:t>
      </w:r>
    </w:p>
    <w:p w14:paraId="26BE9BB1" w14:textId="77777777" w:rsidR="00BE6C2D" w:rsidRPr="00BE6C2D" w:rsidRDefault="00BE6C2D" w:rsidP="00BE6C2D">
      <w:pPr>
        <w:ind w:left="720"/>
        <w:rPr>
          <w:rFonts w:cs="Arial"/>
          <w:lang w:eastAsia="ja-JP"/>
        </w:rPr>
      </w:pPr>
      <w:r w:rsidRPr="00BE6C2D">
        <w:rPr>
          <w:rFonts w:cs="Arial"/>
          <w:lang w:eastAsia="ja-JP"/>
        </w:rPr>
        <w:t>,         c.extended_amount</w:t>
      </w:r>
      <w:r w:rsidRPr="00BE6C2D">
        <w:rPr>
          <w:rFonts w:cs="Arial"/>
          <w:lang w:eastAsia="ja-JP"/>
        </w:rPr>
        <w:tab/>
        <w:t xml:space="preserve">       </w:t>
      </w:r>
      <w:r w:rsidRPr="00BE6C2D">
        <w:rPr>
          <w:rFonts w:cs="Arial"/>
          <w:lang w:eastAsia="ja-JP"/>
        </w:rPr>
        <w:tab/>
        <w:t>line_net_amount</w:t>
      </w:r>
    </w:p>
    <w:p w14:paraId="26BE9BB2"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BB3"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BB4"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BB5"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BB6"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BB7"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BB8"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BB9" w14:textId="77777777" w:rsidR="00BE6C2D" w:rsidRPr="00BE6C2D" w:rsidRDefault="00BE6C2D" w:rsidP="00BE6C2D">
      <w:pPr>
        <w:ind w:left="720"/>
        <w:rPr>
          <w:rFonts w:cs="Arial"/>
          <w:lang w:eastAsia="ja-JP"/>
        </w:rPr>
      </w:pPr>
      <w:r w:rsidRPr="00BE6C2D">
        <w:rPr>
          <w:rFonts w:cs="Arial"/>
          <w:lang w:eastAsia="ja-JP"/>
        </w:rPr>
        <w:t>,         NULL  lot_number</w:t>
      </w:r>
    </w:p>
    <w:p w14:paraId="26BE9BBA" w14:textId="77777777" w:rsidR="00BE6C2D" w:rsidRPr="00BE6C2D" w:rsidRDefault="00BE6C2D" w:rsidP="00BE6C2D">
      <w:pPr>
        <w:ind w:left="720"/>
        <w:rPr>
          <w:rFonts w:cs="Arial"/>
          <w:lang w:eastAsia="ja-JP"/>
        </w:rPr>
      </w:pPr>
      <w:r w:rsidRPr="00BE6C2D">
        <w:rPr>
          <w:rFonts w:cs="Arial"/>
          <w:lang w:eastAsia="ja-JP"/>
        </w:rPr>
        <w:t xml:space="preserve">,         DECODE( TO_CHAR(c2.line_number), </w:t>
      </w:r>
    </w:p>
    <w:p w14:paraId="26BE9BBB" w14:textId="77777777" w:rsidR="00BE6C2D" w:rsidRPr="00BE6C2D" w:rsidRDefault="00BE6C2D" w:rsidP="00BE6C2D">
      <w:pPr>
        <w:ind w:left="720"/>
        <w:rPr>
          <w:rFonts w:cs="Arial"/>
          <w:lang w:eastAsia="ja-JP"/>
        </w:rPr>
      </w:pPr>
      <w:r w:rsidRPr="00BE6C2D">
        <w:rPr>
          <w:rFonts w:cs="Arial"/>
          <w:lang w:eastAsia="ja-JP"/>
        </w:rPr>
        <w:t xml:space="preserve">                  NULL, 'N', 'Y') </w:t>
      </w:r>
      <w:r w:rsidRPr="00BE6C2D">
        <w:rPr>
          <w:rFonts w:cs="Arial"/>
          <w:lang w:eastAsia="ja-JP"/>
        </w:rPr>
        <w:tab/>
      </w:r>
      <w:r w:rsidRPr="00BE6C2D">
        <w:rPr>
          <w:rFonts w:cs="Arial"/>
          <w:lang w:eastAsia="ja-JP"/>
        </w:rPr>
        <w:tab/>
        <w:t>line_is_a_child_flag</w:t>
      </w:r>
    </w:p>
    <w:p w14:paraId="26BE9BBC" w14:textId="77777777" w:rsidR="00BE6C2D" w:rsidRPr="00BE6C2D" w:rsidRDefault="00BE6C2D" w:rsidP="00BE6C2D">
      <w:pPr>
        <w:ind w:left="720"/>
        <w:rPr>
          <w:rFonts w:cs="Arial"/>
          <w:lang w:eastAsia="ja-JP"/>
        </w:rPr>
      </w:pPr>
      <w:r w:rsidRPr="00BE6C2D">
        <w:rPr>
          <w:rFonts w:cs="Arial"/>
          <w:lang w:eastAsia="ja-JP"/>
        </w:rPr>
        <w:t xml:space="preserve">,          NVL(c.link_to_cust_trx_line_id, </w:t>
      </w:r>
    </w:p>
    <w:p w14:paraId="26BE9BBD" w14:textId="77777777" w:rsidR="00BE6C2D" w:rsidRPr="00BE6C2D" w:rsidRDefault="00BE6C2D" w:rsidP="00BE6C2D">
      <w:pPr>
        <w:ind w:left="720"/>
        <w:rPr>
          <w:rFonts w:cs="Arial"/>
          <w:lang w:eastAsia="ja-JP"/>
        </w:rPr>
      </w:pPr>
      <w:r w:rsidRPr="00BE6C2D">
        <w:rPr>
          <w:rFonts w:cs="Arial"/>
          <w:lang w:eastAsia="ja-JP"/>
        </w:rPr>
        <w:t xml:space="preserve">                  c.customer_trx_line_id)</w:t>
      </w:r>
      <w:r w:rsidRPr="00BE6C2D">
        <w:rPr>
          <w:rFonts w:cs="Arial"/>
          <w:lang w:eastAsia="ja-JP"/>
        </w:rPr>
        <w:tab/>
        <w:t>link_to_line</w:t>
      </w:r>
    </w:p>
    <w:p w14:paraId="26BE9BBE" w14:textId="77777777" w:rsidR="00BE6C2D" w:rsidRPr="00BE6C2D" w:rsidRDefault="00BE6C2D" w:rsidP="00BE6C2D">
      <w:pPr>
        <w:ind w:left="720"/>
        <w:rPr>
          <w:rFonts w:cs="Arial"/>
          <w:lang w:eastAsia="ja-JP"/>
        </w:rPr>
      </w:pPr>
      <w:r w:rsidRPr="00BE6C2D">
        <w:rPr>
          <w:rFonts w:cs="Arial"/>
          <w:lang w:eastAsia="ja-JP"/>
        </w:rPr>
        <w:t>,          DECODE(c.line_type,</w:t>
      </w:r>
    </w:p>
    <w:p w14:paraId="26BE9BBF" w14:textId="77777777" w:rsidR="00BE6C2D" w:rsidRPr="00BE6C2D" w:rsidRDefault="00BE6C2D" w:rsidP="00BE6C2D">
      <w:pPr>
        <w:ind w:left="720"/>
        <w:rPr>
          <w:rFonts w:cs="Arial"/>
          <w:lang w:eastAsia="ja-JP"/>
        </w:rPr>
      </w:pPr>
      <w:r w:rsidRPr="00BE6C2D">
        <w:rPr>
          <w:rFonts w:cs="Arial"/>
          <w:lang w:eastAsia="ja-JP"/>
        </w:rPr>
        <w:t xml:space="preserve">                          'LINE', 0, </w:t>
      </w:r>
    </w:p>
    <w:p w14:paraId="26BE9BC0" w14:textId="77777777" w:rsidR="00BE6C2D" w:rsidRPr="00BE6C2D" w:rsidRDefault="00BE6C2D" w:rsidP="00BE6C2D">
      <w:pPr>
        <w:ind w:left="720"/>
        <w:rPr>
          <w:rFonts w:cs="Arial"/>
          <w:lang w:eastAsia="ja-JP"/>
        </w:rPr>
      </w:pPr>
      <w:r w:rsidRPr="00BE6C2D">
        <w:rPr>
          <w:rFonts w:cs="Arial"/>
          <w:lang w:eastAsia="ja-JP"/>
        </w:rPr>
        <w:t xml:space="preserve">                                      1)</w:t>
      </w:r>
      <w:r w:rsidRPr="00BE6C2D">
        <w:rPr>
          <w:rFonts w:cs="Arial"/>
          <w:lang w:eastAsia="ja-JP"/>
        </w:rPr>
        <w:tab/>
      </w:r>
      <w:r w:rsidRPr="00BE6C2D">
        <w:rPr>
          <w:rFonts w:cs="Arial"/>
          <w:lang w:eastAsia="ja-JP"/>
        </w:rPr>
        <w:tab/>
        <w:t>line_child_indicator</w:t>
      </w:r>
    </w:p>
    <w:p w14:paraId="26BE9BC1" w14:textId="77777777" w:rsidR="00BE6C2D" w:rsidRPr="00BE6C2D" w:rsidRDefault="00BE6C2D" w:rsidP="00BE6C2D">
      <w:pPr>
        <w:ind w:left="720"/>
        <w:rPr>
          <w:rFonts w:cs="Arial"/>
          <w:lang w:eastAsia="ja-JP"/>
        </w:rPr>
      </w:pPr>
      <w:r w:rsidRPr="00BE6C2D">
        <w:rPr>
          <w:rFonts w:cs="Arial"/>
          <w:lang w:eastAsia="ja-JP"/>
        </w:rPr>
        <w:t>,            NVL(c.link_to_cust_trx_line_id , -1)</w:t>
      </w:r>
      <w:r w:rsidRPr="00BE6C2D">
        <w:rPr>
          <w:rFonts w:cs="Arial"/>
          <w:lang w:eastAsia="ja-JP"/>
        </w:rPr>
        <w:tab/>
        <w:t>link_to_cust_trx_line_id</w:t>
      </w:r>
    </w:p>
    <w:p w14:paraId="26BE9BC2" w14:textId="77777777" w:rsidR="00BE6C2D" w:rsidRPr="00BE6C2D" w:rsidRDefault="00BE6C2D" w:rsidP="00BE6C2D">
      <w:pPr>
        <w:ind w:left="720"/>
        <w:rPr>
          <w:rFonts w:cs="Arial"/>
          <w:lang w:eastAsia="ja-JP"/>
        </w:rPr>
      </w:pPr>
      <w:r w:rsidRPr="00BE6C2D">
        <w:rPr>
          <w:rFonts w:cs="Arial"/>
          <w:lang w:eastAsia="ja-JP"/>
        </w:rPr>
        <w:t>,          DECODE(msi.item_type,</w:t>
      </w:r>
    </w:p>
    <w:p w14:paraId="26BE9BC3" w14:textId="77777777" w:rsidR="00BE6C2D" w:rsidRPr="00BE6C2D" w:rsidRDefault="00BE6C2D" w:rsidP="00BE6C2D">
      <w:pPr>
        <w:ind w:left="720"/>
        <w:rPr>
          <w:rFonts w:cs="Arial"/>
          <w:lang w:eastAsia="ja-JP"/>
        </w:rPr>
      </w:pPr>
      <w:r w:rsidRPr="00BE6C2D">
        <w:rPr>
          <w:rFonts w:cs="Arial"/>
          <w:lang w:eastAsia="ja-JP"/>
        </w:rPr>
        <w:t xml:space="preserve">                         'FRT', 'A',</w:t>
      </w:r>
    </w:p>
    <w:p w14:paraId="26BE9BC4"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BC5" w14:textId="77777777" w:rsidR="00BE6C2D" w:rsidRPr="00BE6C2D" w:rsidRDefault="00BE6C2D" w:rsidP="00BE6C2D">
      <w:pPr>
        <w:ind w:left="720"/>
        <w:rPr>
          <w:rFonts w:cs="Arial"/>
          <w:lang w:eastAsia="ja-JP"/>
        </w:rPr>
      </w:pPr>
      <w:r w:rsidRPr="00BE6C2D">
        <w:rPr>
          <w:rFonts w:cs="Arial"/>
          <w:lang w:eastAsia="ja-JP"/>
        </w:rPr>
        <w:t>,          DECODE(c.link_to_cust_trx_line_id,</w:t>
      </w:r>
    </w:p>
    <w:p w14:paraId="26BE9BC6" w14:textId="77777777" w:rsidR="00BE6C2D" w:rsidRPr="00BE6C2D" w:rsidRDefault="00BE6C2D" w:rsidP="00BE6C2D">
      <w:pPr>
        <w:ind w:left="720"/>
        <w:rPr>
          <w:rFonts w:cs="Arial"/>
          <w:lang w:eastAsia="ja-JP"/>
        </w:rPr>
      </w:pPr>
      <w:r w:rsidRPr="00BE6C2D">
        <w:rPr>
          <w:rFonts w:cs="Arial"/>
          <w:lang w:eastAsia="ja-JP"/>
        </w:rPr>
        <w:t xml:space="preserve">                          '', c.line_number ,</w:t>
      </w:r>
    </w:p>
    <w:p w14:paraId="26BE9BC7" w14:textId="77777777" w:rsidR="00BE6C2D" w:rsidRPr="00BE6C2D" w:rsidRDefault="00BE6C2D" w:rsidP="00BE6C2D">
      <w:pPr>
        <w:ind w:left="720"/>
        <w:rPr>
          <w:rFonts w:cs="Arial"/>
          <w:lang w:eastAsia="ja-JP"/>
        </w:rPr>
      </w:pPr>
      <w:r w:rsidRPr="00BE6C2D">
        <w:rPr>
          <w:rFonts w:cs="Arial"/>
          <w:lang w:eastAsia="ja-JP"/>
        </w:rPr>
        <w:t xml:space="preserve">                              c2.line_number )</w:t>
      </w:r>
      <w:r w:rsidRPr="00BE6C2D">
        <w:rPr>
          <w:rFonts w:cs="Arial"/>
          <w:lang w:eastAsia="ja-JP"/>
        </w:rPr>
        <w:tab/>
        <w:t>order_by1</w:t>
      </w:r>
    </w:p>
    <w:p w14:paraId="26BE9BC8" w14:textId="77777777" w:rsidR="00BE6C2D" w:rsidRPr="00BE6C2D" w:rsidRDefault="00BE6C2D" w:rsidP="00BE6C2D">
      <w:pPr>
        <w:ind w:left="720"/>
        <w:rPr>
          <w:rFonts w:cs="Arial"/>
          <w:lang w:eastAsia="ja-JP"/>
        </w:rPr>
      </w:pPr>
      <w:r w:rsidRPr="00BE6C2D">
        <w:rPr>
          <w:rFonts w:cs="Arial"/>
          <w:lang w:eastAsia="ja-JP"/>
        </w:rPr>
        <w:t>,            1 Dummy</w:t>
      </w:r>
    </w:p>
    <w:p w14:paraId="26BE9BC9"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BCA" w14:textId="77777777" w:rsidR="00BE6C2D" w:rsidRPr="00BE6C2D" w:rsidRDefault="00BE6C2D" w:rsidP="00BE6C2D">
      <w:pPr>
        <w:ind w:left="720"/>
        <w:rPr>
          <w:rFonts w:cs="Arial"/>
          <w:lang w:eastAsia="ja-JP"/>
        </w:rPr>
      </w:pPr>
      <w:r w:rsidRPr="00BE6C2D">
        <w:rPr>
          <w:rFonts w:cs="Arial"/>
          <w:lang w:eastAsia="ja-JP"/>
        </w:rPr>
        <w:t>,NULL  line_detail_id</w:t>
      </w:r>
    </w:p>
    <w:p w14:paraId="26BE9BCB" w14:textId="77777777" w:rsidR="00BE6C2D" w:rsidRPr="00BE6C2D" w:rsidRDefault="00BE6C2D" w:rsidP="00BE6C2D">
      <w:pPr>
        <w:ind w:left="720"/>
        <w:rPr>
          <w:rFonts w:cs="Arial"/>
          <w:lang w:eastAsia="ja-JP"/>
        </w:rPr>
      </w:pPr>
      <w:r w:rsidRPr="00BE6C2D">
        <w:rPr>
          <w:rFonts w:cs="Arial"/>
          <w:lang w:eastAsia="ja-JP"/>
        </w:rPr>
        <w:t>FROM      apps.ra_customer_trx_lines   c</w:t>
      </w:r>
    </w:p>
    <w:p w14:paraId="26BE9BCC" w14:textId="77777777" w:rsidR="00BE6C2D" w:rsidRPr="00BE6C2D" w:rsidRDefault="00BE6C2D" w:rsidP="00BE6C2D">
      <w:pPr>
        <w:ind w:left="720"/>
        <w:rPr>
          <w:rFonts w:cs="Arial"/>
          <w:lang w:eastAsia="ja-JP"/>
        </w:rPr>
      </w:pPr>
      <w:r w:rsidRPr="00BE6C2D">
        <w:rPr>
          <w:rFonts w:cs="Arial"/>
          <w:lang w:eastAsia="ja-JP"/>
        </w:rPr>
        <w:t>,               apps.ra_customer_trx_lines  c2</w:t>
      </w:r>
    </w:p>
    <w:p w14:paraId="26BE9BCD" w14:textId="77777777" w:rsidR="00BE6C2D" w:rsidRPr="00BE6C2D" w:rsidRDefault="00BE6C2D" w:rsidP="00BE6C2D">
      <w:pPr>
        <w:ind w:left="720"/>
        <w:rPr>
          <w:rFonts w:cs="Arial"/>
          <w:lang w:eastAsia="ja-JP"/>
        </w:rPr>
      </w:pPr>
      <w:r w:rsidRPr="00BE6C2D">
        <w:rPr>
          <w:rFonts w:cs="Arial"/>
          <w:lang w:eastAsia="ja-JP"/>
        </w:rPr>
        <w:t>,               apps.mtl_units_of_measure    u</w:t>
      </w:r>
    </w:p>
    <w:p w14:paraId="26BE9BCE" w14:textId="77777777" w:rsidR="00BE6C2D" w:rsidRPr="00BE6C2D" w:rsidRDefault="00BE6C2D" w:rsidP="00BE6C2D">
      <w:pPr>
        <w:ind w:left="720"/>
        <w:rPr>
          <w:rFonts w:cs="Arial"/>
          <w:lang w:eastAsia="ja-JP"/>
        </w:rPr>
      </w:pPr>
      <w:r w:rsidRPr="00BE6C2D">
        <w:rPr>
          <w:rFonts w:cs="Arial"/>
          <w:lang w:eastAsia="ja-JP"/>
        </w:rPr>
        <w:t>,               apps.mtl_system_items  msi</w:t>
      </w:r>
    </w:p>
    <w:p w14:paraId="26BE9BCF" w14:textId="77777777" w:rsidR="00BE6C2D" w:rsidRPr="00BE6C2D" w:rsidRDefault="00BE6C2D" w:rsidP="00BE6C2D">
      <w:pPr>
        <w:ind w:left="720"/>
        <w:rPr>
          <w:rFonts w:cs="Arial"/>
          <w:lang w:eastAsia="ja-JP"/>
        </w:rPr>
      </w:pPr>
      <w:r w:rsidRPr="00BE6C2D">
        <w:rPr>
          <w:rFonts w:cs="Arial"/>
          <w:lang w:eastAsia="ja-JP"/>
        </w:rPr>
        <w:t>,               apps.oe_order_lines oola</w:t>
      </w:r>
    </w:p>
    <w:p w14:paraId="26BE9BD0" w14:textId="77777777" w:rsidR="00BE6C2D" w:rsidRPr="00BE6C2D" w:rsidRDefault="00BE6C2D" w:rsidP="00BE6C2D">
      <w:pPr>
        <w:ind w:left="720"/>
        <w:rPr>
          <w:rFonts w:cs="Arial"/>
          <w:lang w:eastAsia="ja-JP"/>
        </w:rPr>
      </w:pPr>
      <w:r w:rsidRPr="00BE6C2D">
        <w:rPr>
          <w:rFonts w:cs="Arial"/>
          <w:lang w:eastAsia="ja-JP"/>
        </w:rPr>
        <w:t>WHERE     c.customer_trx_id                   = :customer_trx_id</w:t>
      </w:r>
    </w:p>
    <w:p w14:paraId="26BE9BD1" w14:textId="77777777" w:rsidR="00BE6C2D" w:rsidRPr="00BE6C2D" w:rsidRDefault="00BE6C2D" w:rsidP="00BE6C2D">
      <w:pPr>
        <w:ind w:left="720"/>
        <w:rPr>
          <w:rFonts w:cs="Arial"/>
          <w:lang w:eastAsia="ja-JP"/>
        </w:rPr>
      </w:pPr>
      <w:r w:rsidRPr="00BE6C2D">
        <w:rPr>
          <w:rFonts w:cs="Arial"/>
          <w:lang w:eastAsia="ja-JP"/>
        </w:rPr>
        <w:t>AND         c.link_to_cust_trx_line_id     = c2.customer_trx_line_id(+)</w:t>
      </w:r>
    </w:p>
    <w:p w14:paraId="26BE9BD2" w14:textId="77777777" w:rsidR="00BE6C2D" w:rsidRPr="00BE6C2D" w:rsidRDefault="00BE6C2D" w:rsidP="00BE6C2D">
      <w:pPr>
        <w:ind w:left="720"/>
        <w:rPr>
          <w:rFonts w:cs="Arial"/>
          <w:lang w:eastAsia="ja-JP"/>
        </w:rPr>
      </w:pPr>
      <w:r w:rsidRPr="00BE6C2D">
        <w:rPr>
          <w:rFonts w:cs="Arial"/>
          <w:lang w:eastAsia="ja-JP"/>
        </w:rPr>
        <w:t>AND         c.uom_code                            = u.uom_code(+)</w:t>
      </w:r>
    </w:p>
    <w:p w14:paraId="26BE9BD3"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BD4" w14:textId="77777777" w:rsidR="00BE6C2D" w:rsidRPr="00BE6C2D" w:rsidRDefault="00BE6C2D" w:rsidP="00BE6C2D">
      <w:pPr>
        <w:ind w:left="720"/>
        <w:rPr>
          <w:rFonts w:cs="Arial"/>
          <w:lang w:eastAsia="ja-JP"/>
        </w:rPr>
      </w:pPr>
      <w:r w:rsidRPr="00BE6C2D">
        <w:rPr>
          <w:rFonts w:cs="Arial"/>
          <w:lang w:eastAsia="ja-JP"/>
        </w:rPr>
        <w:t>AND         msi.organization_id(+) =  :so_organization_id</w:t>
      </w:r>
    </w:p>
    <w:p w14:paraId="26BE9BD5" w14:textId="77777777" w:rsidR="00BE6C2D" w:rsidRPr="00BE6C2D" w:rsidRDefault="00BE6C2D" w:rsidP="00BE6C2D">
      <w:pPr>
        <w:ind w:left="720"/>
        <w:rPr>
          <w:rFonts w:cs="Arial"/>
          <w:lang w:eastAsia="ja-JP"/>
        </w:rPr>
      </w:pPr>
      <w:r w:rsidRPr="00BE6C2D">
        <w:rPr>
          <w:rFonts w:cs="Arial"/>
          <w:lang w:eastAsia="ja-JP"/>
        </w:rPr>
        <w:lastRenderedPageBreak/>
        <w:t>AND        NVL(c.interface_line_context,'X') ='ORDER ENTRY'</w:t>
      </w:r>
    </w:p>
    <w:p w14:paraId="26BE9BD6" w14:textId="77777777" w:rsidR="00BE6C2D" w:rsidRPr="00BE6C2D" w:rsidRDefault="00BE6C2D" w:rsidP="00BE6C2D">
      <w:pPr>
        <w:ind w:left="720"/>
        <w:rPr>
          <w:rFonts w:cs="Arial"/>
          <w:lang w:eastAsia="ja-JP"/>
        </w:rPr>
      </w:pPr>
      <w:r w:rsidRPr="00BE6C2D">
        <w:rPr>
          <w:rFonts w:cs="Arial"/>
          <w:lang w:eastAsia="ja-JP"/>
        </w:rPr>
        <w:t>AND         oola.line_id=TO_CHAR(c.interface_line_attribute6)</w:t>
      </w:r>
    </w:p>
    <w:p w14:paraId="26BE9BD7" w14:textId="77777777" w:rsidR="00BE6C2D" w:rsidRPr="00BE6C2D" w:rsidRDefault="00BE6C2D" w:rsidP="00BE6C2D">
      <w:pPr>
        <w:ind w:left="720"/>
        <w:rPr>
          <w:rFonts w:cs="Arial"/>
          <w:lang w:eastAsia="ja-JP"/>
        </w:rPr>
      </w:pPr>
      <w:r w:rsidRPr="00BE6C2D">
        <w:rPr>
          <w:rFonts w:cs="Arial"/>
          <w:lang w:eastAsia="ja-JP"/>
        </w:rPr>
        <w:t>AND         NVL(oola.shippable_flag,'Y')='N'</w:t>
      </w:r>
    </w:p>
    <w:p w14:paraId="26BE9BD8" w14:textId="77777777" w:rsidR="00BE6C2D" w:rsidRPr="00BE6C2D" w:rsidRDefault="00BE6C2D" w:rsidP="00BE6C2D">
      <w:pPr>
        <w:ind w:left="720"/>
        <w:rPr>
          <w:rFonts w:cs="Arial"/>
          <w:lang w:eastAsia="ja-JP"/>
        </w:rPr>
      </w:pPr>
      <w:r w:rsidRPr="00BE6C2D">
        <w:rPr>
          <w:rFonts w:cs="Arial"/>
          <w:lang w:eastAsia="ja-JP"/>
        </w:rPr>
        <w:t>AND         UPPER(oola.line_category_code) ='RETURN'</w:t>
      </w:r>
    </w:p>
    <w:p w14:paraId="26BE9BD9" w14:textId="77777777" w:rsidR="00BE6C2D" w:rsidRPr="00BE6C2D" w:rsidRDefault="00BE6C2D" w:rsidP="00BE6C2D">
      <w:pPr>
        <w:ind w:left="720"/>
        <w:rPr>
          <w:rFonts w:cs="Arial"/>
          <w:lang w:eastAsia="ja-JP"/>
        </w:rPr>
      </w:pPr>
      <w:r w:rsidRPr="00BE6C2D">
        <w:rPr>
          <w:rFonts w:cs="Arial"/>
          <w:lang w:eastAsia="ja-JP"/>
        </w:rPr>
        <w:t>AND        :CP_TRX_TYPE_CLASS ='CM'</w:t>
      </w:r>
    </w:p>
    <w:p w14:paraId="26BE9BDA" w14:textId="77777777" w:rsidR="00BE6C2D" w:rsidRPr="00BE6C2D" w:rsidRDefault="00BE6C2D" w:rsidP="00BE6C2D">
      <w:pPr>
        <w:ind w:left="720"/>
        <w:rPr>
          <w:rFonts w:cs="Arial"/>
          <w:lang w:eastAsia="ja-JP"/>
        </w:rPr>
      </w:pPr>
      <w:r w:rsidRPr="00BE6C2D">
        <w:rPr>
          <w:rFonts w:cs="Arial"/>
          <w:lang w:eastAsia="ja-JP"/>
        </w:rPr>
        <w:t>-- Added by skandru below query retrieve lines context is not order entry and transaction type is credit memo</w:t>
      </w:r>
    </w:p>
    <w:p w14:paraId="26BE9BDB" w14:textId="77777777" w:rsidR="00BE6C2D" w:rsidRPr="00BE6C2D" w:rsidRDefault="00BE6C2D" w:rsidP="00BE6C2D">
      <w:pPr>
        <w:ind w:left="720"/>
        <w:rPr>
          <w:rFonts w:cs="Arial"/>
          <w:lang w:eastAsia="ja-JP"/>
        </w:rPr>
      </w:pPr>
      <w:r w:rsidRPr="00BE6C2D">
        <w:rPr>
          <w:rFonts w:cs="Arial"/>
          <w:lang w:eastAsia="ja-JP"/>
        </w:rPr>
        <w:t>UNION</w:t>
      </w:r>
    </w:p>
    <w:p w14:paraId="26BE9BDC" w14:textId="77777777" w:rsidR="00BE6C2D" w:rsidRPr="00BE6C2D" w:rsidRDefault="00BE6C2D" w:rsidP="00BE6C2D">
      <w:pPr>
        <w:ind w:left="720"/>
        <w:rPr>
          <w:rFonts w:cs="Arial"/>
          <w:lang w:eastAsia="ja-JP"/>
        </w:rPr>
      </w:pPr>
      <w:r w:rsidRPr="00BE6C2D">
        <w:rPr>
          <w:rFonts w:cs="Arial"/>
          <w:lang w:eastAsia="ja-JP"/>
        </w:rPr>
        <w:t>SELECT   c.customer_trx_id</w:t>
      </w:r>
      <w:r w:rsidRPr="00BE6C2D">
        <w:rPr>
          <w:rFonts w:cs="Arial"/>
          <w:lang w:eastAsia="ja-JP"/>
        </w:rPr>
        <w:tab/>
      </w:r>
      <w:r w:rsidRPr="00BE6C2D">
        <w:rPr>
          <w:rFonts w:cs="Arial"/>
          <w:lang w:eastAsia="ja-JP"/>
        </w:rPr>
        <w:tab/>
        <w:t>line_customer_trx_id</w:t>
      </w:r>
    </w:p>
    <w:p w14:paraId="26BE9BDD" w14:textId="77777777" w:rsidR="00BE6C2D" w:rsidRPr="00BE6C2D" w:rsidRDefault="00BE6C2D" w:rsidP="00BE6C2D">
      <w:pPr>
        <w:ind w:left="720"/>
        <w:rPr>
          <w:rFonts w:cs="Arial"/>
          <w:lang w:eastAsia="ja-JP"/>
        </w:rPr>
      </w:pPr>
      <w:r w:rsidRPr="00BE6C2D">
        <w:rPr>
          <w:rFonts w:cs="Arial"/>
          <w:lang w:eastAsia="ja-JP"/>
        </w:rPr>
        <w:t>,         c.customer_trx_line_id</w:t>
      </w:r>
      <w:r w:rsidRPr="00BE6C2D">
        <w:rPr>
          <w:rFonts w:cs="Arial"/>
          <w:lang w:eastAsia="ja-JP"/>
        </w:rPr>
        <w:tab/>
      </w:r>
      <w:r w:rsidRPr="00BE6C2D">
        <w:rPr>
          <w:rFonts w:cs="Arial"/>
          <w:lang w:eastAsia="ja-JP"/>
        </w:rPr>
        <w:tab/>
        <w:t>line_customer_trx_line_id</w:t>
      </w:r>
    </w:p>
    <w:p w14:paraId="26BE9BDE" w14:textId="77777777" w:rsidR="00BE6C2D" w:rsidRPr="00BE6C2D" w:rsidRDefault="00BE6C2D" w:rsidP="00BE6C2D">
      <w:pPr>
        <w:ind w:left="720"/>
        <w:rPr>
          <w:rFonts w:cs="Arial"/>
          <w:lang w:eastAsia="ja-JP"/>
        </w:rPr>
      </w:pPr>
      <w:r w:rsidRPr="00BE6C2D">
        <w:rPr>
          <w:rFonts w:cs="Arial"/>
          <w:lang w:eastAsia="ja-JP"/>
        </w:rPr>
        <w:t xml:space="preserve">,         decode( c2.line_number, </w:t>
      </w:r>
    </w:p>
    <w:p w14:paraId="26BE9BDF" w14:textId="77777777" w:rsidR="00BE6C2D" w:rsidRPr="00BE6C2D" w:rsidRDefault="00BE6C2D" w:rsidP="00BE6C2D">
      <w:pPr>
        <w:ind w:left="720"/>
        <w:rPr>
          <w:rFonts w:cs="Arial"/>
          <w:lang w:eastAsia="ja-JP"/>
        </w:rPr>
      </w:pPr>
      <w:r w:rsidRPr="00BE6C2D">
        <w:rPr>
          <w:rFonts w:cs="Arial"/>
          <w:lang w:eastAsia="ja-JP"/>
        </w:rPr>
        <w:t xml:space="preserve">                        null,   c.line_number,</w:t>
      </w:r>
    </w:p>
    <w:p w14:paraId="26BE9BE0" w14:textId="77777777" w:rsidR="00BE6C2D" w:rsidRPr="00BE6C2D" w:rsidRDefault="00BE6C2D" w:rsidP="00BE6C2D">
      <w:pPr>
        <w:ind w:left="720"/>
        <w:rPr>
          <w:rFonts w:cs="Arial"/>
          <w:lang w:eastAsia="ja-JP"/>
        </w:rPr>
      </w:pPr>
      <w:r w:rsidRPr="00BE6C2D">
        <w:rPr>
          <w:rFonts w:cs="Arial"/>
          <w:lang w:eastAsia="ja-JP"/>
        </w:rPr>
        <w:t xml:space="preserve">                                  null)</w:t>
      </w:r>
      <w:r w:rsidRPr="00BE6C2D">
        <w:rPr>
          <w:rFonts w:cs="Arial"/>
          <w:lang w:eastAsia="ja-JP"/>
        </w:rPr>
        <w:tab/>
      </w:r>
      <w:r w:rsidRPr="00BE6C2D">
        <w:rPr>
          <w:rFonts w:cs="Arial"/>
          <w:lang w:eastAsia="ja-JP"/>
        </w:rPr>
        <w:tab/>
        <w:t>line_number</w:t>
      </w:r>
    </w:p>
    <w:p w14:paraId="26BE9BE1" w14:textId="77777777" w:rsidR="00BE6C2D" w:rsidRPr="00BE6C2D" w:rsidRDefault="00BE6C2D" w:rsidP="00BE6C2D">
      <w:pPr>
        <w:ind w:left="720"/>
        <w:rPr>
          <w:rFonts w:cs="Arial"/>
          <w:lang w:eastAsia="ja-JP"/>
        </w:rPr>
      </w:pPr>
      <w:r w:rsidRPr="00BE6C2D">
        <w:rPr>
          <w:rFonts w:cs="Arial"/>
          <w:lang w:eastAsia="ja-JP"/>
        </w:rPr>
        <w:t>,         c.line_type</w:t>
      </w:r>
      <w:r w:rsidRPr="00BE6C2D">
        <w:rPr>
          <w:rFonts w:cs="Arial"/>
          <w:lang w:eastAsia="ja-JP"/>
        </w:rPr>
        <w:tab/>
      </w:r>
      <w:r w:rsidRPr="00BE6C2D">
        <w:rPr>
          <w:rFonts w:cs="Arial"/>
          <w:lang w:eastAsia="ja-JP"/>
        </w:rPr>
        <w:tab/>
      </w:r>
      <w:r w:rsidRPr="00BE6C2D">
        <w:rPr>
          <w:rFonts w:cs="Arial"/>
          <w:lang w:eastAsia="ja-JP"/>
        </w:rPr>
        <w:tab/>
        <w:t>line_type</w:t>
      </w:r>
    </w:p>
    <w:p w14:paraId="26BE9BE2" w14:textId="77777777" w:rsidR="00BE6C2D" w:rsidRPr="00BE6C2D" w:rsidRDefault="00BE6C2D" w:rsidP="00BE6C2D">
      <w:pPr>
        <w:ind w:left="720"/>
        <w:rPr>
          <w:rFonts w:cs="Arial"/>
          <w:lang w:eastAsia="ja-JP"/>
        </w:rPr>
      </w:pPr>
      <w:r w:rsidRPr="00BE6C2D">
        <w:rPr>
          <w:rFonts w:cs="Arial"/>
          <w:lang w:eastAsia="ja-JP"/>
        </w:rPr>
        <w:t>,         nvl(c.translated_description,c.description)          line_item_description</w:t>
      </w:r>
    </w:p>
    <w:p w14:paraId="26BE9BE3" w14:textId="77777777" w:rsidR="00BE6C2D" w:rsidRPr="00BE6C2D" w:rsidRDefault="00BE6C2D" w:rsidP="00BE6C2D">
      <w:pPr>
        <w:ind w:left="720"/>
        <w:rPr>
          <w:rFonts w:cs="Arial"/>
          <w:lang w:eastAsia="ja-JP"/>
        </w:rPr>
      </w:pPr>
      <w:r w:rsidRPr="00BE6C2D">
        <w:rPr>
          <w:rFonts w:cs="Arial"/>
          <w:lang w:eastAsia="ja-JP"/>
        </w:rPr>
        <w:t>,         nvl(c.quantity_ordered,</w:t>
      </w:r>
    </w:p>
    <w:p w14:paraId="26BE9BE4" w14:textId="77777777" w:rsidR="00BE6C2D" w:rsidRPr="00BE6C2D" w:rsidRDefault="00BE6C2D" w:rsidP="00BE6C2D">
      <w:pPr>
        <w:ind w:left="720"/>
        <w:rPr>
          <w:rFonts w:cs="Arial"/>
          <w:lang w:eastAsia="ja-JP"/>
        </w:rPr>
      </w:pPr>
      <w:r w:rsidRPr="00BE6C2D">
        <w:rPr>
          <w:rFonts w:cs="Arial"/>
          <w:lang w:eastAsia="ja-JP"/>
        </w:rPr>
        <w:t xml:space="preserve">             c.quantity_invoiced)</w:t>
      </w:r>
      <w:r w:rsidRPr="00BE6C2D">
        <w:rPr>
          <w:rFonts w:cs="Arial"/>
          <w:lang w:eastAsia="ja-JP"/>
        </w:rPr>
        <w:tab/>
      </w:r>
      <w:r w:rsidRPr="00BE6C2D">
        <w:rPr>
          <w:rFonts w:cs="Arial"/>
          <w:lang w:eastAsia="ja-JP"/>
        </w:rPr>
        <w:tab/>
        <w:t>line_qty_ordered</w:t>
      </w:r>
    </w:p>
    <w:p w14:paraId="26BE9BE5" w14:textId="77777777" w:rsidR="00BE6C2D" w:rsidRPr="00BE6C2D" w:rsidRDefault="00BE6C2D" w:rsidP="00BE6C2D">
      <w:pPr>
        <w:ind w:left="720"/>
        <w:rPr>
          <w:rFonts w:cs="Arial"/>
          <w:lang w:eastAsia="ja-JP"/>
        </w:rPr>
      </w:pPr>
      <w:r w:rsidRPr="00BE6C2D">
        <w:rPr>
          <w:rFonts w:cs="Arial"/>
          <w:lang w:eastAsia="ja-JP"/>
        </w:rPr>
        <w:t>,         nvl(c.quantity_invoiced,</w:t>
      </w:r>
    </w:p>
    <w:p w14:paraId="26BE9BE6" w14:textId="77777777" w:rsidR="00BE6C2D" w:rsidRPr="00BE6C2D" w:rsidRDefault="00BE6C2D" w:rsidP="00BE6C2D">
      <w:pPr>
        <w:ind w:left="720"/>
        <w:rPr>
          <w:rFonts w:cs="Arial"/>
          <w:lang w:eastAsia="ja-JP"/>
        </w:rPr>
      </w:pPr>
      <w:r w:rsidRPr="00BE6C2D">
        <w:rPr>
          <w:rFonts w:cs="Arial"/>
          <w:lang w:eastAsia="ja-JP"/>
        </w:rPr>
        <w:t xml:space="preserve">             c.quantity_credited)</w:t>
      </w:r>
      <w:r w:rsidRPr="00BE6C2D">
        <w:rPr>
          <w:rFonts w:cs="Arial"/>
          <w:lang w:eastAsia="ja-JP"/>
        </w:rPr>
        <w:tab/>
      </w:r>
      <w:r w:rsidRPr="00BE6C2D">
        <w:rPr>
          <w:rFonts w:cs="Arial"/>
          <w:lang w:eastAsia="ja-JP"/>
        </w:rPr>
        <w:tab/>
        <w:t>line_qty_invoiced</w:t>
      </w:r>
    </w:p>
    <w:p w14:paraId="26BE9BE7" w14:textId="77777777" w:rsidR="00BE6C2D" w:rsidRPr="00BE6C2D" w:rsidRDefault="00BE6C2D" w:rsidP="00BE6C2D">
      <w:pPr>
        <w:ind w:left="720"/>
        <w:rPr>
          <w:rFonts w:cs="Arial"/>
          <w:lang w:eastAsia="ja-JP"/>
        </w:rPr>
      </w:pPr>
      <w:r w:rsidRPr="00BE6C2D">
        <w:rPr>
          <w:rFonts w:cs="Arial"/>
          <w:lang w:eastAsia="ja-JP"/>
        </w:rPr>
        <w:t xml:space="preserve">,         u.unit_of_measure </w:t>
      </w:r>
      <w:r w:rsidRPr="00BE6C2D">
        <w:rPr>
          <w:rFonts w:cs="Arial"/>
          <w:lang w:eastAsia="ja-JP"/>
        </w:rPr>
        <w:tab/>
      </w:r>
      <w:r w:rsidRPr="00BE6C2D">
        <w:rPr>
          <w:rFonts w:cs="Arial"/>
          <w:lang w:eastAsia="ja-JP"/>
        </w:rPr>
        <w:tab/>
        <w:t>line_uom</w:t>
      </w:r>
    </w:p>
    <w:p w14:paraId="26BE9BE8" w14:textId="77777777" w:rsidR="00BE6C2D" w:rsidRPr="00BE6C2D" w:rsidRDefault="00BE6C2D" w:rsidP="00BE6C2D">
      <w:pPr>
        <w:ind w:left="720"/>
        <w:rPr>
          <w:rFonts w:cs="Arial"/>
          <w:lang w:eastAsia="ja-JP"/>
        </w:rPr>
      </w:pPr>
      <w:r w:rsidRPr="00BE6C2D">
        <w:rPr>
          <w:rFonts w:cs="Arial"/>
          <w:lang w:eastAsia="ja-JP"/>
        </w:rPr>
        <w:t>,       c.INTERFACE_LINE_ATTRIBUTE3  line_delivery_name</w:t>
      </w:r>
    </w:p>
    <w:p w14:paraId="26BE9BE9" w14:textId="77777777" w:rsidR="00BE6C2D" w:rsidRPr="00BE6C2D" w:rsidRDefault="00BE6C2D" w:rsidP="00BE6C2D">
      <w:pPr>
        <w:ind w:left="720"/>
        <w:rPr>
          <w:rFonts w:cs="Arial"/>
          <w:lang w:eastAsia="ja-JP"/>
        </w:rPr>
      </w:pPr>
      <w:r w:rsidRPr="00BE6C2D">
        <w:rPr>
          <w:rFonts w:cs="Arial"/>
          <w:lang w:eastAsia="ja-JP"/>
        </w:rPr>
        <w:t>,       c.INTERFACE_LINE_ATTRIBUTE6  line_so_line_id</w:t>
      </w:r>
    </w:p>
    <w:p w14:paraId="26BE9BEA" w14:textId="77777777" w:rsidR="00BE6C2D" w:rsidRPr="00BE6C2D" w:rsidRDefault="00BE6C2D" w:rsidP="00BE6C2D">
      <w:pPr>
        <w:ind w:left="720"/>
        <w:rPr>
          <w:rFonts w:cs="Arial"/>
          <w:lang w:eastAsia="ja-JP"/>
        </w:rPr>
      </w:pPr>
      <w:r w:rsidRPr="00BE6C2D">
        <w:rPr>
          <w:rFonts w:cs="Arial"/>
          <w:lang w:eastAsia="ja-JP"/>
        </w:rPr>
        <w:t>,       c.inventory_item_id</w:t>
      </w:r>
    </w:p>
    <w:p w14:paraId="26BE9BEB" w14:textId="77777777" w:rsidR="00BE6C2D" w:rsidRPr="00BE6C2D" w:rsidRDefault="00BE6C2D" w:rsidP="00BE6C2D">
      <w:pPr>
        <w:ind w:left="720"/>
        <w:rPr>
          <w:rFonts w:cs="Arial"/>
          <w:lang w:eastAsia="ja-JP"/>
        </w:rPr>
      </w:pPr>
      <w:r w:rsidRPr="00BE6C2D">
        <w:rPr>
          <w:rFonts w:cs="Arial"/>
          <w:lang w:eastAsia="ja-JP"/>
        </w:rPr>
        <w:t>,       msi.segment1 line_product_num</w:t>
      </w:r>
    </w:p>
    <w:p w14:paraId="26BE9BEC" w14:textId="77777777" w:rsidR="00BE6C2D" w:rsidRPr="00BE6C2D" w:rsidRDefault="00BE6C2D" w:rsidP="00BE6C2D">
      <w:pPr>
        <w:ind w:left="720"/>
        <w:rPr>
          <w:rFonts w:cs="Arial"/>
          <w:lang w:eastAsia="ja-JP"/>
        </w:rPr>
      </w:pPr>
      <w:r w:rsidRPr="00BE6C2D">
        <w:rPr>
          <w:rFonts w:cs="Arial"/>
          <w:lang w:eastAsia="ja-JP"/>
        </w:rPr>
        <w:t>,        u.uom_code line_uom_code</w:t>
      </w:r>
    </w:p>
    <w:p w14:paraId="26BE9BED" w14:textId="77777777" w:rsidR="00BE6C2D" w:rsidRPr="00BE6C2D" w:rsidRDefault="00BE6C2D" w:rsidP="00BE6C2D">
      <w:pPr>
        <w:ind w:left="720"/>
        <w:rPr>
          <w:rFonts w:cs="Arial"/>
          <w:lang w:eastAsia="ja-JP"/>
        </w:rPr>
      </w:pPr>
      <w:r w:rsidRPr="00BE6C2D">
        <w:rPr>
          <w:rFonts w:cs="Arial"/>
          <w:lang w:eastAsia="ja-JP"/>
        </w:rPr>
        <w:t>/*,        NVL(c.unit_standard_price,0) * nvl(c.quantity_invoiced, c.quantity_credited)</w:t>
      </w:r>
      <w:r w:rsidRPr="00BE6C2D">
        <w:rPr>
          <w:rFonts w:cs="Arial"/>
          <w:lang w:eastAsia="ja-JP"/>
        </w:rPr>
        <w:tab/>
        <w:t xml:space="preserve"> line_std_extended_amt</w:t>
      </w:r>
    </w:p>
    <w:p w14:paraId="26BE9BEE" w14:textId="77777777" w:rsidR="00BE6C2D" w:rsidRPr="00BE6C2D" w:rsidRDefault="00BE6C2D" w:rsidP="00BE6C2D">
      <w:pPr>
        <w:ind w:left="720"/>
        <w:rPr>
          <w:rFonts w:cs="Arial"/>
          <w:lang w:eastAsia="ja-JP"/>
        </w:rPr>
      </w:pPr>
      <w:r w:rsidRPr="00BE6C2D">
        <w:rPr>
          <w:rFonts w:cs="Arial"/>
          <w:lang w:eastAsia="ja-JP"/>
        </w:rPr>
        <w:t>,       ( NVL(c.unit_standard_price,0) - NVL (c.unit_selling_price, c.gross_unit_selling_price))  line_disc_per_unit*/</w:t>
      </w:r>
    </w:p>
    <w:p w14:paraId="26BE9BEF" w14:textId="77777777" w:rsidR="00BE6C2D" w:rsidRPr="00BE6C2D" w:rsidRDefault="00BE6C2D" w:rsidP="00BE6C2D">
      <w:pPr>
        <w:ind w:left="720"/>
        <w:rPr>
          <w:rFonts w:cs="Arial"/>
          <w:lang w:eastAsia="ja-JP"/>
        </w:rPr>
      </w:pPr>
      <w:r w:rsidRPr="00BE6C2D">
        <w:rPr>
          <w:rFonts w:cs="Arial"/>
          <w:lang w:eastAsia="ja-JP"/>
        </w:rPr>
        <w:t xml:space="preserve">,           c.unit_standard_price                                  line_standard_price           </w:t>
      </w:r>
    </w:p>
    <w:p w14:paraId="26BE9BF0" w14:textId="77777777" w:rsidR="00BE6C2D" w:rsidRPr="00BE6C2D" w:rsidRDefault="00BE6C2D" w:rsidP="00BE6C2D">
      <w:pPr>
        <w:ind w:left="720"/>
        <w:rPr>
          <w:rFonts w:cs="Arial"/>
          <w:lang w:eastAsia="ja-JP"/>
        </w:rPr>
      </w:pPr>
      <w:r w:rsidRPr="00BE6C2D">
        <w:rPr>
          <w:rFonts w:cs="Arial"/>
          <w:lang w:eastAsia="ja-JP"/>
        </w:rPr>
        <w:t>,         nvl (c.unit_selling_price, c.gross_unit_selling_price)      /*  Bug 2335596 */</w:t>
      </w:r>
    </w:p>
    <w:p w14:paraId="26BE9BF1"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 xml:space="preserve">line_unit_selling_price </w:t>
      </w:r>
    </w:p>
    <w:p w14:paraId="26BE9BF2" w14:textId="77777777" w:rsidR="00BE6C2D" w:rsidRPr="00BE6C2D" w:rsidRDefault="00BE6C2D" w:rsidP="00BE6C2D">
      <w:pPr>
        <w:ind w:left="720"/>
        <w:rPr>
          <w:rFonts w:cs="Arial"/>
          <w:lang w:eastAsia="ja-JP"/>
        </w:rPr>
      </w:pPr>
      <w:r w:rsidRPr="00BE6C2D">
        <w:rPr>
          <w:rFonts w:cs="Arial"/>
          <w:lang w:eastAsia="ja-JP"/>
        </w:rPr>
        <w:t>,         nvl (c.extended_amount, c.gross_extended_amount)</w:t>
      </w:r>
      <w:r w:rsidRPr="00BE6C2D">
        <w:rPr>
          <w:rFonts w:cs="Arial"/>
          <w:lang w:eastAsia="ja-JP"/>
        </w:rPr>
        <w:tab/>
      </w:r>
    </w:p>
    <w:p w14:paraId="26BE9BF3"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line_extended_amount  /* Bug 2335596 */</w:t>
      </w:r>
    </w:p>
    <w:p w14:paraId="26BE9BF4" w14:textId="77777777" w:rsidR="00BE6C2D" w:rsidRPr="00BE6C2D" w:rsidRDefault="00BE6C2D" w:rsidP="00BE6C2D">
      <w:pPr>
        <w:ind w:left="720"/>
        <w:rPr>
          <w:rFonts w:cs="Arial"/>
          <w:lang w:eastAsia="ja-JP"/>
        </w:rPr>
      </w:pPr>
      <w:r w:rsidRPr="00BE6C2D">
        <w:rPr>
          <w:rFonts w:cs="Arial"/>
          <w:lang w:eastAsia="ja-JP"/>
        </w:rPr>
        <w:t>,         c.extended_amount</w:t>
      </w:r>
      <w:r w:rsidRPr="00BE6C2D">
        <w:rPr>
          <w:rFonts w:cs="Arial"/>
          <w:lang w:eastAsia="ja-JP"/>
        </w:rPr>
        <w:tab/>
        <w:t xml:space="preserve">       </w:t>
      </w:r>
      <w:r w:rsidRPr="00BE6C2D">
        <w:rPr>
          <w:rFonts w:cs="Arial"/>
          <w:lang w:eastAsia="ja-JP"/>
        </w:rPr>
        <w:tab/>
        <w:t>line_net_amount</w:t>
      </w:r>
    </w:p>
    <w:p w14:paraId="26BE9BF5"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BF6"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BF7"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BF8"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BF9"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BFA"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BFB"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BFC" w14:textId="77777777" w:rsidR="00BE6C2D" w:rsidRPr="00BE6C2D" w:rsidRDefault="00BE6C2D" w:rsidP="00BE6C2D">
      <w:pPr>
        <w:ind w:left="720"/>
        <w:rPr>
          <w:rFonts w:cs="Arial"/>
          <w:lang w:eastAsia="ja-JP"/>
        </w:rPr>
      </w:pPr>
      <w:r w:rsidRPr="00BE6C2D">
        <w:rPr>
          <w:rFonts w:cs="Arial"/>
          <w:lang w:eastAsia="ja-JP"/>
        </w:rPr>
        <w:t>,         null  lot_number</w:t>
      </w:r>
    </w:p>
    <w:p w14:paraId="26BE9BFD" w14:textId="77777777" w:rsidR="00BE6C2D" w:rsidRPr="00BE6C2D" w:rsidRDefault="00BE6C2D" w:rsidP="00BE6C2D">
      <w:pPr>
        <w:ind w:left="720"/>
        <w:rPr>
          <w:rFonts w:cs="Arial"/>
          <w:lang w:eastAsia="ja-JP"/>
        </w:rPr>
      </w:pPr>
      <w:r w:rsidRPr="00BE6C2D">
        <w:rPr>
          <w:rFonts w:cs="Arial"/>
          <w:lang w:eastAsia="ja-JP"/>
        </w:rPr>
        <w:t xml:space="preserve">,         decode( to_char(c2.line_number), </w:t>
      </w:r>
    </w:p>
    <w:p w14:paraId="26BE9BFE" w14:textId="77777777" w:rsidR="00BE6C2D" w:rsidRPr="00BE6C2D" w:rsidRDefault="00BE6C2D" w:rsidP="00BE6C2D">
      <w:pPr>
        <w:ind w:left="720"/>
        <w:rPr>
          <w:rFonts w:cs="Arial"/>
          <w:lang w:eastAsia="ja-JP"/>
        </w:rPr>
      </w:pPr>
      <w:r w:rsidRPr="00BE6C2D">
        <w:rPr>
          <w:rFonts w:cs="Arial"/>
          <w:lang w:eastAsia="ja-JP"/>
        </w:rPr>
        <w:t xml:space="preserve">                  null, 'N', 'Y') </w:t>
      </w:r>
      <w:r w:rsidRPr="00BE6C2D">
        <w:rPr>
          <w:rFonts w:cs="Arial"/>
          <w:lang w:eastAsia="ja-JP"/>
        </w:rPr>
        <w:tab/>
      </w:r>
      <w:r w:rsidRPr="00BE6C2D">
        <w:rPr>
          <w:rFonts w:cs="Arial"/>
          <w:lang w:eastAsia="ja-JP"/>
        </w:rPr>
        <w:tab/>
        <w:t>line_is_a_child_flag</w:t>
      </w:r>
    </w:p>
    <w:p w14:paraId="26BE9BFF" w14:textId="77777777" w:rsidR="00BE6C2D" w:rsidRPr="00BE6C2D" w:rsidRDefault="00BE6C2D" w:rsidP="00BE6C2D">
      <w:pPr>
        <w:ind w:left="720"/>
        <w:rPr>
          <w:rFonts w:cs="Arial"/>
          <w:lang w:eastAsia="ja-JP"/>
        </w:rPr>
      </w:pPr>
      <w:r w:rsidRPr="00BE6C2D">
        <w:rPr>
          <w:rFonts w:cs="Arial"/>
          <w:lang w:eastAsia="ja-JP"/>
        </w:rPr>
        <w:t xml:space="preserve">,          nvl(c.link_to_cust_trx_line_id, </w:t>
      </w:r>
    </w:p>
    <w:p w14:paraId="26BE9C00" w14:textId="77777777" w:rsidR="00BE6C2D" w:rsidRPr="00BE6C2D" w:rsidRDefault="00BE6C2D" w:rsidP="00BE6C2D">
      <w:pPr>
        <w:ind w:left="720"/>
        <w:rPr>
          <w:rFonts w:cs="Arial"/>
          <w:lang w:eastAsia="ja-JP"/>
        </w:rPr>
      </w:pPr>
      <w:r w:rsidRPr="00BE6C2D">
        <w:rPr>
          <w:rFonts w:cs="Arial"/>
          <w:lang w:eastAsia="ja-JP"/>
        </w:rPr>
        <w:t xml:space="preserve">                  c.customer_trx_line_id)</w:t>
      </w:r>
      <w:r w:rsidRPr="00BE6C2D">
        <w:rPr>
          <w:rFonts w:cs="Arial"/>
          <w:lang w:eastAsia="ja-JP"/>
        </w:rPr>
        <w:tab/>
        <w:t>link_to_line</w:t>
      </w:r>
    </w:p>
    <w:p w14:paraId="26BE9C01" w14:textId="77777777" w:rsidR="00BE6C2D" w:rsidRPr="00BE6C2D" w:rsidRDefault="00BE6C2D" w:rsidP="00BE6C2D">
      <w:pPr>
        <w:ind w:left="720"/>
        <w:rPr>
          <w:rFonts w:cs="Arial"/>
          <w:lang w:eastAsia="ja-JP"/>
        </w:rPr>
      </w:pPr>
      <w:r w:rsidRPr="00BE6C2D">
        <w:rPr>
          <w:rFonts w:cs="Arial"/>
          <w:lang w:eastAsia="ja-JP"/>
        </w:rPr>
        <w:lastRenderedPageBreak/>
        <w:t>,          decode(c.line_type,</w:t>
      </w:r>
    </w:p>
    <w:p w14:paraId="26BE9C02" w14:textId="77777777" w:rsidR="00BE6C2D" w:rsidRPr="00BE6C2D" w:rsidRDefault="00BE6C2D" w:rsidP="00BE6C2D">
      <w:pPr>
        <w:ind w:left="720"/>
        <w:rPr>
          <w:rFonts w:cs="Arial"/>
          <w:lang w:eastAsia="ja-JP"/>
        </w:rPr>
      </w:pPr>
      <w:r w:rsidRPr="00BE6C2D">
        <w:rPr>
          <w:rFonts w:cs="Arial"/>
          <w:lang w:eastAsia="ja-JP"/>
        </w:rPr>
        <w:t xml:space="preserve">                          'LINE', 0, </w:t>
      </w:r>
    </w:p>
    <w:p w14:paraId="26BE9C03" w14:textId="77777777" w:rsidR="00BE6C2D" w:rsidRPr="00BE6C2D" w:rsidRDefault="00BE6C2D" w:rsidP="00BE6C2D">
      <w:pPr>
        <w:ind w:left="720"/>
        <w:rPr>
          <w:rFonts w:cs="Arial"/>
          <w:lang w:eastAsia="ja-JP"/>
        </w:rPr>
      </w:pPr>
      <w:r w:rsidRPr="00BE6C2D">
        <w:rPr>
          <w:rFonts w:cs="Arial"/>
          <w:lang w:eastAsia="ja-JP"/>
        </w:rPr>
        <w:t xml:space="preserve">                                      1)</w:t>
      </w:r>
      <w:r w:rsidRPr="00BE6C2D">
        <w:rPr>
          <w:rFonts w:cs="Arial"/>
          <w:lang w:eastAsia="ja-JP"/>
        </w:rPr>
        <w:tab/>
      </w:r>
      <w:r w:rsidRPr="00BE6C2D">
        <w:rPr>
          <w:rFonts w:cs="Arial"/>
          <w:lang w:eastAsia="ja-JP"/>
        </w:rPr>
        <w:tab/>
        <w:t>line_child_indicator,</w:t>
      </w:r>
    </w:p>
    <w:p w14:paraId="26BE9C04" w14:textId="77777777" w:rsidR="00BE6C2D" w:rsidRPr="00BE6C2D" w:rsidRDefault="00BE6C2D" w:rsidP="00BE6C2D">
      <w:pPr>
        <w:ind w:left="720"/>
        <w:rPr>
          <w:rFonts w:cs="Arial"/>
          <w:lang w:eastAsia="ja-JP"/>
        </w:rPr>
      </w:pPr>
      <w:r w:rsidRPr="00BE6C2D">
        <w:rPr>
          <w:rFonts w:cs="Arial"/>
          <w:lang w:eastAsia="ja-JP"/>
        </w:rPr>
        <w:t xml:space="preserve">            nvl(c.link_to_cust_trx_line_id , -1)</w:t>
      </w:r>
      <w:r w:rsidRPr="00BE6C2D">
        <w:rPr>
          <w:rFonts w:cs="Arial"/>
          <w:lang w:eastAsia="ja-JP"/>
        </w:rPr>
        <w:tab/>
        <w:t>link_to_cust_trx_line_id</w:t>
      </w:r>
    </w:p>
    <w:p w14:paraId="26BE9C05" w14:textId="77777777" w:rsidR="00BE6C2D" w:rsidRPr="00BE6C2D" w:rsidRDefault="00BE6C2D" w:rsidP="00BE6C2D">
      <w:pPr>
        <w:ind w:left="720"/>
        <w:rPr>
          <w:rFonts w:cs="Arial"/>
          <w:lang w:eastAsia="ja-JP"/>
        </w:rPr>
      </w:pPr>
      <w:r w:rsidRPr="00BE6C2D">
        <w:rPr>
          <w:rFonts w:cs="Arial"/>
          <w:lang w:eastAsia="ja-JP"/>
        </w:rPr>
        <w:t>/* comment out for bug 745960 :</w:t>
      </w:r>
    </w:p>
    <w:p w14:paraId="26BE9C06" w14:textId="77777777" w:rsidR="00BE6C2D" w:rsidRPr="00BE6C2D" w:rsidRDefault="00BE6C2D" w:rsidP="00BE6C2D">
      <w:pPr>
        <w:ind w:left="720"/>
        <w:rPr>
          <w:rFonts w:cs="Arial"/>
          <w:lang w:eastAsia="ja-JP"/>
        </w:rPr>
      </w:pPr>
      <w:r w:rsidRPr="00BE6C2D">
        <w:rPr>
          <w:rFonts w:cs="Arial"/>
          <w:lang w:eastAsia="ja-JP"/>
        </w:rPr>
        <w:t>,          decode(msi.item_type,</w:t>
      </w:r>
    </w:p>
    <w:p w14:paraId="26BE9C07" w14:textId="77777777" w:rsidR="00BE6C2D" w:rsidRPr="00BE6C2D" w:rsidRDefault="00BE6C2D" w:rsidP="00BE6C2D">
      <w:pPr>
        <w:ind w:left="720"/>
        <w:rPr>
          <w:rFonts w:cs="Arial"/>
          <w:lang w:eastAsia="ja-JP"/>
        </w:rPr>
      </w:pPr>
      <w:r w:rsidRPr="00BE6C2D">
        <w:rPr>
          <w:rFonts w:cs="Arial"/>
          <w:lang w:eastAsia="ja-JP"/>
        </w:rPr>
        <w:t xml:space="preserve">                         'FRT', 'Z',</w:t>
      </w:r>
    </w:p>
    <w:p w14:paraId="26BE9C08"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C09" w14:textId="77777777" w:rsidR="00BE6C2D" w:rsidRPr="00BE6C2D" w:rsidRDefault="00BE6C2D" w:rsidP="00BE6C2D">
      <w:pPr>
        <w:ind w:left="720"/>
        <w:rPr>
          <w:rFonts w:cs="Arial"/>
          <w:lang w:eastAsia="ja-JP"/>
        </w:rPr>
      </w:pPr>
      <w:r w:rsidRPr="00BE6C2D">
        <w:rPr>
          <w:rFonts w:cs="Arial"/>
          <w:lang w:eastAsia="ja-JP"/>
        </w:rPr>
        <w:t>*/</w:t>
      </w:r>
    </w:p>
    <w:p w14:paraId="26BE9C0A" w14:textId="77777777" w:rsidR="00BE6C2D" w:rsidRPr="00BE6C2D" w:rsidRDefault="00BE6C2D" w:rsidP="00BE6C2D">
      <w:pPr>
        <w:ind w:left="720"/>
        <w:rPr>
          <w:rFonts w:cs="Arial"/>
          <w:lang w:eastAsia="ja-JP"/>
        </w:rPr>
      </w:pPr>
      <w:r w:rsidRPr="00BE6C2D">
        <w:rPr>
          <w:rFonts w:cs="Arial"/>
          <w:lang w:eastAsia="ja-JP"/>
        </w:rPr>
        <w:t>,          decode(msi.item_type,</w:t>
      </w:r>
    </w:p>
    <w:p w14:paraId="26BE9C0B" w14:textId="77777777" w:rsidR="00BE6C2D" w:rsidRPr="00BE6C2D" w:rsidRDefault="00BE6C2D" w:rsidP="00BE6C2D">
      <w:pPr>
        <w:ind w:left="720"/>
        <w:rPr>
          <w:rFonts w:cs="Arial"/>
          <w:lang w:eastAsia="ja-JP"/>
        </w:rPr>
      </w:pPr>
      <w:r w:rsidRPr="00BE6C2D">
        <w:rPr>
          <w:rFonts w:cs="Arial"/>
          <w:lang w:eastAsia="ja-JP"/>
        </w:rPr>
        <w:t xml:space="preserve">                         'FRT', 'A',</w:t>
      </w:r>
    </w:p>
    <w:p w14:paraId="26BE9C0C"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C0D" w14:textId="77777777" w:rsidR="00BE6C2D" w:rsidRPr="00BE6C2D" w:rsidRDefault="00BE6C2D" w:rsidP="00BE6C2D">
      <w:pPr>
        <w:ind w:left="720"/>
        <w:rPr>
          <w:rFonts w:cs="Arial"/>
          <w:lang w:eastAsia="ja-JP"/>
        </w:rPr>
      </w:pPr>
      <w:r w:rsidRPr="00BE6C2D">
        <w:rPr>
          <w:rFonts w:cs="Arial"/>
          <w:lang w:eastAsia="ja-JP"/>
        </w:rPr>
        <w:t>,          decode(c.link_to_cust_trx_line_id,</w:t>
      </w:r>
    </w:p>
    <w:p w14:paraId="26BE9C0E" w14:textId="77777777" w:rsidR="00BE6C2D" w:rsidRPr="00BE6C2D" w:rsidRDefault="00BE6C2D" w:rsidP="00BE6C2D">
      <w:pPr>
        <w:ind w:left="720"/>
        <w:rPr>
          <w:rFonts w:cs="Arial"/>
          <w:lang w:eastAsia="ja-JP"/>
        </w:rPr>
      </w:pPr>
      <w:r w:rsidRPr="00BE6C2D">
        <w:rPr>
          <w:rFonts w:cs="Arial"/>
          <w:lang w:eastAsia="ja-JP"/>
        </w:rPr>
        <w:t xml:space="preserve">                          '', c.line_number ,</w:t>
      </w:r>
    </w:p>
    <w:p w14:paraId="26BE9C0F" w14:textId="77777777" w:rsidR="00BE6C2D" w:rsidRPr="00BE6C2D" w:rsidRDefault="00BE6C2D" w:rsidP="00BE6C2D">
      <w:pPr>
        <w:ind w:left="720"/>
        <w:rPr>
          <w:rFonts w:cs="Arial"/>
          <w:lang w:eastAsia="ja-JP"/>
        </w:rPr>
      </w:pPr>
      <w:r w:rsidRPr="00BE6C2D">
        <w:rPr>
          <w:rFonts w:cs="Arial"/>
          <w:lang w:eastAsia="ja-JP"/>
        </w:rPr>
        <w:t xml:space="preserve">                              c2.line_number )</w:t>
      </w:r>
      <w:r w:rsidRPr="00BE6C2D">
        <w:rPr>
          <w:rFonts w:cs="Arial"/>
          <w:lang w:eastAsia="ja-JP"/>
        </w:rPr>
        <w:tab/>
        <w:t>order_by1</w:t>
      </w:r>
    </w:p>
    <w:p w14:paraId="26BE9C10" w14:textId="77777777" w:rsidR="00BE6C2D" w:rsidRPr="00BE6C2D" w:rsidRDefault="00BE6C2D" w:rsidP="00BE6C2D">
      <w:pPr>
        <w:ind w:left="720"/>
        <w:rPr>
          <w:rFonts w:cs="Arial"/>
          <w:lang w:eastAsia="ja-JP"/>
        </w:rPr>
      </w:pPr>
      <w:r w:rsidRPr="00BE6C2D">
        <w:rPr>
          <w:rFonts w:cs="Arial"/>
          <w:lang w:eastAsia="ja-JP"/>
        </w:rPr>
        <w:t>,            1 dummy</w:t>
      </w:r>
    </w:p>
    <w:p w14:paraId="26BE9C11"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C12" w14:textId="77777777" w:rsidR="00BE6C2D" w:rsidRPr="00BE6C2D" w:rsidRDefault="00BE6C2D" w:rsidP="00BE6C2D">
      <w:pPr>
        <w:ind w:left="720"/>
        <w:rPr>
          <w:rFonts w:cs="Arial"/>
          <w:lang w:eastAsia="ja-JP"/>
        </w:rPr>
      </w:pPr>
      <w:r w:rsidRPr="00BE6C2D">
        <w:rPr>
          <w:rFonts w:cs="Arial"/>
          <w:lang w:eastAsia="ja-JP"/>
        </w:rPr>
        <w:t>,NULL line_detail_id</w:t>
      </w:r>
    </w:p>
    <w:p w14:paraId="26BE9C13" w14:textId="77777777" w:rsidR="00BE6C2D" w:rsidRPr="00BE6C2D" w:rsidRDefault="00BE6C2D" w:rsidP="00BE6C2D">
      <w:pPr>
        <w:ind w:left="720"/>
        <w:rPr>
          <w:rFonts w:cs="Arial"/>
          <w:lang w:eastAsia="ja-JP"/>
        </w:rPr>
      </w:pPr>
      <w:r w:rsidRPr="00BE6C2D">
        <w:rPr>
          <w:rFonts w:cs="Arial"/>
          <w:lang w:eastAsia="ja-JP"/>
        </w:rPr>
        <w:t>from      ra_customer_trx_lines   c</w:t>
      </w:r>
    </w:p>
    <w:p w14:paraId="26BE9C14" w14:textId="77777777" w:rsidR="00BE6C2D" w:rsidRPr="00BE6C2D" w:rsidRDefault="00BE6C2D" w:rsidP="00BE6C2D">
      <w:pPr>
        <w:ind w:left="720"/>
        <w:rPr>
          <w:rFonts w:cs="Arial"/>
          <w:lang w:eastAsia="ja-JP"/>
        </w:rPr>
      </w:pPr>
      <w:r w:rsidRPr="00BE6C2D">
        <w:rPr>
          <w:rFonts w:cs="Arial"/>
          <w:lang w:eastAsia="ja-JP"/>
        </w:rPr>
        <w:t>,             ra_customer_trx_lines  c2</w:t>
      </w:r>
    </w:p>
    <w:p w14:paraId="26BE9C15" w14:textId="77777777" w:rsidR="00BE6C2D" w:rsidRPr="00BE6C2D" w:rsidRDefault="00BE6C2D" w:rsidP="00BE6C2D">
      <w:pPr>
        <w:ind w:left="720"/>
        <w:rPr>
          <w:rFonts w:cs="Arial"/>
          <w:lang w:eastAsia="ja-JP"/>
        </w:rPr>
      </w:pPr>
      <w:r w:rsidRPr="00BE6C2D">
        <w:rPr>
          <w:rFonts w:cs="Arial"/>
          <w:lang w:eastAsia="ja-JP"/>
        </w:rPr>
        <w:t>,             mtl_units_of_measure    u</w:t>
      </w:r>
    </w:p>
    <w:p w14:paraId="26BE9C16" w14:textId="77777777" w:rsidR="00BE6C2D" w:rsidRPr="00BE6C2D" w:rsidRDefault="00BE6C2D" w:rsidP="00BE6C2D">
      <w:pPr>
        <w:ind w:left="720"/>
        <w:rPr>
          <w:rFonts w:cs="Arial"/>
          <w:lang w:eastAsia="ja-JP"/>
        </w:rPr>
      </w:pPr>
      <w:r w:rsidRPr="00BE6C2D">
        <w:rPr>
          <w:rFonts w:cs="Arial"/>
          <w:lang w:eastAsia="ja-JP"/>
        </w:rPr>
        <w:t>,             mtl_system_items  msi</w:t>
      </w:r>
    </w:p>
    <w:p w14:paraId="26BE9C17" w14:textId="77777777" w:rsidR="00BE6C2D" w:rsidRPr="00BE6C2D" w:rsidRDefault="00BE6C2D" w:rsidP="00BE6C2D">
      <w:pPr>
        <w:ind w:left="720"/>
        <w:rPr>
          <w:rFonts w:cs="Arial"/>
          <w:lang w:eastAsia="ja-JP"/>
        </w:rPr>
      </w:pPr>
      <w:r w:rsidRPr="00BE6C2D">
        <w:rPr>
          <w:rFonts w:cs="Arial"/>
          <w:lang w:eastAsia="ja-JP"/>
        </w:rPr>
        <w:t>where     c.customer_trx_id                   = :customer_trx_id</w:t>
      </w:r>
    </w:p>
    <w:p w14:paraId="26BE9C18" w14:textId="77777777" w:rsidR="00BE6C2D" w:rsidRPr="00BE6C2D" w:rsidRDefault="00BE6C2D" w:rsidP="00BE6C2D">
      <w:pPr>
        <w:ind w:left="720"/>
        <w:rPr>
          <w:rFonts w:cs="Arial"/>
          <w:lang w:eastAsia="ja-JP"/>
        </w:rPr>
      </w:pPr>
      <w:r w:rsidRPr="00BE6C2D">
        <w:rPr>
          <w:rFonts w:cs="Arial"/>
          <w:lang w:eastAsia="ja-JP"/>
        </w:rPr>
        <w:t>and         c.link_to_cust_trx_line_id     = c2.customer_trx_line_id(+)</w:t>
      </w:r>
    </w:p>
    <w:p w14:paraId="26BE9C19" w14:textId="77777777" w:rsidR="00BE6C2D" w:rsidRPr="00BE6C2D" w:rsidRDefault="00BE6C2D" w:rsidP="00BE6C2D">
      <w:pPr>
        <w:ind w:left="720"/>
        <w:rPr>
          <w:rFonts w:cs="Arial"/>
          <w:lang w:eastAsia="ja-JP"/>
        </w:rPr>
      </w:pPr>
      <w:r w:rsidRPr="00BE6C2D">
        <w:rPr>
          <w:rFonts w:cs="Arial"/>
          <w:lang w:eastAsia="ja-JP"/>
        </w:rPr>
        <w:t>and         c.uom_code                            = u.uom_code(+)</w:t>
      </w:r>
    </w:p>
    <w:p w14:paraId="26BE9C1A"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C1B" w14:textId="77777777" w:rsidR="00BE6C2D" w:rsidRPr="00BE6C2D" w:rsidRDefault="00BE6C2D" w:rsidP="00BE6C2D">
      <w:pPr>
        <w:ind w:left="720"/>
        <w:rPr>
          <w:rFonts w:cs="Arial"/>
          <w:lang w:eastAsia="ja-JP"/>
        </w:rPr>
      </w:pPr>
      <w:r w:rsidRPr="00BE6C2D">
        <w:rPr>
          <w:rFonts w:cs="Arial"/>
          <w:lang w:eastAsia="ja-JP"/>
        </w:rPr>
        <w:t>and         msi.organization_id(+) =  :so_organization_id</w:t>
      </w:r>
    </w:p>
    <w:p w14:paraId="26BE9C1C" w14:textId="77777777" w:rsidR="00BE6C2D" w:rsidRPr="00BE6C2D" w:rsidRDefault="00BE6C2D" w:rsidP="00BE6C2D">
      <w:pPr>
        <w:ind w:left="720"/>
        <w:rPr>
          <w:rFonts w:cs="Arial"/>
          <w:lang w:eastAsia="ja-JP"/>
        </w:rPr>
      </w:pPr>
      <w:r w:rsidRPr="00BE6C2D">
        <w:rPr>
          <w:rFonts w:cs="Arial"/>
          <w:lang w:eastAsia="ja-JP"/>
        </w:rPr>
        <w:t>and         NVL(c.interface_line_context,'X') !='ORDER ENTRY'</w:t>
      </w:r>
    </w:p>
    <w:p w14:paraId="26BE9C1D" w14:textId="77777777" w:rsidR="00BE6C2D" w:rsidRPr="00BE6C2D" w:rsidRDefault="00BE6C2D" w:rsidP="00BE6C2D">
      <w:pPr>
        <w:ind w:left="720"/>
        <w:rPr>
          <w:rFonts w:cs="Arial"/>
          <w:lang w:eastAsia="ja-JP"/>
        </w:rPr>
      </w:pPr>
      <w:r w:rsidRPr="00BE6C2D">
        <w:rPr>
          <w:rFonts w:cs="Arial"/>
          <w:lang w:eastAsia="ja-JP"/>
        </w:rPr>
        <w:t xml:space="preserve">and  :CP_TRX_TYPE_CLASS ='CM' </w:t>
      </w:r>
    </w:p>
    <w:p w14:paraId="26BE9C1E" w14:textId="77777777" w:rsidR="00BE6C2D" w:rsidRPr="00BE6C2D" w:rsidRDefault="00BE6C2D" w:rsidP="00BE6C2D">
      <w:pPr>
        <w:ind w:left="720"/>
        <w:rPr>
          <w:rFonts w:cs="Arial"/>
          <w:lang w:eastAsia="ja-JP"/>
        </w:rPr>
      </w:pPr>
      <w:r w:rsidRPr="00BE6C2D">
        <w:rPr>
          <w:rFonts w:cs="Arial"/>
          <w:lang w:eastAsia="ja-JP"/>
        </w:rPr>
        <w:t>-- Added skandru on Feb14-2011 for freight lines ( freight lines are not retrieving due to lot split join conditions )</w:t>
      </w:r>
    </w:p>
    <w:p w14:paraId="26BE9C1F" w14:textId="77777777" w:rsidR="00BE6C2D" w:rsidRPr="00BE6C2D" w:rsidRDefault="00BE6C2D" w:rsidP="00BE6C2D">
      <w:pPr>
        <w:ind w:left="720"/>
        <w:rPr>
          <w:rFonts w:cs="Arial"/>
          <w:lang w:eastAsia="ja-JP"/>
        </w:rPr>
      </w:pPr>
      <w:r w:rsidRPr="00BE6C2D">
        <w:rPr>
          <w:rFonts w:cs="Arial"/>
          <w:lang w:eastAsia="ja-JP"/>
        </w:rPr>
        <w:t xml:space="preserve">UNION </w:t>
      </w:r>
    </w:p>
    <w:p w14:paraId="26BE9C20" w14:textId="77777777" w:rsidR="00BE6C2D" w:rsidRPr="00BE6C2D" w:rsidRDefault="00BE6C2D" w:rsidP="00BE6C2D">
      <w:pPr>
        <w:ind w:left="720"/>
        <w:rPr>
          <w:rFonts w:cs="Arial"/>
          <w:lang w:eastAsia="ja-JP"/>
        </w:rPr>
      </w:pPr>
      <w:r w:rsidRPr="00BE6C2D">
        <w:rPr>
          <w:rFonts w:cs="Arial"/>
          <w:lang w:eastAsia="ja-JP"/>
        </w:rPr>
        <w:t>SELECT   c.customer_trx_id</w:t>
      </w:r>
      <w:r w:rsidRPr="00BE6C2D">
        <w:rPr>
          <w:rFonts w:cs="Arial"/>
          <w:lang w:eastAsia="ja-JP"/>
        </w:rPr>
        <w:tab/>
      </w:r>
      <w:r w:rsidRPr="00BE6C2D">
        <w:rPr>
          <w:rFonts w:cs="Arial"/>
          <w:lang w:eastAsia="ja-JP"/>
        </w:rPr>
        <w:tab/>
        <w:t>line_customer_trx_id</w:t>
      </w:r>
    </w:p>
    <w:p w14:paraId="26BE9C21" w14:textId="77777777" w:rsidR="00BE6C2D" w:rsidRPr="00BE6C2D" w:rsidRDefault="00BE6C2D" w:rsidP="00BE6C2D">
      <w:pPr>
        <w:ind w:left="720"/>
        <w:rPr>
          <w:rFonts w:cs="Arial"/>
          <w:lang w:eastAsia="ja-JP"/>
        </w:rPr>
      </w:pPr>
      <w:r w:rsidRPr="00BE6C2D">
        <w:rPr>
          <w:rFonts w:cs="Arial"/>
          <w:lang w:eastAsia="ja-JP"/>
        </w:rPr>
        <w:t>,         c.customer_trx_line_id</w:t>
      </w:r>
      <w:r w:rsidRPr="00BE6C2D">
        <w:rPr>
          <w:rFonts w:cs="Arial"/>
          <w:lang w:eastAsia="ja-JP"/>
        </w:rPr>
        <w:tab/>
      </w:r>
      <w:r w:rsidRPr="00BE6C2D">
        <w:rPr>
          <w:rFonts w:cs="Arial"/>
          <w:lang w:eastAsia="ja-JP"/>
        </w:rPr>
        <w:tab/>
        <w:t>line_customer_trx_line_id</w:t>
      </w:r>
    </w:p>
    <w:p w14:paraId="26BE9C22" w14:textId="77777777" w:rsidR="00BE6C2D" w:rsidRPr="00BE6C2D" w:rsidRDefault="00BE6C2D" w:rsidP="00BE6C2D">
      <w:pPr>
        <w:ind w:left="720"/>
        <w:rPr>
          <w:rFonts w:cs="Arial"/>
          <w:lang w:eastAsia="ja-JP"/>
        </w:rPr>
      </w:pPr>
      <w:r w:rsidRPr="00BE6C2D">
        <w:rPr>
          <w:rFonts w:cs="Arial"/>
          <w:lang w:eastAsia="ja-JP"/>
        </w:rPr>
        <w:t xml:space="preserve">,         DECODE( c2.line_number, </w:t>
      </w:r>
    </w:p>
    <w:p w14:paraId="26BE9C23" w14:textId="77777777" w:rsidR="00BE6C2D" w:rsidRPr="00BE6C2D" w:rsidRDefault="00BE6C2D" w:rsidP="00BE6C2D">
      <w:pPr>
        <w:ind w:left="720"/>
        <w:rPr>
          <w:rFonts w:cs="Arial"/>
          <w:lang w:eastAsia="ja-JP"/>
        </w:rPr>
      </w:pPr>
      <w:r w:rsidRPr="00BE6C2D">
        <w:rPr>
          <w:rFonts w:cs="Arial"/>
          <w:lang w:eastAsia="ja-JP"/>
        </w:rPr>
        <w:t xml:space="preserve">                        NULL,   c.line_number,</w:t>
      </w:r>
    </w:p>
    <w:p w14:paraId="26BE9C24" w14:textId="77777777" w:rsidR="00BE6C2D" w:rsidRPr="00BE6C2D" w:rsidRDefault="00BE6C2D" w:rsidP="00BE6C2D">
      <w:pPr>
        <w:ind w:left="720"/>
        <w:rPr>
          <w:rFonts w:cs="Arial"/>
          <w:lang w:eastAsia="ja-JP"/>
        </w:rPr>
      </w:pPr>
      <w:r w:rsidRPr="00BE6C2D">
        <w:rPr>
          <w:rFonts w:cs="Arial"/>
          <w:lang w:eastAsia="ja-JP"/>
        </w:rPr>
        <w:t xml:space="preserve">                                  NULL)</w:t>
      </w:r>
      <w:r w:rsidRPr="00BE6C2D">
        <w:rPr>
          <w:rFonts w:cs="Arial"/>
          <w:lang w:eastAsia="ja-JP"/>
        </w:rPr>
        <w:tab/>
      </w:r>
      <w:r w:rsidRPr="00BE6C2D">
        <w:rPr>
          <w:rFonts w:cs="Arial"/>
          <w:lang w:eastAsia="ja-JP"/>
        </w:rPr>
        <w:tab/>
        <w:t>line_number</w:t>
      </w:r>
    </w:p>
    <w:p w14:paraId="26BE9C25" w14:textId="77777777" w:rsidR="00BE6C2D" w:rsidRPr="00BE6C2D" w:rsidRDefault="00BE6C2D" w:rsidP="00BE6C2D">
      <w:pPr>
        <w:ind w:left="720"/>
        <w:rPr>
          <w:rFonts w:cs="Arial"/>
          <w:lang w:eastAsia="ja-JP"/>
        </w:rPr>
      </w:pPr>
      <w:r w:rsidRPr="00BE6C2D">
        <w:rPr>
          <w:rFonts w:cs="Arial"/>
          <w:lang w:eastAsia="ja-JP"/>
        </w:rPr>
        <w:t>,         c.line_type</w:t>
      </w:r>
      <w:r w:rsidRPr="00BE6C2D">
        <w:rPr>
          <w:rFonts w:cs="Arial"/>
          <w:lang w:eastAsia="ja-JP"/>
        </w:rPr>
        <w:tab/>
      </w:r>
      <w:r w:rsidRPr="00BE6C2D">
        <w:rPr>
          <w:rFonts w:cs="Arial"/>
          <w:lang w:eastAsia="ja-JP"/>
        </w:rPr>
        <w:tab/>
      </w:r>
      <w:r w:rsidRPr="00BE6C2D">
        <w:rPr>
          <w:rFonts w:cs="Arial"/>
          <w:lang w:eastAsia="ja-JP"/>
        </w:rPr>
        <w:tab/>
        <w:t>line_type</w:t>
      </w:r>
    </w:p>
    <w:p w14:paraId="26BE9C26" w14:textId="77777777" w:rsidR="00BE6C2D" w:rsidRPr="00BE6C2D" w:rsidRDefault="00BE6C2D" w:rsidP="00BE6C2D">
      <w:pPr>
        <w:ind w:left="720"/>
        <w:rPr>
          <w:rFonts w:cs="Arial"/>
          <w:lang w:eastAsia="ja-JP"/>
        </w:rPr>
      </w:pPr>
      <w:r w:rsidRPr="00BE6C2D">
        <w:rPr>
          <w:rFonts w:cs="Arial"/>
          <w:lang w:eastAsia="ja-JP"/>
        </w:rPr>
        <w:t>,         NVL(c.translated_description,c.description)          line_item_description</w:t>
      </w:r>
    </w:p>
    <w:p w14:paraId="26BE9C27" w14:textId="77777777" w:rsidR="00BE6C2D" w:rsidRPr="00BE6C2D" w:rsidRDefault="00BE6C2D" w:rsidP="00BE6C2D">
      <w:pPr>
        <w:ind w:left="720"/>
        <w:rPr>
          <w:rFonts w:cs="Arial"/>
          <w:lang w:eastAsia="ja-JP"/>
        </w:rPr>
      </w:pPr>
      <w:r w:rsidRPr="00BE6C2D">
        <w:rPr>
          <w:rFonts w:cs="Arial"/>
          <w:lang w:eastAsia="ja-JP"/>
        </w:rPr>
        <w:t>,         NVL(c.quantity_ordered,</w:t>
      </w:r>
    </w:p>
    <w:p w14:paraId="26BE9C28" w14:textId="77777777" w:rsidR="00BE6C2D" w:rsidRPr="00BE6C2D" w:rsidRDefault="00BE6C2D" w:rsidP="00BE6C2D">
      <w:pPr>
        <w:ind w:left="720"/>
        <w:rPr>
          <w:rFonts w:cs="Arial"/>
          <w:lang w:eastAsia="ja-JP"/>
        </w:rPr>
      </w:pPr>
      <w:r w:rsidRPr="00BE6C2D">
        <w:rPr>
          <w:rFonts w:cs="Arial"/>
          <w:lang w:eastAsia="ja-JP"/>
        </w:rPr>
        <w:t xml:space="preserve">             c.quantity_invoiced)</w:t>
      </w:r>
      <w:r w:rsidRPr="00BE6C2D">
        <w:rPr>
          <w:rFonts w:cs="Arial"/>
          <w:lang w:eastAsia="ja-JP"/>
        </w:rPr>
        <w:tab/>
      </w:r>
      <w:r w:rsidRPr="00BE6C2D">
        <w:rPr>
          <w:rFonts w:cs="Arial"/>
          <w:lang w:eastAsia="ja-JP"/>
        </w:rPr>
        <w:tab/>
        <w:t>line_qty_ordered</w:t>
      </w:r>
    </w:p>
    <w:p w14:paraId="26BE9C29" w14:textId="77777777" w:rsidR="00BE6C2D" w:rsidRPr="00BE6C2D" w:rsidRDefault="00BE6C2D" w:rsidP="00BE6C2D">
      <w:pPr>
        <w:ind w:left="720"/>
        <w:rPr>
          <w:rFonts w:cs="Arial"/>
          <w:lang w:eastAsia="ja-JP"/>
        </w:rPr>
      </w:pPr>
      <w:r w:rsidRPr="00BE6C2D">
        <w:rPr>
          <w:rFonts w:cs="Arial"/>
          <w:lang w:eastAsia="ja-JP"/>
        </w:rPr>
        <w:t>,         NVL(c.quantity_invoiced,</w:t>
      </w:r>
    </w:p>
    <w:p w14:paraId="26BE9C2A" w14:textId="77777777" w:rsidR="00BE6C2D" w:rsidRPr="00BE6C2D" w:rsidRDefault="00BE6C2D" w:rsidP="00BE6C2D">
      <w:pPr>
        <w:ind w:left="720"/>
        <w:rPr>
          <w:rFonts w:cs="Arial"/>
          <w:lang w:eastAsia="ja-JP"/>
        </w:rPr>
      </w:pPr>
      <w:r w:rsidRPr="00BE6C2D">
        <w:rPr>
          <w:rFonts w:cs="Arial"/>
          <w:lang w:eastAsia="ja-JP"/>
        </w:rPr>
        <w:t xml:space="preserve">             c.quantity_credited)</w:t>
      </w:r>
      <w:r w:rsidRPr="00BE6C2D">
        <w:rPr>
          <w:rFonts w:cs="Arial"/>
          <w:lang w:eastAsia="ja-JP"/>
        </w:rPr>
        <w:tab/>
      </w:r>
      <w:r w:rsidRPr="00BE6C2D">
        <w:rPr>
          <w:rFonts w:cs="Arial"/>
          <w:lang w:eastAsia="ja-JP"/>
        </w:rPr>
        <w:tab/>
        <w:t>line_qty_invoiced</w:t>
      </w:r>
    </w:p>
    <w:p w14:paraId="26BE9C2B" w14:textId="77777777" w:rsidR="00BE6C2D" w:rsidRPr="00BE6C2D" w:rsidRDefault="00BE6C2D" w:rsidP="00BE6C2D">
      <w:pPr>
        <w:ind w:left="720"/>
        <w:rPr>
          <w:rFonts w:cs="Arial"/>
          <w:lang w:eastAsia="ja-JP"/>
        </w:rPr>
      </w:pPr>
      <w:r w:rsidRPr="00BE6C2D">
        <w:rPr>
          <w:rFonts w:cs="Arial"/>
          <w:lang w:eastAsia="ja-JP"/>
        </w:rPr>
        <w:t xml:space="preserve">,         u.unit_of_measure </w:t>
      </w:r>
      <w:r w:rsidRPr="00BE6C2D">
        <w:rPr>
          <w:rFonts w:cs="Arial"/>
          <w:lang w:eastAsia="ja-JP"/>
        </w:rPr>
        <w:tab/>
      </w:r>
      <w:r w:rsidRPr="00BE6C2D">
        <w:rPr>
          <w:rFonts w:cs="Arial"/>
          <w:lang w:eastAsia="ja-JP"/>
        </w:rPr>
        <w:tab/>
        <w:t>line_uom</w:t>
      </w:r>
    </w:p>
    <w:p w14:paraId="26BE9C2C" w14:textId="77777777" w:rsidR="00BE6C2D" w:rsidRPr="00BE6C2D" w:rsidRDefault="00BE6C2D" w:rsidP="00BE6C2D">
      <w:pPr>
        <w:ind w:left="720"/>
        <w:rPr>
          <w:rFonts w:cs="Arial"/>
          <w:lang w:eastAsia="ja-JP"/>
        </w:rPr>
      </w:pPr>
      <w:r w:rsidRPr="00BE6C2D">
        <w:rPr>
          <w:rFonts w:cs="Arial"/>
          <w:lang w:eastAsia="ja-JP"/>
        </w:rPr>
        <w:t>,       c.INTERFACE_LINE_ATTRIBUTE3  line_delivery_name</w:t>
      </w:r>
    </w:p>
    <w:p w14:paraId="26BE9C2D" w14:textId="77777777" w:rsidR="00BE6C2D" w:rsidRPr="00BE6C2D" w:rsidRDefault="00BE6C2D" w:rsidP="00BE6C2D">
      <w:pPr>
        <w:ind w:left="720"/>
        <w:rPr>
          <w:rFonts w:cs="Arial"/>
          <w:lang w:eastAsia="ja-JP"/>
        </w:rPr>
      </w:pPr>
      <w:r w:rsidRPr="00BE6C2D">
        <w:rPr>
          <w:rFonts w:cs="Arial"/>
          <w:lang w:eastAsia="ja-JP"/>
        </w:rPr>
        <w:t>,       c.INTERFACE_LINE_ATTRIBUTE6  line_so_line_id</w:t>
      </w:r>
    </w:p>
    <w:p w14:paraId="26BE9C2E" w14:textId="77777777" w:rsidR="00BE6C2D" w:rsidRPr="00BE6C2D" w:rsidRDefault="00BE6C2D" w:rsidP="00BE6C2D">
      <w:pPr>
        <w:ind w:left="720"/>
        <w:rPr>
          <w:rFonts w:cs="Arial"/>
          <w:lang w:eastAsia="ja-JP"/>
        </w:rPr>
      </w:pPr>
      <w:r w:rsidRPr="00BE6C2D">
        <w:rPr>
          <w:rFonts w:cs="Arial"/>
          <w:lang w:eastAsia="ja-JP"/>
        </w:rPr>
        <w:t>,       c.inventory_item_id</w:t>
      </w:r>
    </w:p>
    <w:p w14:paraId="26BE9C2F" w14:textId="77777777" w:rsidR="00BE6C2D" w:rsidRPr="00BE6C2D" w:rsidRDefault="00BE6C2D" w:rsidP="00BE6C2D">
      <w:pPr>
        <w:ind w:left="720"/>
        <w:rPr>
          <w:rFonts w:cs="Arial"/>
          <w:lang w:eastAsia="ja-JP"/>
        </w:rPr>
      </w:pPr>
      <w:r w:rsidRPr="00BE6C2D">
        <w:rPr>
          <w:rFonts w:cs="Arial"/>
          <w:lang w:eastAsia="ja-JP"/>
        </w:rPr>
        <w:lastRenderedPageBreak/>
        <w:t>,       msi.segment1 line_product_num</w:t>
      </w:r>
    </w:p>
    <w:p w14:paraId="26BE9C30" w14:textId="77777777" w:rsidR="00BE6C2D" w:rsidRPr="00BE6C2D" w:rsidRDefault="00BE6C2D" w:rsidP="00BE6C2D">
      <w:pPr>
        <w:ind w:left="720"/>
        <w:rPr>
          <w:rFonts w:cs="Arial"/>
          <w:lang w:eastAsia="ja-JP"/>
        </w:rPr>
      </w:pPr>
      <w:r w:rsidRPr="00BE6C2D">
        <w:rPr>
          <w:rFonts w:cs="Arial"/>
          <w:lang w:eastAsia="ja-JP"/>
        </w:rPr>
        <w:t>,        u.uom_code line_uom_code</w:t>
      </w:r>
    </w:p>
    <w:p w14:paraId="26BE9C31" w14:textId="77777777" w:rsidR="00BE6C2D" w:rsidRPr="00BE6C2D" w:rsidRDefault="00BE6C2D" w:rsidP="00BE6C2D">
      <w:pPr>
        <w:ind w:left="720"/>
        <w:rPr>
          <w:rFonts w:cs="Arial"/>
          <w:lang w:eastAsia="ja-JP"/>
        </w:rPr>
      </w:pPr>
      <w:r w:rsidRPr="00BE6C2D">
        <w:rPr>
          <w:rFonts w:cs="Arial"/>
          <w:lang w:eastAsia="ja-JP"/>
        </w:rPr>
        <w:t xml:space="preserve">,           c.unit_standard_price                                  line_standard_price           </w:t>
      </w:r>
    </w:p>
    <w:p w14:paraId="26BE9C32" w14:textId="77777777" w:rsidR="00BE6C2D" w:rsidRPr="00BE6C2D" w:rsidRDefault="00BE6C2D" w:rsidP="00BE6C2D">
      <w:pPr>
        <w:ind w:left="720"/>
        <w:rPr>
          <w:rFonts w:cs="Arial"/>
          <w:lang w:eastAsia="ja-JP"/>
        </w:rPr>
      </w:pPr>
      <w:r w:rsidRPr="00BE6C2D">
        <w:rPr>
          <w:rFonts w:cs="Arial"/>
          <w:lang w:eastAsia="ja-JP"/>
        </w:rPr>
        <w:t>,         NVL (c.unit_selling_price, c.gross_unit_selling_price)      /*  Bug 2335596 */</w:t>
      </w:r>
    </w:p>
    <w:p w14:paraId="26BE9C33"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 xml:space="preserve">line_unit_selling_price </w:t>
      </w:r>
    </w:p>
    <w:p w14:paraId="26BE9C34" w14:textId="77777777" w:rsidR="00BE6C2D" w:rsidRPr="00BE6C2D" w:rsidRDefault="00BE6C2D" w:rsidP="00BE6C2D">
      <w:pPr>
        <w:ind w:left="720"/>
        <w:rPr>
          <w:rFonts w:cs="Arial"/>
          <w:lang w:eastAsia="ja-JP"/>
        </w:rPr>
      </w:pPr>
      <w:r w:rsidRPr="00BE6C2D">
        <w:rPr>
          <w:rFonts w:cs="Arial"/>
          <w:lang w:eastAsia="ja-JP"/>
        </w:rPr>
        <w:t>,         NVL (c.extended_amount, c.gross_extended_amount)</w:t>
      </w:r>
      <w:r w:rsidRPr="00BE6C2D">
        <w:rPr>
          <w:rFonts w:cs="Arial"/>
          <w:lang w:eastAsia="ja-JP"/>
        </w:rPr>
        <w:tab/>
      </w:r>
    </w:p>
    <w:p w14:paraId="26BE9C35" w14:textId="77777777" w:rsidR="00BE6C2D" w:rsidRPr="00BE6C2D" w:rsidRDefault="00BE6C2D" w:rsidP="00BE6C2D">
      <w:pPr>
        <w:ind w:left="720"/>
        <w:rPr>
          <w:rFonts w:cs="Arial"/>
          <w:lang w:eastAsia="ja-JP"/>
        </w:rPr>
      </w:pPr>
      <w:r w:rsidRPr="00BE6C2D">
        <w:rPr>
          <w:rFonts w:cs="Arial"/>
          <w:lang w:eastAsia="ja-JP"/>
        </w:rPr>
        <w:tab/>
      </w:r>
      <w:r w:rsidRPr="00BE6C2D">
        <w:rPr>
          <w:rFonts w:cs="Arial"/>
          <w:lang w:eastAsia="ja-JP"/>
        </w:rPr>
        <w:tab/>
      </w:r>
      <w:r w:rsidRPr="00BE6C2D">
        <w:rPr>
          <w:rFonts w:cs="Arial"/>
          <w:lang w:eastAsia="ja-JP"/>
        </w:rPr>
        <w:tab/>
      </w:r>
      <w:r w:rsidRPr="00BE6C2D">
        <w:rPr>
          <w:rFonts w:cs="Arial"/>
          <w:lang w:eastAsia="ja-JP"/>
        </w:rPr>
        <w:tab/>
        <w:t>line_extended_amount  /* Bug 2335596 */</w:t>
      </w:r>
    </w:p>
    <w:p w14:paraId="26BE9C36" w14:textId="77777777" w:rsidR="00BE6C2D" w:rsidRPr="00BE6C2D" w:rsidRDefault="00BE6C2D" w:rsidP="00BE6C2D">
      <w:pPr>
        <w:ind w:left="720"/>
        <w:rPr>
          <w:rFonts w:cs="Arial"/>
          <w:lang w:eastAsia="ja-JP"/>
        </w:rPr>
      </w:pPr>
      <w:r w:rsidRPr="00BE6C2D">
        <w:rPr>
          <w:rFonts w:cs="Arial"/>
          <w:lang w:eastAsia="ja-JP"/>
        </w:rPr>
        <w:t>,         c.extended_amount</w:t>
      </w:r>
      <w:r w:rsidRPr="00BE6C2D">
        <w:rPr>
          <w:rFonts w:cs="Arial"/>
          <w:lang w:eastAsia="ja-JP"/>
        </w:rPr>
        <w:tab/>
        <w:t xml:space="preserve">       </w:t>
      </w:r>
      <w:r w:rsidRPr="00BE6C2D">
        <w:rPr>
          <w:rFonts w:cs="Arial"/>
          <w:lang w:eastAsia="ja-JP"/>
        </w:rPr>
        <w:tab/>
        <w:t>line_net_amount</w:t>
      </w:r>
    </w:p>
    <w:p w14:paraId="26BE9C37" w14:textId="77777777" w:rsidR="00BE6C2D" w:rsidRPr="00BE6C2D" w:rsidRDefault="00BE6C2D" w:rsidP="00BE6C2D">
      <w:pPr>
        <w:ind w:left="720"/>
        <w:rPr>
          <w:rFonts w:cs="Arial"/>
          <w:lang w:eastAsia="ja-JP"/>
        </w:rPr>
      </w:pPr>
      <w:r w:rsidRPr="00BE6C2D">
        <w:rPr>
          <w:rFonts w:cs="Arial"/>
          <w:lang w:eastAsia="ja-JP"/>
        </w:rPr>
        <w:t>,         c.sales_order</w:t>
      </w:r>
      <w:r w:rsidRPr="00BE6C2D">
        <w:rPr>
          <w:rFonts w:cs="Arial"/>
          <w:lang w:eastAsia="ja-JP"/>
        </w:rPr>
        <w:tab/>
      </w:r>
      <w:r w:rsidRPr="00BE6C2D">
        <w:rPr>
          <w:rFonts w:cs="Arial"/>
          <w:lang w:eastAsia="ja-JP"/>
        </w:rPr>
        <w:tab/>
      </w:r>
      <w:r w:rsidRPr="00BE6C2D">
        <w:rPr>
          <w:rFonts w:cs="Arial"/>
          <w:lang w:eastAsia="ja-JP"/>
        </w:rPr>
        <w:tab/>
        <w:t>line_sales_order</w:t>
      </w:r>
    </w:p>
    <w:p w14:paraId="26BE9C38" w14:textId="77777777" w:rsidR="00BE6C2D" w:rsidRPr="00BE6C2D" w:rsidRDefault="00BE6C2D" w:rsidP="00BE6C2D">
      <w:pPr>
        <w:ind w:left="720"/>
        <w:rPr>
          <w:rFonts w:cs="Arial"/>
          <w:lang w:eastAsia="ja-JP"/>
        </w:rPr>
      </w:pPr>
      <w:r w:rsidRPr="00BE6C2D">
        <w:rPr>
          <w:rFonts w:cs="Arial"/>
          <w:lang w:eastAsia="ja-JP"/>
        </w:rPr>
        <w:t>,         c.sales_order_date</w:t>
      </w:r>
      <w:r w:rsidRPr="00BE6C2D">
        <w:rPr>
          <w:rFonts w:cs="Arial"/>
          <w:lang w:eastAsia="ja-JP"/>
        </w:rPr>
        <w:tab/>
      </w:r>
      <w:r w:rsidRPr="00BE6C2D">
        <w:rPr>
          <w:rFonts w:cs="Arial"/>
          <w:lang w:eastAsia="ja-JP"/>
        </w:rPr>
        <w:tab/>
        <w:t>line_sales_order_date</w:t>
      </w:r>
    </w:p>
    <w:p w14:paraId="26BE9C39" w14:textId="77777777" w:rsidR="00BE6C2D" w:rsidRPr="00BE6C2D" w:rsidRDefault="00BE6C2D" w:rsidP="00BE6C2D">
      <w:pPr>
        <w:ind w:left="720"/>
        <w:rPr>
          <w:rFonts w:cs="Arial"/>
          <w:lang w:eastAsia="ja-JP"/>
        </w:rPr>
      </w:pPr>
      <w:r w:rsidRPr="00BE6C2D">
        <w:rPr>
          <w:rFonts w:cs="Arial"/>
          <w:lang w:eastAsia="ja-JP"/>
        </w:rPr>
        <w:t>,         c.tax_rate</w:t>
      </w:r>
      <w:r w:rsidRPr="00BE6C2D">
        <w:rPr>
          <w:rFonts w:cs="Arial"/>
          <w:lang w:eastAsia="ja-JP"/>
        </w:rPr>
        <w:tab/>
      </w:r>
      <w:r w:rsidRPr="00BE6C2D">
        <w:rPr>
          <w:rFonts w:cs="Arial"/>
          <w:lang w:eastAsia="ja-JP"/>
        </w:rPr>
        <w:tab/>
      </w:r>
      <w:r w:rsidRPr="00BE6C2D">
        <w:rPr>
          <w:rFonts w:cs="Arial"/>
          <w:lang w:eastAsia="ja-JP"/>
        </w:rPr>
        <w:tab/>
        <w:t>line_tax_rate</w:t>
      </w:r>
    </w:p>
    <w:p w14:paraId="26BE9C3A" w14:textId="77777777" w:rsidR="00BE6C2D" w:rsidRPr="00BE6C2D" w:rsidRDefault="00BE6C2D" w:rsidP="00BE6C2D">
      <w:pPr>
        <w:ind w:left="720"/>
        <w:rPr>
          <w:rFonts w:cs="Arial"/>
          <w:lang w:eastAsia="ja-JP"/>
        </w:rPr>
      </w:pPr>
      <w:r w:rsidRPr="00BE6C2D">
        <w:rPr>
          <w:rFonts w:cs="Arial"/>
          <w:lang w:eastAsia="ja-JP"/>
        </w:rPr>
        <w:t>,         c.vat_tax_id</w:t>
      </w:r>
      <w:r w:rsidRPr="00BE6C2D">
        <w:rPr>
          <w:rFonts w:cs="Arial"/>
          <w:lang w:eastAsia="ja-JP"/>
        </w:rPr>
        <w:tab/>
      </w:r>
      <w:r w:rsidRPr="00BE6C2D">
        <w:rPr>
          <w:rFonts w:cs="Arial"/>
          <w:lang w:eastAsia="ja-JP"/>
        </w:rPr>
        <w:tab/>
      </w:r>
      <w:r w:rsidRPr="00BE6C2D">
        <w:rPr>
          <w:rFonts w:cs="Arial"/>
          <w:lang w:eastAsia="ja-JP"/>
        </w:rPr>
        <w:tab/>
        <w:t>line_vat_tax_id</w:t>
      </w:r>
    </w:p>
    <w:p w14:paraId="26BE9C3B" w14:textId="77777777" w:rsidR="00BE6C2D" w:rsidRPr="00BE6C2D" w:rsidRDefault="00BE6C2D" w:rsidP="00BE6C2D">
      <w:pPr>
        <w:ind w:left="720"/>
        <w:rPr>
          <w:rFonts w:cs="Arial"/>
          <w:lang w:eastAsia="ja-JP"/>
        </w:rPr>
      </w:pPr>
      <w:r w:rsidRPr="00BE6C2D">
        <w:rPr>
          <w:rFonts w:cs="Arial"/>
          <w:lang w:eastAsia="ja-JP"/>
        </w:rPr>
        <w:t>,         c.tax_exemption_id</w:t>
      </w:r>
      <w:r w:rsidRPr="00BE6C2D">
        <w:rPr>
          <w:rFonts w:cs="Arial"/>
          <w:lang w:eastAsia="ja-JP"/>
        </w:rPr>
        <w:tab/>
      </w:r>
      <w:r w:rsidRPr="00BE6C2D">
        <w:rPr>
          <w:rFonts w:cs="Arial"/>
          <w:lang w:eastAsia="ja-JP"/>
        </w:rPr>
        <w:tab/>
        <w:t>line_tax_exemption_id</w:t>
      </w:r>
    </w:p>
    <w:p w14:paraId="26BE9C3C" w14:textId="77777777" w:rsidR="00BE6C2D" w:rsidRPr="00BE6C2D" w:rsidRDefault="00BE6C2D" w:rsidP="00BE6C2D">
      <w:pPr>
        <w:ind w:left="720"/>
        <w:rPr>
          <w:rFonts w:cs="Arial"/>
          <w:lang w:eastAsia="ja-JP"/>
        </w:rPr>
      </w:pPr>
      <w:r w:rsidRPr="00BE6C2D">
        <w:rPr>
          <w:rFonts w:cs="Arial"/>
          <w:lang w:eastAsia="ja-JP"/>
        </w:rPr>
        <w:t>,         c.sales_tax_id</w:t>
      </w:r>
      <w:r w:rsidRPr="00BE6C2D">
        <w:rPr>
          <w:rFonts w:cs="Arial"/>
          <w:lang w:eastAsia="ja-JP"/>
        </w:rPr>
        <w:tab/>
      </w:r>
      <w:r w:rsidRPr="00BE6C2D">
        <w:rPr>
          <w:rFonts w:cs="Arial"/>
          <w:lang w:eastAsia="ja-JP"/>
        </w:rPr>
        <w:tab/>
      </w:r>
      <w:r w:rsidRPr="00BE6C2D">
        <w:rPr>
          <w:rFonts w:cs="Arial"/>
          <w:lang w:eastAsia="ja-JP"/>
        </w:rPr>
        <w:tab/>
        <w:t>line_location_rate_id</w:t>
      </w:r>
    </w:p>
    <w:p w14:paraId="26BE9C3D" w14:textId="77777777" w:rsidR="00BE6C2D" w:rsidRPr="00BE6C2D" w:rsidRDefault="00BE6C2D" w:rsidP="00BE6C2D">
      <w:pPr>
        <w:ind w:left="720"/>
        <w:rPr>
          <w:rFonts w:cs="Arial"/>
          <w:lang w:eastAsia="ja-JP"/>
        </w:rPr>
      </w:pPr>
      <w:r w:rsidRPr="00BE6C2D">
        <w:rPr>
          <w:rFonts w:cs="Arial"/>
          <w:lang w:eastAsia="ja-JP"/>
        </w:rPr>
        <w:t>,         c.tax_precedence</w:t>
      </w:r>
      <w:r w:rsidRPr="00BE6C2D">
        <w:rPr>
          <w:rFonts w:cs="Arial"/>
          <w:lang w:eastAsia="ja-JP"/>
        </w:rPr>
        <w:tab/>
      </w:r>
      <w:r w:rsidRPr="00BE6C2D">
        <w:rPr>
          <w:rFonts w:cs="Arial"/>
          <w:lang w:eastAsia="ja-JP"/>
        </w:rPr>
        <w:tab/>
        <w:t>line_tax_precedence</w:t>
      </w:r>
    </w:p>
    <w:p w14:paraId="26BE9C3E" w14:textId="77777777" w:rsidR="00BE6C2D" w:rsidRPr="00BE6C2D" w:rsidRDefault="00BE6C2D" w:rsidP="00BE6C2D">
      <w:pPr>
        <w:ind w:left="720"/>
        <w:rPr>
          <w:rFonts w:cs="Arial"/>
          <w:lang w:eastAsia="ja-JP"/>
        </w:rPr>
      </w:pPr>
      <w:r w:rsidRPr="00BE6C2D">
        <w:rPr>
          <w:rFonts w:cs="Arial"/>
          <w:lang w:eastAsia="ja-JP"/>
        </w:rPr>
        <w:t>,         NULL  lot_number</w:t>
      </w:r>
    </w:p>
    <w:p w14:paraId="26BE9C3F" w14:textId="77777777" w:rsidR="00BE6C2D" w:rsidRPr="00BE6C2D" w:rsidRDefault="00BE6C2D" w:rsidP="00BE6C2D">
      <w:pPr>
        <w:ind w:left="720"/>
        <w:rPr>
          <w:rFonts w:cs="Arial"/>
          <w:lang w:eastAsia="ja-JP"/>
        </w:rPr>
      </w:pPr>
      <w:r w:rsidRPr="00BE6C2D">
        <w:rPr>
          <w:rFonts w:cs="Arial"/>
          <w:lang w:eastAsia="ja-JP"/>
        </w:rPr>
        <w:t xml:space="preserve">,         DECODE( TO_CHAR(c2.line_number), </w:t>
      </w:r>
    </w:p>
    <w:p w14:paraId="26BE9C40" w14:textId="77777777" w:rsidR="00BE6C2D" w:rsidRPr="00BE6C2D" w:rsidRDefault="00BE6C2D" w:rsidP="00BE6C2D">
      <w:pPr>
        <w:ind w:left="720"/>
        <w:rPr>
          <w:rFonts w:cs="Arial"/>
          <w:lang w:eastAsia="ja-JP"/>
        </w:rPr>
      </w:pPr>
      <w:r w:rsidRPr="00BE6C2D">
        <w:rPr>
          <w:rFonts w:cs="Arial"/>
          <w:lang w:eastAsia="ja-JP"/>
        </w:rPr>
        <w:t xml:space="preserve">                  NULL, 'N', 'Y') </w:t>
      </w:r>
      <w:r w:rsidRPr="00BE6C2D">
        <w:rPr>
          <w:rFonts w:cs="Arial"/>
          <w:lang w:eastAsia="ja-JP"/>
        </w:rPr>
        <w:tab/>
      </w:r>
      <w:r w:rsidRPr="00BE6C2D">
        <w:rPr>
          <w:rFonts w:cs="Arial"/>
          <w:lang w:eastAsia="ja-JP"/>
        </w:rPr>
        <w:tab/>
        <w:t>line_is_a_child_flag</w:t>
      </w:r>
    </w:p>
    <w:p w14:paraId="26BE9C41" w14:textId="77777777" w:rsidR="00BE6C2D" w:rsidRPr="00BE6C2D" w:rsidRDefault="00BE6C2D" w:rsidP="00BE6C2D">
      <w:pPr>
        <w:ind w:left="720"/>
        <w:rPr>
          <w:rFonts w:cs="Arial"/>
          <w:lang w:eastAsia="ja-JP"/>
        </w:rPr>
      </w:pPr>
      <w:r w:rsidRPr="00BE6C2D">
        <w:rPr>
          <w:rFonts w:cs="Arial"/>
          <w:lang w:eastAsia="ja-JP"/>
        </w:rPr>
        <w:t xml:space="preserve">,          NVL(c.link_to_cust_trx_line_id, </w:t>
      </w:r>
    </w:p>
    <w:p w14:paraId="26BE9C42" w14:textId="77777777" w:rsidR="00BE6C2D" w:rsidRPr="00BE6C2D" w:rsidRDefault="00BE6C2D" w:rsidP="00BE6C2D">
      <w:pPr>
        <w:ind w:left="720"/>
        <w:rPr>
          <w:rFonts w:cs="Arial"/>
          <w:lang w:eastAsia="ja-JP"/>
        </w:rPr>
      </w:pPr>
      <w:r w:rsidRPr="00BE6C2D">
        <w:rPr>
          <w:rFonts w:cs="Arial"/>
          <w:lang w:eastAsia="ja-JP"/>
        </w:rPr>
        <w:t xml:space="preserve">                  c.customer_trx_line_id)</w:t>
      </w:r>
      <w:r w:rsidRPr="00BE6C2D">
        <w:rPr>
          <w:rFonts w:cs="Arial"/>
          <w:lang w:eastAsia="ja-JP"/>
        </w:rPr>
        <w:tab/>
        <w:t>link_to_line</w:t>
      </w:r>
    </w:p>
    <w:p w14:paraId="26BE9C43" w14:textId="77777777" w:rsidR="00BE6C2D" w:rsidRPr="00BE6C2D" w:rsidRDefault="00BE6C2D" w:rsidP="00BE6C2D">
      <w:pPr>
        <w:ind w:left="720"/>
        <w:rPr>
          <w:rFonts w:cs="Arial"/>
          <w:lang w:eastAsia="ja-JP"/>
        </w:rPr>
      </w:pPr>
      <w:r w:rsidRPr="00BE6C2D">
        <w:rPr>
          <w:rFonts w:cs="Arial"/>
          <w:lang w:eastAsia="ja-JP"/>
        </w:rPr>
        <w:t>,          DECODE(c.line_type,</w:t>
      </w:r>
    </w:p>
    <w:p w14:paraId="26BE9C44" w14:textId="77777777" w:rsidR="00BE6C2D" w:rsidRPr="00BE6C2D" w:rsidRDefault="00BE6C2D" w:rsidP="00BE6C2D">
      <w:pPr>
        <w:ind w:left="720"/>
        <w:rPr>
          <w:rFonts w:cs="Arial"/>
          <w:lang w:eastAsia="ja-JP"/>
        </w:rPr>
      </w:pPr>
      <w:r w:rsidRPr="00BE6C2D">
        <w:rPr>
          <w:rFonts w:cs="Arial"/>
          <w:lang w:eastAsia="ja-JP"/>
        </w:rPr>
        <w:t xml:space="preserve">                          'LINE', 0, </w:t>
      </w:r>
    </w:p>
    <w:p w14:paraId="26BE9C45" w14:textId="77777777" w:rsidR="00BE6C2D" w:rsidRPr="00BE6C2D" w:rsidRDefault="00BE6C2D" w:rsidP="00BE6C2D">
      <w:pPr>
        <w:ind w:left="720"/>
        <w:rPr>
          <w:rFonts w:cs="Arial"/>
          <w:lang w:eastAsia="ja-JP"/>
        </w:rPr>
      </w:pPr>
      <w:r w:rsidRPr="00BE6C2D">
        <w:rPr>
          <w:rFonts w:cs="Arial"/>
          <w:lang w:eastAsia="ja-JP"/>
        </w:rPr>
        <w:t xml:space="preserve">                                      1)</w:t>
      </w:r>
      <w:r w:rsidRPr="00BE6C2D">
        <w:rPr>
          <w:rFonts w:cs="Arial"/>
          <w:lang w:eastAsia="ja-JP"/>
        </w:rPr>
        <w:tab/>
      </w:r>
      <w:r w:rsidRPr="00BE6C2D">
        <w:rPr>
          <w:rFonts w:cs="Arial"/>
          <w:lang w:eastAsia="ja-JP"/>
        </w:rPr>
        <w:tab/>
        <w:t>line_child_indicator,</w:t>
      </w:r>
    </w:p>
    <w:p w14:paraId="26BE9C46" w14:textId="77777777" w:rsidR="00BE6C2D" w:rsidRPr="00BE6C2D" w:rsidRDefault="00BE6C2D" w:rsidP="00BE6C2D">
      <w:pPr>
        <w:ind w:left="720"/>
        <w:rPr>
          <w:rFonts w:cs="Arial"/>
          <w:lang w:eastAsia="ja-JP"/>
        </w:rPr>
      </w:pPr>
      <w:r w:rsidRPr="00BE6C2D">
        <w:rPr>
          <w:rFonts w:cs="Arial"/>
          <w:lang w:eastAsia="ja-JP"/>
        </w:rPr>
        <w:t xml:space="preserve">            NVL(c.link_to_cust_trx_line_id , -1)</w:t>
      </w:r>
      <w:r w:rsidRPr="00BE6C2D">
        <w:rPr>
          <w:rFonts w:cs="Arial"/>
          <w:lang w:eastAsia="ja-JP"/>
        </w:rPr>
        <w:tab/>
        <w:t>link_to_cust_trx_line_id</w:t>
      </w:r>
    </w:p>
    <w:p w14:paraId="26BE9C47" w14:textId="77777777" w:rsidR="00BE6C2D" w:rsidRPr="00BE6C2D" w:rsidRDefault="00BE6C2D" w:rsidP="00BE6C2D">
      <w:pPr>
        <w:ind w:left="720"/>
        <w:rPr>
          <w:rFonts w:cs="Arial"/>
          <w:lang w:eastAsia="ja-JP"/>
        </w:rPr>
      </w:pPr>
      <w:r w:rsidRPr="00BE6C2D">
        <w:rPr>
          <w:rFonts w:cs="Arial"/>
          <w:lang w:eastAsia="ja-JP"/>
        </w:rPr>
        <w:t>,          DECODE(msi.item_type,</w:t>
      </w:r>
    </w:p>
    <w:p w14:paraId="26BE9C48" w14:textId="77777777" w:rsidR="00BE6C2D" w:rsidRPr="00BE6C2D" w:rsidRDefault="00BE6C2D" w:rsidP="00BE6C2D">
      <w:pPr>
        <w:ind w:left="720"/>
        <w:rPr>
          <w:rFonts w:cs="Arial"/>
          <w:lang w:eastAsia="ja-JP"/>
        </w:rPr>
      </w:pPr>
      <w:r w:rsidRPr="00BE6C2D">
        <w:rPr>
          <w:rFonts w:cs="Arial"/>
          <w:lang w:eastAsia="ja-JP"/>
        </w:rPr>
        <w:t xml:space="preserve">                         'FRT', 'A',</w:t>
      </w:r>
    </w:p>
    <w:p w14:paraId="26BE9C49" w14:textId="77777777" w:rsidR="00BE6C2D" w:rsidRPr="00BE6C2D" w:rsidRDefault="00BE6C2D" w:rsidP="00BE6C2D">
      <w:pPr>
        <w:ind w:left="720"/>
        <w:rPr>
          <w:rFonts w:cs="Arial"/>
          <w:lang w:eastAsia="ja-JP"/>
        </w:rPr>
      </w:pPr>
      <w:r w:rsidRPr="00BE6C2D">
        <w:rPr>
          <w:rFonts w:cs="Arial"/>
          <w:lang w:eastAsia="ja-JP"/>
        </w:rPr>
        <w:t xml:space="preserve">                                    'A')  line_of_type_frt</w:t>
      </w:r>
    </w:p>
    <w:p w14:paraId="26BE9C4A" w14:textId="77777777" w:rsidR="00BE6C2D" w:rsidRPr="00BE6C2D" w:rsidRDefault="00BE6C2D" w:rsidP="00BE6C2D">
      <w:pPr>
        <w:ind w:left="720"/>
        <w:rPr>
          <w:rFonts w:cs="Arial"/>
          <w:lang w:eastAsia="ja-JP"/>
        </w:rPr>
      </w:pPr>
      <w:r w:rsidRPr="00BE6C2D">
        <w:rPr>
          <w:rFonts w:cs="Arial"/>
          <w:lang w:eastAsia="ja-JP"/>
        </w:rPr>
        <w:t>,          DECODE(c.link_to_cust_trx_line_id,</w:t>
      </w:r>
    </w:p>
    <w:p w14:paraId="26BE9C4B" w14:textId="77777777" w:rsidR="00BE6C2D" w:rsidRPr="00BE6C2D" w:rsidRDefault="00BE6C2D" w:rsidP="00BE6C2D">
      <w:pPr>
        <w:ind w:left="720"/>
        <w:rPr>
          <w:rFonts w:cs="Arial"/>
          <w:lang w:eastAsia="ja-JP"/>
        </w:rPr>
      </w:pPr>
      <w:r w:rsidRPr="00BE6C2D">
        <w:rPr>
          <w:rFonts w:cs="Arial"/>
          <w:lang w:eastAsia="ja-JP"/>
        </w:rPr>
        <w:t xml:space="preserve">                          '', c.line_number ,</w:t>
      </w:r>
    </w:p>
    <w:p w14:paraId="26BE9C4C" w14:textId="77777777" w:rsidR="00BE6C2D" w:rsidRPr="00BE6C2D" w:rsidRDefault="00BE6C2D" w:rsidP="00BE6C2D">
      <w:pPr>
        <w:ind w:left="720"/>
        <w:rPr>
          <w:rFonts w:cs="Arial"/>
          <w:lang w:eastAsia="ja-JP"/>
        </w:rPr>
      </w:pPr>
      <w:r w:rsidRPr="00BE6C2D">
        <w:rPr>
          <w:rFonts w:cs="Arial"/>
          <w:lang w:eastAsia="ja-JP"/>
        </w:rPr>
        <w:t xml:space="preserve">                              c2.line_number )</w:t>
      </w:r>
      <w:r w:rsidRPr="00BE6C2D">
        <w:rPr>
          <w:rFonts w:cs="Arial"/>
          <w:lang w:eastAsia="ja-JP"/>
        </w:rPr>
        <w:tab/>
        <w:t>order_by1</w:t>
      </w:r>
    </w:p>
    <w:p w14:paraId="26BE9C4D" w14:textId="77777777" w:rsidR="00BE6C2D" w:rsidRPr="00BE6C2D" w:rsidRDefault="00BE6C2D" w:rsidP="00BE6C2D">
      <w:pPr>
        <w:ind w:left="720"/>
        <w:rPr>
          <w:rFonts w:cs="Arial"/>
          <w:lang w:eastAsia="ja-JP"/>
        </w:rPr>
      </w:pPr>
      <w:r w:rsidRPr="00BE6C2D">
        <w:rPr>
          <w:rFonts w:cs="Arial"/>
          <w:lang w:eastAsia="ja-JP"/>
        </w:rPr>
        <w:t>,            1 dummy</w:t>
      </w:r>
    </w:p>
    <w:p w14:paraId="26BE9C4E" w14:textId="77777777" w:rsidR="00BE6C2D" w:rsidRPr="00BE6C2D" w:rsidRDefault="00BE6C2D" w:rsidP="00BE6C2D">
      <w:pPr>
        <w:ind w:left="720"/>
        <w:rPr>
          <w:rFonts w:cs="Arial"/>
          <w:lang w:eastAsia="ja-JP"/>
        </w:rPr>
      </w:pPr>
      <w:r w:rsidRPr="00BE6C2D">
        <w:rPr>
          <w:rFonts w:cs="Arial"/>
          <w:lang w:eastAsia="ja-JP"/>
        </w:rPr>
        <w:t>,           NVL( c.amount_includes_tax_flag,'N')</w:t>
      </w:r>
      <w:r w:rsidRPr="00BE6C2D">
        <w:rPr>
          <w:rFonts w:cs="Arial"/>
          <w:lang w:eastAsia="ja-JP"/>
        </w:rPr>
        <w:tab/>
        <w:t>line_tax_inclusive</w:t>
      </w:r>
    </w:p>
    <w:p w14:paraId="26BE9C4F" w14:textId="77777777" w:rsidR="00BE6C2D" w:rsidRPr="00BE6C2D" w:rsidRDefault="00BE6C2D" w:rsidP="00BE6C2D">
      <w:pPr>
        <w:ind w:left="720"/>
        <w:rPr>
          <w:rFonts w:cs="Arial"/>
          <w:lang w:eastAsia="ja-JP"/>
        </w:rPr>
      </w:pPr>
      <w:r w:rsidRPr="00BE6C2D">
        <w:rPr>
          <w:rFonts w:cs="Arial"/>
          <w:lang w:eastAsia="ja-JP"/>
        </w:rPr>
        <w:t>,NULL  line_detail_id</w:t>
      </w:r>
    </w:p>
    <w:p w14:paraId="26BE9C50" w14:textId="77777777" w:rsidR="00BE6C2D" w:rsidRPr="00BE6C2D" w:rsidRDefault="00BE6C2D" w:rsidP="00BE6C2D">
      <w:pPr>
        <w:ind w:left="720"/>
        <w:rPr>
          <w:rFonts w:cs="Arial"/>
          <w:lang w:eastAsia="ja-JP"/>
        </w:rPr>
      </w:pPr>
      <w:r w:rsidRPr="00BE6C2D">
        <w:rPr>
          <w:rFonts w:cs="Arial"/>
          <w:lang w:eastAsia="ja-JP"/>
        </w:rPr>
        <w:t>FROM   ra_customer_trx_lines  c</w:t>
      </w:r>
    </w:p>
    <w:p w14:paraId="26BE9C51" w14:textId="77777777" w:rsidR="00BE6C2D" w:rsidRPr="00BE6C2D" w:rsidRDefault="00BE6C2D" w:rsidP="00BE6C2D">
      <w:pPr>
        <w:ind w:left="720"/>
        <w:rPr>
          <w:rFonts w:cs="Arial"/>
          <w:lang w:eastAsia="ja-JP"/>
        </w:rPr>
      </w:pPr>
      <w:r w:rsidRPr="00BE6C2D">
        <w:rPr>
          <w:rFonts w:cs="Arial"/>
          <w:lang w:eastAsia="ja-JP"/>
        </w:rPr>
        <w:t>,             ra_customer_trx_lines c2</w:t>
      </w:r>
    </w:p>
    <w:p w14:paraId="26BE9C52" w14:textId="77777777" w:rsidR="00BE6C2D" w:rsidRPr="00BE6C2D" w:rsidRDefault="00BE6C2D" w:rsidP="00BE6C2D">
      <w:pPr>
        <w:ind w:left="720"/>
        <w:rPr>
          <w:rFonts w:cs="Arial"/>
          <w:lang w:eastAsia="ja-JP"/>
        </w:rPr>
      </w:pPr>
      <w:r w:rsidRPr="00BE6C2D">
        <w:rPr>
          <w:rFonts w:cs="Arial"/>
          <w:lang w:eastAsia="ja-JP"/>
        </w:rPr>
        <w:t>,             mtl_units_of_measure    u</w:t>
      </w:r>
    </w:p>
    <w:p w14:paraId="26BE9C53" w14:textId="77777777" w:rsidR="00BE6C2D" w:rsidRPr="00BE6C2D" w:rsidRDefault="00BE6C2D" w:rsidP="00BE6C2D">
      <w:pPr>
        <w:ind w:left="720"/>
        <w:rPr>
          <w:rFonts w:cs="Arial"/>
          <w:lang w:eastAsia="ja-JP"/>
        </w:rPr>
      </w:pPr>
      <w:r w:rsidRPr="00BE6C2D">
        <w:rPr>
          <w:rFonts w:cs="Arial"/>
          <w:lang w:eastAsia="ja-JP"/>
        </w:rPr>
        <w:t>,             mtl_system_items  msi</w:t>
      </w:r>
    </w:p>
    <w:p w14:paraId="26BE9C54" w14:textId="77777777" w:rsidR="00BE6C2D" w:rsidRPr="00BE6C2D" w:rsidRDefault="00BE6C2D" w:rsidP="00BE6C2D">
      <w:pPr>
        <w:ind w:left="720"/>
        <w:rPr>
          <w:rFonts w:cs="Arial"/>
          <w:lang w:eastAsia="ja-JP"/>
        </w:rPr>
      </w:pPr>
      <w:r w:rsidRPr="00BE6C2D">
        <w:rPr>
          <w:rFonts w:cs="Arial"/>
          <w:lang w:eastAsia="ja-JP"/>
        </w:rPr>
        <w:t>WHERE     c.customer_trx_id                   = :customer_trx_id</w:t>
      </w:r>
    </w:p>
    <w:p w14:paraId="26BE9C55" w14:textId="77777777" w:rsidR="00BE6C2D" w:rsidRPr="00BE6C2D" w:rsidRDefault="00BE6C2D" w:rsidP="00BE6C2D">
      <w:pPr>
        <w:ind w:left="720"/>
        <w:rPr>
          <w:rFonts w:cs="Arial"/>
          <w:lang w:eastAsia="ja-JP"/>
        </w:rPr>
      </w:pPr>
      <w:r w:rsidRPr="00BE6C2D">
        <w:rPr>
          <w:rFonts w:cs="Arial"/>
          <w:lang w:eastAsia="ja-JP"/>
        </w:rPr>
        <w:t>AND         c.link_to_cust_trx_line_id     = c2.customer_trx_line_id(+)</w:t>
      </w:r>
    </w:p>
    <w:p w14:paraId="26BE9C56" w14:textId="77777777" w:rsidR="00BE6C2D" w:rsidRPr="00BE6C2D" w:rsidRDefault="00BE6C2D" w:rsidP="00BE6C2D">
      <w:pPr>
        <w:ind w:left="720"/>
        <w:rPr>
          <w:rFonts w:cs="Arial"/>
          <w:lang w:eastAsia="ja-JP"/>
        </w:rPr>
      </w:pPr>
      <w:r w:rsidRPr="00BE6C2D">
        <w:rPr>
          <w:rFonts w:cs="Arial"/>
          <w:lang w:eastAsia="ja-JP"/>
        </w:rPr>
        <w:t>AND         c.uom_code                            = u.uom_code(+)</w:t>
      </w:r>
    </w:p>
    <w:p w14:paraId="26BE9C57" w14:textId="77777777" w:rsidR="00BE6C2D" w:rsidRPr="00BE6C2D" w:rsidRDefault="00BE6C2D" w:rsidP="00BE6C2D">
      <w:pPr>
        <w:ind w:left="720"/>
        <w:rPr>
          <w:rFonts w:cs="Arial"/>
          <w:lang w:eastAsia="ja-JP"/>
        </w:rPr>
      </w:pPr>
      <w:r w:rsidRPr="00BE6C2D">
        <w:rPr>
          <w:rFonts w:cs="Arial"/>
          <w:lang w:eastAsia="ja-JP"/>
        </w:rPr>
        <w:t>AND         c.inventory_item_id               = msi.inventory_item_id (+)</w:t>
      </w:r>
    </w:p>
    <w:p w14:paraId="26BE9C58" w14:textId="77777777" w:rsidR="00BE6C2D" w:rsidRPr="00BE6C2D" w:rsidRDefault="00BE6C2D" w:rsidP="00BE6C2D">
      <w:pPr>
        <w:ind w:left="720"/>
        <w:rPr>
          <w:rFonts w:cs="Arial"/>
          <w:lang w:eastAsia="ja-JP"/>
        </w:rPr>
      </w:pPr>
      <w:r w:rsidRPr="00BE6C2D">
        <w:rPr>
          <w:rFonts w:cs="Arial"/>
          <w:lang w:eastAsia="ja-JP"/>
        </w:rPr>
        <w:t>AND         msi.organization_id(+) =  :so_organization_id</w:t>
      </w:r>
    </w:p>
    <w:p w14:paraId="26BE9C59" w14:textId="77777777" w:rsidR="00BE6C2D" w:rsidRPr="00BE6C2D" w:rsidRDefault="00BE6C2D" w:rsidP="00BE6C2D">
      <w:pPr>
        <w:ind w:left="720"/>
        <w:rPr>
          <w:rFonts w:cs="Arial"/>
          <w:lang w:eastAsia="ja-JP"/>
        </w:rPr>
      </w:pPr>
      <w:r w:rsidRPr="00BE6C2D">
        <w:rPr>
          <w:rFonts w:cs="Arial"/>
          <w:lang w:eastAsia="ja-JP"/>
        </w:rPr>
        <w:t>AND        NVL(c.interface_line_context,'X') ='ORDER ENTRY'</w:t>
      </w:r>
    </w:p>
    <w:p w14:paraId="26BE9C5A" w14:textId="77777777" w:rsidR="00BE6C2D" w:rsidRPr="00BE6C2D" w:rsidRDefault="00BE6C2D" w:rsidP="00BE6C2D">
      <w:pPr>
        <w:ind w:left="720"/>
        <w:rPr>
          <w:rFonts w:cs="Arial"/>
          <w:lang w:eastAsia="ja-JP"/>
        </w:rPr>
      </w:pPr>
      <w:r w:rsidRPr="00BE6C2D">
        <w:rPr>
          <w:rFonts w:cs="Arial"/>
          <w:lang w:eastAsia="ja-JP"/>
        </w:rPr>
        <w:t>AND         c.deferral_exclusion_flag = 'Y'</w:t>
      </w:r>
    </w:p>
    <w:p w14:paraId="26BE9C5B" w14:textId="77777777" w:rsidR="00BE6C2D" w:rsidRPr="00BE6C2D" w:rsidRDefault="00BE6C2D" w:rsidP="00BE6C2D">
      <w:pPr>
        <w:ind w:left="720"/>
        <w:rPr>
          <w:rFonts w:cs="Arial"/>
          <w:lang w:eastAsia="ja-JP"/>
        </w:rPr>
      </w:pPr>
      <w:r w:rsidRPr="00BE6C2D">
        <w:rPr>
          <w:rFonts w:cs="Arial"/>
          <w:lang w:eastAsia="ja-JP"/>
        </w:rPr>
        <w:t xml:space="preserve">AND  :CP_TRX_TYPE_CLASS ='INV' </w:t>
      </w:r>
    </w:p>
    <w:p w14:paraId="26BE9C5C" w14:textId="77777777" w:rsidR="00BE6C2D" w:rsidRPr="00BE6C2D" w:rsidRDefault="00BE6C2D" w:rsidP="00BE6C2D">
      <w:pPr>
        <w:ind w:left="720"/>
        <w:rPr>
          <w:rFonts w:cs="Arial"/>
          <w:lang w:eastAsia="ja-JP"/>
        </w:rPr>
      </w:pPr>
    </w:p>
    <w:p w14:paraId="26BE9C5D" w14:textId="77777777" w:rsidR="00BE6C2D" w:rsidRPr="00BE6C2D" w:rsidRDefault="00BE6C2D" w:rsidP="00BE6C2D">
      <w:pPr>
        <w:ind w:left="720"/>
        <w:rPr>
          <w:rFonts w:cs="Arial"/>
          <w:lang w:eastAsia="ja-JP"/>
        </w:rPr>
      </w:pPr>
      <w:r w:rsidRPr="00BE6C2D">
        <w:rPr>
          <w:rFonts w:cs="Arial"/>
          <w:lang w:eastAsia="ja-JP"/>
        </w:rPr>
        <w:t>) t</w:t>
      </w:r>
    </w:p>
    <w:p w14:paraId="26BE9C5E" w14:textId="77777777" w:rsidR="00BE6C2D" w:rsidRPr="00BE6C2D" w:rsidRDefault="00BE6C2D" w:rsidP="00BE6C2D">
      <w:pPr>
        <w:ind w:left="720"/>
        <w:rPr>
          <w:rFonts w:cs="Arial"/>
          <w:lang w:eastAsia="ja-JP"/>
        </w:rPr>
      </w:pPr>
      <w:r w:rsidRPr="00BE6C2D">
        <w:rPr>
          <w:rFonts w:cs="Arial"/>
          <w:lang w:eastAsia="ja-JP"/>
        </w:rPr>
        <w:lastRenderedPageBreak/>
        <w:t>ORDER BY</w:t>
      </w:r>
    </w:p>
    <w:p w14:paraId="26BE9C5F" w14:textId="77777777" w:rsidR="00BE6C2D" w:rsidRPr="00BE6C2D" w:rsidRDefault="00BE6C2D" w:rsidP="00BE6C2D">
      <w:pPr>
        <w:ind w:left="720"/>
        <w:rPr>
          <w:rFonts w:cs="Arial"/>
          <w:lang w:eastAsia="ja-JP"/>
        </w:rPr>
      </w:pPr>
      <w:r w:rsidRPr="00BE6C2D">
        <w:rPr>
          <w:rFonts w:cs="Arial"/>
          <w:lang w:eastAsia="ja-JP"/>
        </w:rPr>
        <w:t>DECODE( t.line_number,NULL,DECODE( t.line_type,'LINE', 0,</w:t>
      </w:r>
    </w:p>
    <w:p w14:paraId="26BE9C60" w14:textId="77777777" w:rsidR="00BE6C2D" w:rsidRPr="00BE6C2D" w:rsidRDefault="00BE6C2D" w:rsidP="00BE6C2D">
      <w:pPr>
        <w:ind w:left="720"/>
        <w:rPr>
          <w:rFonts w:cs="Arial"/>
          <w:lang w:eastAsia="ja-JP"/>
        </w:rPr>
      </w:pPr>
      <w:r w:rsidRPr="00BE6C2D">
        <w:rPr>
          <w:rFonts w:cs="Arial"/>
          <w:lang w:eastAsia="ja-JP"/>
        </w:rPr>
        <w:t xml:space="preserve">                                                  'TAX',8000,</w:t>
      </w:r>
    </w:p>
    <w:p w14:paraId="26BE9C61" w14:textId="77777777" w:rsidR="00BE6C2D" w:rsidRPr="00BE6C2D" w:rsidRDefault="00BE6C2D" w:rsidP="00BE6C2D">
      <w:pPr>
        <w:ind w:left="720"/>
        <w:rPr>
          <w:rFonts w:cs="Arial"/>
          <w:lang w:eastAsia="ja-JP"/>
        </w:rPr>
      </w:pPr>
      <w:r w:rsidRPr="00BE6C2D">
        <w:rPr>
          <w:rFonts w:cs="Arial"/>
          <w:lang w:eastAsia="ja-JP"/>
        </w:rPr>
        <w:t xml:space="preserve">                                                 'FREIGHT',9000),DECODE( t.line_type,'LINE', 0,</w:t>
      </w:r>
    </w:p>
    <w:p w14:paraId="26BE9C62" w14:textId="77777777" w:rsidR="00BE6C2D" w:rsidRPr="00BE6C2D" w:rsidRDefault="00BE6C2D" w:rsidP="00BE6C2D">
      <w:pPr>
        <w:ind w:left="720"/>
        <w:rPr>
          <w:rFonts w:cs="Arial"/>
          <w:lang w:eastAsia="ja-JP"/>
        </w:rPr>
      </w:pPr>
      <w:r w:rsidRPr="00BE6C2D">
        <w:rPr>
          <w:rFonts w:cs="Arial"/>
          <w:lang w:eastAsia="ja-JP"/>
        </w:rPr>
        <w:t xml:space="preserve">                                                  'TAX',8000,</w:t>
      </w:r>
    </w:p>
    <w:p w14:paraId="26BE9C63" w14:textId="77777777" w:rsidR="00DC3B2B" w:rsidRPr="00365A09" w:rsidRDefault="00BE6C2D" w:rsidP="00DC3B2B">
      <w:pPr>
        <w:ind w:left="720"/>
        <w:rPr>
          <w:rFonts w:ascii="Courier New" w:hAnsi="Courier New" w:cs="Courier New"/>
          <w:lang w:eastAsia="ja-JP"/>
        </w:rPr>
      </w:pPr>
      <w:r w:rsidRPr="00BE6C2D">
        <w:rPr>
          <w:rFonts w:cs="Arial"/>
          <w:lang w:eastAsia="ja-JP"/>
        </w:rPr>
        <w:t xml:space="preserve">                                                 'FREIGHT',9000)  + t.line_number )</w:t>
      </w:r>
      <w:r w:rsidRPr="00BE6C2D" w:rsidDel="00BE6C2D">
        <w:rPr>
          <w:rFonts w:cs="Arial"/>
          <w:lang w:eastAsia="ja-JP"/>
        </w:rPr>
        <w:t xml:space="preserve"> </w:t>
      </w:r>
    </w:p>
    <w:p w14:paraId="26BE9C64" w14:textId="77777777" w:rsidR="00DC3B2B" w:rsidRPr="00365A09" w:rsidRDefault="00DC3B2B" w:rsidP="00F07927">
      <w:pPr>
        <w:numPr>
          <w:ilvl w:val="1"/>
          <w:numId w:val="17"/>
        </w:numPr>
        <w:rPr>
          <w:rFonts w:cs="Arial"/>
          <w:color w:val="000000"/>
          <w:lang w:eastAsia="fr-FR"/>
        </w:rPr>
      </w:pPr>
      <w:r w:rsidRPr="00365A09">
        <w:rPr>
          <w:rFonts w:cs="Arial"/>
          <w:color w:val="000000"/>
          <w:lang w:eastAsia="fr-FR"/>
        </w:rPr>
        <w:t>France business would like to collate invoices for printing purposes, at the invoice level.  This means that for a list of 10 invoices, 5 copies each, the first invoice will print5 times before moving to printing the second invoice</w:t>
      </w:r>
    </w:p>
    <w:p w14:paraId="26BE9C65" w14:textId="77777777" w:rsidR="00DC3B2B" w:rsidRPr="00365A09" w:rsidRDefault="00DC3B2B" w:rsidP="00DC3B2B">
      <w:pPr>
        <w:ind w:left="1440"/>
        <w:rPr>
          <w:rFonts w:cs="Arial"/>
          <w:color w:val="000000"/>
          <w:lang w:eastAsia="fr-FR"/>
        </w:rPr>
      </w:pPr>
    </w:p>
    <w:p w14:paraId="26BE9C66" w14:textId="77777777" w:rsidR="00DC3B2B" w:rsidRPr="00365A09" w:rsidRDefault="00DC3B2B" w:rsidP="00DC3B2B">
      <w:pPr>
        <w:ind w:left="1440"/>
        <w:rPr>
          <w:rFonts w:cs="Arial"/>
          <w:color w:val="000000"/>
          <w:lang w:eastAsia="fr-FR"/>
        </w:rPr>
      </w:pPr>
      <w:r w:rsidRPr="00365A09">
        <w:rPr>
          <w:rFonts w:cs="Arial"/>
          <w:color w:val="000000"/>
          <w:lang w:eastAsia="fr-FR"/>
        </w:rPr>
        <w:t xml:space="preserve">To fulfill above requirement used BI-Publisher Bursting feature and this Bursting Control file assigned to corresponding data definition. </w:t>
      </w:r>
    </w:p>
    <w:p w14:paraId="26BE9C67" w14:textId="77777777" w:rsidR="00DC3B2B" w:rsidRPr="00365A09" w:rsidRDefault="00DC3B2B" w:rsidP="00DC3B2B">
      <w:pPr>
        <w:ind w:left="1440"/>
        <w:rPr>
          <w:rFonts w:cs="Arial"/>
          <w:color w:val="000000"/>
          <w:lang w:eastAsia="fr-FR"/>
        </w:rPr>
      </w:pPr>
    </w:p>
    <w:p w14:paraId="26BE9C68" w14:textId="77777777" w:rsidR="00DC3B2B" w:rsidRPr="00365A09" w:rsidRDefault="00DC3B2B" w:rsidP="00DC3B2B">
      <w:pPr>
        <w:ind w:left="1440"/>
        <w:rPr>
          <w:rFonts w:cs="Arial"/>
          <w:color w:val="000000"/>
          <w:lang w:eastAsia="fr-FR"/>
        </w:rPr>
      </w:pPr>
      <w:r w:rsidRPr="00365A09">
        <w:rPr>
          <w:rFonts w:cs="Arial"/>
          <w:color w:val="000000"/>
          <w:lang w:eastAsia="fr-FR"/>
        </w:rPr>
        <w:t xml:space="preserve">Printer name and print copies are going to mention in lookup and these lookup values retrieving from formula column(CF_FRANCE_PRINTER) query and put it into place holder columns CP_FR_PRINTER_NAME and CP_FR_PRINT_COPIES. Lookup type mentioned in EBS is “XXGIL_FRANCE_PRINT_COPIES”. Print copies number mentioned under Tag column and IPP printer name entered under description column in lookup. </w:t>
      </w:r>
    </w:p>
    <w:p w14:paraId="26BE9C69" w14:textId="77777777" w:rsidR="00DC3B2B" w:rsidRDefault="00DC3B2B" w:rsidP="00DC3B2B">
      <w:pPr>
        <w:rPr>
          <w:rFonts w:cs="Arial"/>
          <w:b/>
          <w:color w:val="000000"/>
          <w:sz w:val="20"/>
          <w:szCs w:val="20"/>
          <w:u w:val="single"/>
          <w:lang w:eastAsia="fr-FR"/>
        </w:rPr>
      </w:pPr>
    </w:p>
    <w:p w14:paraId="26BE9C6A" w14:textId="77777777" w:rsidR="00DC3B2B" w:rsidRPr="00365A09" w:rsidRDefault="00DC3B2B" w:rsidP="00DC3B2B">
      <w:pPr>
        <w:rPr>
          <w:rFonts w:cs="Arial"/>
          <w:b/>
          <w:color w:val="000000"/>
          <w:u w:val="single"/>
          <w:lang w:eastAsia="fr-FR"/>
        </w:rPr>
      </w:pPr>
      <w:r w:rsidRPr="00365A09">
        <w:rPr>
          <w:rFonts w:cs="Arial"/>
          <w:b/>
          <w:color w:val="000000"/>
          <w:u w:val="single"/>
          <w:lang w:eastAsia="fr-FR"/>
        </w:rPr>
        <w:t>Bursting Control File :</w:t>
      </w:r>
    </w:p>
    <w:p w14:paraId="26BE9C6B"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&lt;xapi:requestset xmlns:xapi="http://xmlns.oracle.com/oxp/xapi" type="bursting"&gt;</w:t>
      </w:r>
    </w:p>
    <w:p w14:paraId="26BE9C6C"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&lt;xapi:request select="/TMP003/LIST_G_ORDER_BY/G_ORDER_BY/LIST_G_INVOICE/G_INVOICE"&gt;</w:t>
      </w:r>
    </w:p>
    <w:p w14:paraId="26BE9C6D"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&lt;xapi:delivery&gt;</w:t>
      </w:r>
    </w:p>
    <w:p w14:paraId="26BE9C6E"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&lt;xapi:print id="GIL" printer="${CP_FR_PRINTER_NAME}" copies="${CP_FR_PRINT_COPIES}"/&gt;</w:t>
      </w:r>
    </w:p>
    <w:p w14:paraId="26BE9C6F"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&lt;/xapi:delivery&gt;</w:t>
      </w:r>
    </w:p>
    <w:p w14:paraId="26BE9C70"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&lt;xapi:document output="France Invoice ${TRX_NUMBER}" output-type="pdf" delivery="GIL"&gt;</w:t>
      </w:r>
    </w:p>
    <w:p w14:paraId="26BE9C71" w14:textId="77777777" w:rsidR="00DC3B2B" w:rsidRPr="00365A09" w:rsidRDefault="00DC3B2B" w:rsidP="00DC3B2B">
      <w:pPr>
        <w:autoSpaceDE w:val="0"/>
        <w:autoSpaceDN w:val="0"/>
        <w:adjustRightInd w:val="0"/>
        <w:rPr>
          <w:rFonts w:ascii="Courier New" w:hAnsi="Courier New" w:cs="Courier New"/>
        </w:rPr>
      </w:pPr>
      <w:r w:rsidRPr="00365A09">
        <w:rPr>
          <w:rFonts w:ascii="Courier New" w:hAnsi="Courier New" w:cs="Courier New"/>
        </w:rPr>
        <w:t>&lt;xapi:template type="rtf" location="xdo://XXGIL.XXGILARCOMINVSPLIT.fr.FR/?getSource=true"&gt;</w:t>
      </w:r>
    </w:p>
    <w:p w14:paraId="26BE9C72" w14:textId="77777777" w:rsidR="00DC3B2B" w:rsidRPr="00365A09" w:rsidRDefault="00DC3B2B" w:rsidP="00DC3B2B">
      <w:pPr>
        <w:autoSpaceDE w:val="0"/>
        <w:autoSpaceDN w:val="0"/>
        <w:adjustRightInd w:val="0"/>
        <w:rPr>
          <w:rFonts w:ascii="Courier New" w:hAnsi="Courier New" w:cs="Courier New"/>
          <w:lang w:val="fr-FR"/>
        </w:rPr>
      </w:pPr>
      <w:r w:rsidRPr="00365A09">
        <w:rPr>
          <w:rFonts w:ascii="Courier New" w:hAnsi="Courier New" w:cs="Courier New"/>
          <w:lang w:val="fr-FR"/>
        </w:rPr>
        <w:t>&lt;/xapi:template&gt;</w:t>
      </w:r>
    </w:p>
    <w:p w14:paraId="26BE9C73" w14:textId="77777777" w:rsidR="00DC3B2B" w:rsidRPr="00365A09" w:rsidRDefault="00DC3B2B" w:rsidP="00DC3B2B">
      <w:pPr>
        <w:autoSpaceDE w:val="0"/>
        <w:autoSpaceDN w:val="0"/>
        <w:adjustRightInd w:val="0"/>
        <w:rPr>
          <w:rFonts w:ascii="Courier New" w:hAnsi="Courier New" w:cs="Courier New"/>
          <w:lang w:val="fr-FR"/>
        </w:rPr>
      </w:pPr>
      <w:r w:rsidRPr="00365A09">
        <w:rPr>
          <w:rFonts w:ascii="Courier New" w:hAnsi="Courier New" w:cs="Courier New"/>
          <w:lang w:val="fr-FR"/>
        </w:rPr>
        <w:t>&lt;/xapi:document&gt;</w:t>
      </w:r>
    </w:p>
    <w:p w14:paraId="26BE9C74" w14:textId="77777777" w:rsidR="00DC3B2B" w:rsidRPr="00365A09" w:rsidRDefault="00DC3B2B" w:rsidP="00DC3B2B">
      <w:pPr>
        <w:autoSpaceDE w:val="0"/>
        <w:autoSpaceDN w:val="0"/>
        <w:adjustRightInd w:val="0"/>
        <w:rPr>
          <w:rFonts w:ascii="Courier New" w:hAnsi="Courier New" w:cs="Courier New"/>
          <w:lang w:val="fr-FR"/>
        </w:rPr>
      </w:pPr>
      <w:r w:rsidRPr="00365A09">
        <w:rPr>
          <w:rFonts w:ascii="Courier New" w:hAnsi="Courier New" w:cs="Courier New"/>
          <w:lang w:val="fr-FR"/>
        </w:rPr>
        <w:t>&lt;/xapi:request&gt;</w:t>
      </w:r>
    </w:p>
    <w:p w14:paraId="26BE9C75" w14:textId="77777777" w:rsidR="00DC3B2B" w:rsidRPr="00365A09" w:rsidRDefault="00DC3B2B" w:rsidP="00DC3B2B">
      <w:pPr>
        <w:ind w:left="1440"/>
        <w:rPr>
          <w:rFonts w:ascii="Courier New" w:hAnsi="Courier New" w:cs="Courier New"/>
        </w:rPr>
      </w:pPr>
      <w:r w:rsidRPr="00365A09">
        <w:rPr>
          <w:rFonts w:ascii="Courier New" w:hAnsi="Courier New" w:cs="Courier New"/>
        </w:rPr>
        <w:t>&lt;/xapi:requestset&gt;</w:t>
      </w:r>
    </w:p>
    <w:p w14:paraId="26BE9C76" w14:textId="77777777" w:rsidR="00DC3B2B" w:rsidRDefault="00DC3B2B" w:rsidP="00DC3B2B">
      <w:pPr>
        <w:rPr>
          <w:rFonts w:ascii="Courier New" w:hAnsi="Courier New" w:cs="Courier New"/>
          <w:sz w:val="20"/>
          <w:szCs w:val="20"/>
        </w:rPr>
      </w:pPr>
    </w:p>
    <w:p w14:paraId="26BE9C77" w14:textId="77777777" w:rsidR="00DC3B2B" w:rsidRPr="00365A09" w:rsidRDefault="00DC3B2B" w:rsidP="00DC3B2B">
      <w:pPr>
        <w:rPr>
          <w:rFonts w:ascii="Courier New" w:hAnsi="Courier New" w:cs="Courier New"/>
        </w:rPr>
      </w:pPr>
      <w:r w:rsidRPr="00365A09">
        <w:rPr>
          <w:rFonts w:ascii="Courier New" w:hAnsi="Courier New" w:cs="Courier New"/>
        </w:rPr>
        <w:t xml:space="preserve">Bursting control file will be called by using below code. This is going to write in after report trigger in RDF. </w:t>
      </w:r>
    </w:p>
    <w:p w14:paraId="26BE9C78" w14:textId="77777777" w:rsidR="00DC3B2B" w:rsidRDefault="00DC3B2B" w:rsidP="00DC3B2B">
      <w:pPr>
        <w:rPr>
          <w:rFonts w:ascii="Courier New" w:hAnsi="Courier New" w:cs="Courier New"/>
          <w:sz w:val="20"/>
          <w:szCs w:val="20"/>
        </w:rPr>
      </w:pPr>
    </w:p>
    <w:p w14:paraId="26BE9C79" w14:textId="77777777" w:rsidR="00DC3B2B" w:rsidRPr="00365A09" w:rsidRDefault="00DC3B2B" w:rsidP="00DC3B2B">
      <w:pPr>
        <w:rPr>
          <w:rFonts w:ascii="Courier New" w:hAnsi="Courier New" w:cs="Courier New"/>
        </w:rPr>
      </w:pPr>
      <w:r w:rsidRPr="00365A09">
        <w:rPr>
          <w:rFonts w:ascii="Courier New" w:hAnsi="Courier New" w:cs="Courier New"/>
        </w:rPr>
        <w:t>l_req_id  number;</w:t>
      </w:r>
    </w:p>
    <w:p w14:paraId="26BE9C7A" w14:textId="77777777" w:rsidR="00DC3B2B" w:rsidRPr="00365A09" w:rsidRDefault="00DC3B2B" w:rsidP="00DC3B2B">
      <w:pPr>
        <w:rPr>
          <w:rFonts w:ascii="Courier New" w:hAnsi="Courier New" w:cs="Courier New"/>
        </w:rPr>
      </w:pPr>
      <w:r w:rsidRPr="00365A09">
        <w:rPr>
          <w:rFonts w:ascii="Courier New" w:hAnsi="Courier New" w:cs="Courier New"/>
        </w:rPr>
        <w:t>begin</w:t>
      </w:r>
    </w:p>
    <w:p w14:paraId="26BE9C7B" w14:textId="77777777" w:rsidR="00DC3B2B" w:rsidRPr="00365A09" w:rsidRDefault="00DC3B2B" w:rsidP="00DC3B2B">
      <w:pPr>
        <w:rPr>
          <w:rFonts w:ascii="Courier New" w:hAnsi="Courier New" w:cs="Courier New"/>
        </w:rPr>
      </w:pPr>
    </w:p>
    <w:p w14:paraId="26BE9C7C" w14:textId="77777777" w:rsidR="00DC3B2B" w:rsidRPr="00365A09" w:rsidRDefault="00DC3B2B" w:rsidP="00DC3B2B">
      <w:pPr>
        <w:rPr>
          <w:rFonts w:ascii="Courier New" w:hAnsi="Courier New" w:cs="Courier New"/>
        </w:rPr>
      </w:pPr>
      <w:r w:rsidRPr="00365A09">
        <w:rPr>
          <w:rFonts w:ascii="Courier New" w:hAnsi="Courier New" w:cs="Courier New"/>
        </w:rPr>
        <w:t>srw.user_exit( 'FND SRWEXIT' );</w:t>
      </w:r>
    </w:p>
    <w:p w14:paraId="26BE9C7D" w14:textId="77777777" w:rsidR="00DC3B2B" w:rsidRPr="00365A09" w:rsidRDefault="00DC3B2B" w:rsidP="00DC3B2B">
      <w:pPr>
        <w:rPr>
          <w:rFonts w:ascii="Courier New" w:hAnsi="Courier New" w:cs="Courier New"/>
        </w:rPr>
      </w:pPr>
      <w:r w:rsidRPr="00365A09">
        <w:rPr>
          <w:rFonts w:ascii="Courier New" w:hAnsi="Courier New" w:cs="Courier New"/>
        </w:rPr>
        <w:t>-- Code Added for CR-103b by Suresh Kandru</w:t>
      </w:r>
    </w:p>
    <w:p w14:paraId="26BE9C7E" w14:textId="77777777" w:rsidR="00DC3B2B" w:rsidRPr="00365A09" w:rsidRDefault="00DC3B2B" w:rsidP="00DC3B2B">
      <w:pPr>
        <w:rPr>
          <w:rFonts w:ascii="Courier New" w:hAnsi="Courier New" w:cs="Courier New"/>
        </w:rPr>
      </w:pPr>
      <w:r w:rsidRPr="00365A09">
        <w:rPr>
          <w:rFonts w:ascii="Courier New" w:hAnsi="Courier New" w:cs="Courier New"/>
        </w:rPr>
        <w:t xml:space="preserve">IF  :REPORT_ORG_COUNTRY = 'FR' AND :RP_PRINT_COPIES!=0 THEN </w:t>
      </w:r>
    </w:p>
    <w:p w14:paraId="26BE9C7F" w14:textId="77777777" w:rsidR="00DC3B2B" w:rsidRPr="00365A09" w:rsidRDefault="00DC3B2B" w:rsidP="00DC3B2B">
      <w:pPr>
        <w:rPr>
          <w:rFonts w:ascii="Courier New" w:hAnsi="Courier New" w:cs="Courier New"/>
        </w:rPr>
      </w:pPr>
      <w:r w:rsidRPr="00365A09">
        <w:rPr>
          <w:rFonts w:ascii="Courier New" w:hAnsi="Courier New" w:cs="Courier New"/>
        </w:rPr>
        <w:tab/>
        <w:t xml:space="preserve">    </w:t>
      </w:r>
      <w:r w:rsidRPr="00365A09">
        <w:rPr>
          <w:rFonts w:ascii="Courier New" w:hAnsi="Courier New" w:cs="Courier New"/>
        </w:rPr>
        <w:tab/>
      </w:r>
      <w:r w:rsidRPr="00365A09">
        <w:rPr>
          <w:rFonts w:ascii="Courier New" w:hAnsi="Courier New" w:cs="Courier New"/>
        </w:rPr>
        <w:tab/>
      </w:r>
    </w:p>
    <w:p w14:paraId="26BE9C80" w14:textId="77777777" w:rsidR="00DC3B2B" w:rsidRPr="00365A09" w:rsidRDefault="00DC3B2B" w:rsidP="00DC3B2B">
      <w:pPr>
        <w:rPr>
          <w:rFonts w:ascii="Courier New" w:hAnsi="Courier New" w:cs="Courier New"/>
        </w:rPr>
      </w:pPr>
      <w:r w:rsidRPr="00365A09">
        <w:rPr>
          <w:rFonts w:ascii="Courier New" w:hAnsi="Courier New" w:cs="Courier New"/>
        </w:rPr>
        <w:lastRenderedPageBreak/>
        <w:t xml:space="preserve"> l_req_id := FND_REQUEST.SUBMIT_REQUEST('XDO','XDOBURSTREP',NULL,NULL,FALSE,'Y',:P_CONC_REQUEST_ID,'N');</w:t>
      </w:r>
    </w:p>
    <w:p w14:paraId="26BE9C81" w14:textId="77777777" w:rsidR="00DC3B2B" w:rsidRPr="00365A09" w:rsidRDefault="00DC3B2B" w:rsidP="00DC3B2B">
      <w:pPr>
        <w:rPr>
          <w:rFonts w:ascii="Courier New" w:hAnsi="Courier New" w:cs="Courier New"/>
        </w:rPr>
      </w:pPr>
    </w:p>
    <w:p w14:paraId="26BE9C82" w14:textId="77777777" w:rsidR="00DC3B2B" w:rsidRPr="00365A09" w:rsidRDefault="00DC3B2B" w:rsidP="00DC3B2B">
      <w:pPr>
        <w:rPr>
          <w:rFonts w:ascii="Courier New" w:hAnsi="Courier New" w:cs="Courier New"/>
        </w:rPr>
      </w:pPr>
      <w:r w:rsidRPr="00365A09">
        <w:rPr>
          <w:rFonts w:ascii="Courier New" w:hAnsi="Courier New" w:cs="Courier New"/>
        </w:rPr>
        <w:t xml:space="preserve">    IF l_req_id&gt; 0 THEN</w:t>
      </w:r>
    </w:p>
    <w:p w14:paraId="26BE9C83" w14:textId="77777777" w:rsidR="00DC3B2B" w:rsidRPr="00365A09" w:rsidRDefault="00DC3B2B" w:rsidP="00DC3B2B">
      <w:pPr>
        <w:rPr>
          <w:rFonts w:ascii="Courier New" w:hAnsi="Courier New" w:cs="Courier New"/>
        </w:rPr>
      </w:pPr>
      <w:r w:rsidRPr="00365A09">
        <w:rPr>
          <w:rFonts w:ascii="Courier New" w:hAnsi="Courier New" w:cs="Courier New"/>
        </w:rPr>
        <w:t xml:space="preserve">        srw.message(20002, 'Submitted request_id ' || l_req_id);</w:t>
      </w:r>
    </w:p>
    <w:p w14:paraId="26BE9C84" w14:textId="77777777" w:rsidR="00DC3B2B" w:rsidRPr="00365A09" w:rsidRDefault="00DC3B2B" w:rsidP="00DC3B2B">
      <w:pPr>
        <w:rPr>
          <w:rFonts w:ascii="Courier New" w:hAnsi="Courier New" w:cs="Courier New"/>
        </w:rPr>
      </w:pPr>
      <w:r w:rsidRPr="00365A09">
        <w:rPr>
          <w:rFonts w:ascii="Courier New" w:hAnsi="Courier New" w:cs="Courier New"/>
        </w:rPr>
        <w:t xml:space="preserve">        COMMIT;</w:t>
      </w:r>
    </w:p>
    <w:p w14:paraId="26BE9C85" w14:textId="77777777" w:rsidR="00DC3B2B" w:rsidRPr="00365A09" w:rsidRDefault="00DC3B2B" w:rsidP="00DC3B2B">
      <w:pPr>
        <w:rPr>
          <w:rFonts w:ascii="Courier New" w:hAnsi="Courier New" w:cs="Courier New"/>
        </w:rPr>
      </w:pPr>
      <w:r w:rsidRPr="00365A09">
        <w:rPr>
          <w:rFonts w:ascii="Courier New" w:hAnsi="Courier New" w:cs="Courier New"/>
        </w:rPr>
        <w:t xml:space="preserve">  ELSE</w:t>
      </w:r>
    </w:p>
    <w:p w14:paraId="26BE9C86" w14:textId="77777777" w:rsidR="00DC3B2B" w:rsidRPr="00365A09" w:rsidRDefault="00DC3B2B" w:rsidP="00DC3B2B">
      <w:pPr>
        <w:rPr>
          <w:rFonts w:ascii="Courier New" w:hAnsi="Courier New" w:cs="Courier New"/>
        </w:rPr>
      </w:pPr>
      <w:r w:rsidRPr="00365A09">
        <w:rPr>
          <w:rFonts w:ascii="Courier New" w:hAnsi="Courier New" w:cs="Courier New"/>
        </w:rPr>
        <w:t xml:space="preserve">        srw.message(20002, 'Failed to submit request');</w:t>
      </w:r>
    </w:p>
    <w:p w14:paraId="26BE9C87" w14:textId="77777777" w:rsidR="00DC3B2B" w:rsidRPr="00365A09" w:rsidRDefault="00DC3B2B" w:rsidP="00DC3B2B">
      <w:pPr>
        <w:rPr>
          <w:rFonts w:ascii="Courier New" w:hAnsi="Courier New" w:cs="Courier New"/>
        </w:rPr>
      </w:pPr>
      <w:r w:rsidRPr="00365A09">
        <w:rPr>
          <w:rFonts w:ascii="Courier New" w:hAnsi="Courier New" w:cs="Courier New"/>
        </w:rPr>
        <w:t xml:space="preserve">  END IF; </w:t>
      </w:r>
    </w:p>
    <w:p w14:paraId="26BE9C88" w14:textId="77777777" w:rsidR="00DC3B2B" w:rsidRPr="00365A09" w:rsidRDefault="00DC3B2B" w:rsidP="00DC3B2B">
      <w:pPr>
        <w:rPr>
          <w:rFonts w:ascii="Courier New" w:hAnsi="Courier New" w:cs="Courier New"/>
        </w:rPr>
      </w:pPr>
      <w:r w:rsidRPr="00365A09">
        <w:rPr>
          <w:rFonts w:ascii="Courier New" w:hAnsi="Courier New" w:cs="Courier New"/>
        </w:rPr>
        <w:t>END IF;</w:t>
      </w:r>
    </w:p>
    <w:p w14:paraId="26BE9C89" w14:textId="77777777" w:rsidR="00DC3B2B" w:rsidRPr="00365A09" w:rsidRDefault="00DC3B2B" w:rsidP="00F07927">
      <w:pPr>
        <w:numPr>
          <w:ilvl w:val="2"/>
          <w:numId w:val="14"/>
        </w:numPr>
        <w:rPr>
          <w:rFonts w:ascii="Courier New" w:hAnsi="Courier New" w:cs="Courier New"/>
        </w:rPr>
      </w:pPr>
      <w:r w:rsidRPr="00365A09">
        <w:rPr>
          <w:rFonts w:ascii="Courier New" w:hAnsi="Courier New" w:cs="Courier New"/>
        </w:rPr>
        <w:t xml:space="preserve">End of code for CR-103b </w:t>
      </w:r>
    </w:p>
    <w:p w14:paraId="26BE9C8A" w14:textId="77777777" w:rsidR="00DC3B2B" w:rsidRDefault="00DC3B2B" w:rsidP="00DC3B2B">
      <w:pPr>
        <w:rPr>
          <w:rFonts w:ascii="Courier New" w:hAnsi="Courier New" w:cs="Courier New"/>
          <w:sz w:val="20"/>
          <w:szCs w:val="20"/>
        </w:rPr>
      </w:pPr>
    </w:p>
    <w:p w14:paraId="26BE9C8B" w14:textId="77777777" w:rsidR="00DC3B2B" w:rsidRPr="00365A09" w:rsidRDefault="00DC3B2B" w:rsidP="00F07927">
      <w:pPr>
        <w:numPr>
          <w:ilvl w:val="0"/>
          <w:numId w:val="17"/>
        </w:numPr>
        <w:rPr>
          <w:rFonts w:cs="Arial"/>
        </w:rPr>
      </w:pPr>
      <w:r w:rsidRPr="00365A09">
        <w:rPr>
          <w:rFonts w:cs="Arial"/>
          <w:b/>
        </w:rPr>
        <w:t>OTC -113 -</w:t>
      </w:r>
      <w:r w:rsidRPr="00365A09">
        <w:rPr>
          <w:rFonts w:cs="Arial"/>
          <w:b/>
          <w:color w:val="FF0000"/>
        </w:rPr>
        <w:t xml:space="preserve"> </w:t>
      </w:r>
      <w:r w:rsidRPr="00365A09">
        <w:rPr>
          <w:rFonts w:cs="Arial"/>
        </w:rPr>
        <w:t>The invoice print template is to be modified to include the Legal Justification Message from the Tax Rate Code in Oracle E-Business Tax in the invoice footer. The customer VAT number should also be added which is now held in the customers Tax Profile as the customer is liable to pay the tax via the reverse charge process.</w:t>
      </w:r>
    </w:p>
    <w:p w14:paraId="26BE9C8C" w14:textId="77777777" w:rsidR="00DC3B2B" w:rsidRPr="00365A09" w:rsidRDefault="00DC3B2B" w:rsidP="00DC3B2B">
      <w:pPr>
        <w:spacing w:before="100" w:beforeAutospacing="1" w:after="100" w:afterAutospacing="1"/>
        <w:ind w:left="720" w:firstLine="360"/>
        <w:rPr>
          <w:rFonts w:cs="Arial"/>
          <w:b/>
          <w:color w:val="FF0000"/>
        </w:rPr>
      </w:pPr>
      <w:r w:rsidRPr="00365A09">
        <w:rPr>
          <w:rFonts w:cs="Arial"/>
        </w:rPr>
        <w:t>Modified template and rdf to display legal justification message from tax rate code and    customer VAT number also added to templates</w:t>
      </w:r>
      <w:r w:rsidRPr="00365A09">
        <w:rPr>
          <w:rFonts w:cs="Arial"/>
          <w:b/>
          <w:color w:val="FF0000"/>
        </w:rPr>
        <w:t xml:space="preserve"> </w:t>
      </w:r>
    </w:p>
    <w:p w14:paraId="26BE9C8D" w14:textId="77777777" w:rsidR="00DC3B2B" w:rsidRPr="00365A09" w:rsidRDefault="00DC3B2B" w:rsidP="00F07927">
      <w:pPr>
        <w:numPr>
          <w:ilvl w:val="0"/>
          <w:numId w:val="17"/>
        </w:numPr>
      </w:pPr>
      <w:r w:rsidRPr="00365A09">
        <w:rPr>
          <w:rFonts w:cs="Arial"/>
          <w:b/>
        </w:rPr>
        <w:t>OTC-106 -</w:t>
      </w:r>
      <w:r w:rsidRPr="00365A09">
        <w:rPr>
          <w:rFonts w:cs="Arial"/>
          <w:b/>
          <w:color w:val="FF0000"/>
        </w:rPr>
        <w:t xml:space="preserve"> </w:t>
      </w:r>
      <w:r w:rsidRPr="00365A09">
        <w:t>Display the different quantities by lot on the invoice when the shipment was done picking the same product from different lots</w:t>
      </w:r>
    </w:p>
    <w:p w14:paraId="26BE9C8E" w14:textId="77777777" w:rsidR="00DC3B2B" w:rsidRPr="00365A09" w:rsidRDefault="00DC3B2B" w:rsidP="00DC3B2B">
      <w:pPr>
        <w:ind w:left="1080"/>
        <w:rPr>
          <w:rFonts w:cs="Arial"/>
        </w:rPr>
      </w:pPr>
      <w:r w:rsidRPr="00365A09">
        <w:rPr>
          <w:rFonts w:cs="Arial"/>
        </w:rPr>
        <w:t xml:space="preserve">Modified ITALY rtf template for lot and expiration date columns xml tags and split by lot quantity logic applied to ITALY country. Split by lot quantity logic code already added under CR-103B </w:t>
      </w:r>
    </w:p>
    <w:p w14:paraId="26BE9C8F" w14:textId="77777777" w:rsidR="00DC3B2B" w:rsidRPr="00365A09" w:rsidRDefault="00DC3B2B" w:rsidP="00F07927">
      <w:pPr>
        <w:numPr>
          <w:ilvl w:val="0"/>
          <w:numId w:val="17"/>
        </w:numPr>
        <w:rPr>
          <w:rFonts w:cs="Arial"/>
          <w:b/>
        </w:rPr>
      </w:pPr>
      <w:r w:rsidRPr="00365A09">
        <w:rPr>
          <w:rFonts w:cs="Arial"/>
          <w:b/>
        </w:rPr>
        <w:t xml:space="preserve">OTC -74 – </w:t>
      </w:r>
    </w:p>
    <w:p w14:paraId="26BE9C90" w14:textId="77777777" w:rsidR="00DC3B2B" w:rsidRPr="00365A09" w:rsidRDefault="00DC3B2B" w:rsidP="00DC3B2B">
      <w:pPr>
        <w:ind w:left="720"/>
      </w:pPr>
      <w:r w:rsidRPr="00365A09">
        <w:t>Currently discounts and surcharges applied on Orders are combined into single line and shows net amount on the Invoice document. We need to display separate line from the gross amount, and show the discounts on a separate line on the invoice below the WAC price</w:t>
      </w:r>
    </w:p>
    <w:p w14:paraId="26BE9C91" w14:textId="77777777" w:rsidR="00DC3B2B" w:rsidRPr="00365A09" w:rsidRDefault="00DC3B2B" w:rsidP="00DC3B2B">
      <w:r w:rsidRPr="00365A09">
        <w:t xml:space="preserve">            Gilead charges tax for state of Minnesota for Letairis and Cayston and that also should  appear as a separate line on invoice document.</w:t>
      </w:r>
    </w:p>
    <w:p w14:paraId="26BE9C92" w14:textId="77777777" w:rsidR="00DC3B2B" w:rsidRPr="00365A09" w:rsidRDefault="00DC3B2B" w:rsidP="00DC3B2B">
      <w:r w:rsidRPr="00365A09">
        <w:t>We are displaying discount name and discount value in separate line. If we have discount amount more than ‘0’ and discount percenatage is not null we are displaying line net amount. This information will display after discount lines. Below code is used to get discount lines under G_LINES query in RDF.</w:t>
      </w:r>
    </w:p>
    <w:p w14:paraId="26BE9C93" w14:textId="77777777" w:rsidR="00DC3B2B" w:rsidRDefault="00DC3B2B" w:rsidP="00DC3B2B"/>
    <w:p w14:paraId="26BE9C94" w14:textId="77777777" w:rsidR="00DC3B2B" w:rsidRPr="00365A09" w:rsidRDefault="00DC3B2B" w:rsidP="00DC3B2B">
      <w:pPr>
        <w:rPr>
          <w:rFonts w:ascii="Courier New" w:hAnsi="Courier New" w:cs="Courier New"/>
        </w:rPr>
      </w:pPr>
      <w:r w:rsidRPr="00365A09">
        <w:rPr>
          <w:rFonts w:ascii="Courier New" w:hAnsi="Courier New" w:cs="Courier New"/>
        </w:rPr>
        <w:t xml:space="preserve">SELECT  opa.adjusted_amount line_discount, </w:t>
      </w:r>
    </w:p>
    <w:p w14:paraId="26BE9C95" w14:textId="77777777" w:rsidR="00DC3B2B" w:rsidRPr="00365A09" w:rsidRDefault="00DC3B2B" w:rsidP="00DC3B2B">
      <w:pPr>
        <w:rPr>
          <w:rFonts w:ascii="Courier New" w:hAnsi="Courier New" w:cs="Courier New"/>
        </w:rPr>
      </w:pPr>
      <w:r w:rsidRPr="00365A09">
        <w:rPr>
          <w:rFonts w:ascii="Courier New" w:hAnsi="Courier New" w:cs="Courier New"/>
        </w:rPr>
        <w:t xml:space="preserve">opa.operand, </w:t>
      </w:r>
    </w:p>
    <w:p w14:paraId="26BE9C96" w14:textId="77777777" w:rsidR="00DC3B2B" w:rsidRPr="00365A09" w:rsidRDefault="00DC3B2B" w:rsidP="00DC3B2B">
      <w:pPr>
        <w:rPr>
          <w:rFonts w:ascii="Courier New" w:hAnsi="Courier New" w:cs="Courier New"/>
        </w:rPr>
      </w:pPr>
      <w:r w:rsidRPr="00365A09">
        <w:rPr>
          <w:rFonts w:ascii="Courier New" w:hAnsi="Courier New" w:cs="Courier New"/>
        </w:rPr>
        <w:t>qsl.NAME discount_name,</w:t>
      </w:r>
    </w:p>
    <w:p w14:paraId="26BE9C97" w14:textId="77777777" w:rsidR="00DC3B2B" w:rsidRPr="00365A09" w:rsidRDefault="00DC3B2B" w:rsidP="00DC3B2B">
      <w:pPr>
        <w:rPr>
          <w:rFonts w:ascii="Courier New" w:hAnsi="Courier New" w:cs="Courier New"/>
        </w:rPr>
      </w:pPr>
      <w:r w:rsidRPr="00365A09">
        <w:rPr>
          <w:rFonts w:ascii="Courier New" w:hAnsi="Courier New" w:cs="Courier New"/>
        </w:rPr>
        <w:t>opa.line_id,</w:t>
      </w:r>
    </w:p>
    <w:p w14:paraId="26BE9C98" w14:textId="77777777" w:rsidR="00DC3B2B" w:rsidRPr="00365A09" w:rsidRDefault="00DC3B2B" w:rsidP="00DC3B2B">
      <w:pPr>
        <w:rPr>
          <w:rFonts w:ascii="Courier New" w:hAnsi="Courier New" w:cs="Courier New"/>
        </w:rPr>
      </w:pPr>
      <w:r w:rsidRPr="00365A09">
        <w:rPr>
          <w:rFonts w:ascii="Courier New" w:hAnsi="Courier New" w:cs="Courier New"/>
        </w:rPr>
        <w:t>opa.list_line_id,</w:t>
      </w:r>
    </w:p>
    <w:p w14:paraId="26BE9C99" w14:textId="77777777" w:rsidR="00DC3B2B" w:rsidRPr="00365A09" w:rsidRDefault="00DC3B2B" w:rsidP="00DC3B2B">
      <w:pPr>
        <w:rPr>
          <w:rFonts w:ascii="Courier New" w:hAnsi="Courier New" w:cs="Courier New"/>
        </w:rPr>
      </w:pPr>
      <w:r w:rsidRPr="00365A09">
        <w:rPr>
          <w:rFonts w:ascii="Courier New" w:hAnsi="Courier New" w:cs="Courier New"/>
        </w:rPr>
        <w:t>opa.pricing_group_sequence,</w:t>
      </w:r>
    </w:p>
    <w:p w14:paraId="26BE9C9A" w14:textId="77777777" w:rsidR="00DC3B2B" w:rsidRPr="00365A09" w:rsidRDefault="00DC3B2B" w:rsidP="00DC3B2B">
      <w:pPr>
        <w:rPr>
          <w:rFonts w:ascii="Courier New" w:hAnsi="Courier New" w:cs="Courier New"/>
        </w:rPr>
      </w:pPr>
      <w:r w:rsidRPr="00365A09">
        <w:rPr>
          <w:rFonts w:ascii="Courier New" w:hAnsi="Courier New" w:cs="Courier New"/>
        </w:rPr>
        <w:t>opa.arithmetic_operator</w:t>
      </w:r>
    </w:p>
    <w:p w14:paraId="26BE9C9B" w14:textId="77777777" w:rsidR="00DC3B2B" w:rsidRPr="00365A09" w:rsidRDefault="00DC3B2B" w:rsidP="00DC3B2B">
      <w:pPr>
        <w:rPr>
          <w:rFonts w:ascii="Courier New" w:hAnsi="Courier New" w:cs="Courier New"/>
        </w:rPr>
      </w:pPr>
      <w:r w:rsidRPr="00365A09">
        <w:rPr>
          <w:rFonts w:ascii="Courier New" w:hAnsi="Courier New" w:cs="Courier New"/>
        </w:rPr>
        <w:t>FROM oe_price_adjustments opa, qp_secu_list_headers_vl qsl</w:t>
      </w:r>
    </w:p>
    <w:p w14:paraId="26BE9C9C" w14:textId="77777777" w:rsidR="00DC3B2B" w:rsidRPr="00365A09" w:rsidRDefault="00DC3B2B" w:rsidP="00DC3B2B">
      <w:pPr>
        <w:rPr>
          <w:rFonts w:ascii="Courier New" w:hAnsi="Courier New" w:cs="Courier New"/>
        </w:rPr>
      </w:pPr>
      <w:r w:rsidRPr="00365A09">
        <w:rPr>
          <w:rFonts w:ascii="Courier New" w:hAnsi="Courier New" w:cs="Courier New"/>
        </w:rPr>
        <w:t xml:space="preserve">WHERE opa.list_header_id=qsl.list_header_id </w:t>
      </w:r>
    </w:p>
    <w:p w14:paraId="26BE9C9D" w14:textId="77777777" w:rsidR="00DC3B2B" w:rsidRPr="00365A09" w:rsidRDefault="00DC3B2B" w:rsidP="00DC3B2B">
      <w:pPr>
        <w:rPr>
          <w:rFonts w:ascii="Courier New" w:hAnsi="Courier New" w:cs="Courier New"/>
        </w:rPr>
      </w:pPr>
      <w:r w:rsidRPr="00365A09">
        <w:rPr>
          <w:rFonts w:ascii="Courier New" w:hAnsi="Courier New" w:cs="Courier New"/>
        </w:rPr>
        <w:t>AND opa.list_line_type_code IN ('DIS' ,'SUR')</w:t>
      </w:r>
    </w:p>
    <w:p w14:paraId="26BE9C9E" w14:textId="77777777" w:rsidR="00DC3B2B" w:rsidRPr="00365A09" w:rsidRDefault="00DC3B2B" w:rsidP="00DC3B2B">
      <w:pPr>
        <w:rPr>
          <w:rFonts w:ascii="Courier New" w:hAnsi="Courier New" w:cs="Courier New"/>
        </w:rPr>
      </w:pPr>
      <w:r w:rsidRPr="00365A09">
        <w:rPr>
          <w:rFonts w:ascii="Courier New" w:hAnsi="Courier New" w:cs="Courier New"/>
        </w:rPr>
        <w:t xml:space="preserve"> AND opa.line_id=:line_so_line_id</w:t>
      </w:r>
    </w:p>
    <w:p w14:paraId="26BE9C9F" w14:textId="77777777" w:rsidR="00DC3B2B" w:rsidRPr="00365A09" w:rsidRDefault="00DC3B2B" w:rsidP="00DC3B2B">
      <w:pPr>
        <w:rPr>
          <w:rFonts w:ascii="Courier New" w:hAnsi="Courier New" w:cs="Courier New"/>
        </w:rPr>
      </w:pPr>
      <w:r w:rsidRPr="00365A09">
        <w:rPr>
          <w:rFonts w:ascii="Courier New" w:hAnsi="Courier New" w:cs="Courier New"/>
        </w:rPr>
        <w:t xml:space="preserve"> AND opa.header_id=:c_order_header_id</w:t>
      </w:r>
    </w:p>
    <w:p w14:paraId="26BE9CA0" w14:textId="77777777" w:rsidR="00DC3B2B" w:rsidRPr="00365A09" w:rsidRDefault="00DC3B2B" w:rsidP="00DC3B2B">
      <w:pPr>
        <w:rPr>
          <w:rFonts w:ascii="Courier New" w:hAnsi="Courier New" w:cs="Courier New"/>
        </w:rPr>
      </w:pPr>
      <w:r w:rsidRPr="00365A09">
        <w:rPr>
          <w:rFonts w:ascii="Courier New" w:hAnsi="Courier New" w:cs="Courier New"/>
        </w:rPr>
        <w:t xml:space="preserve"> AND NVL(opa.applied_flag,'N')='Y'</w:t>
      </w:r>
    </w:p>
    <w:p w14:paraId="26BE9CA1" w14:textId="77777777" w:rsidR="00DC3B2B" w:rsidRPr="00365A09" w:rsidRDefault="00DC3B2B" w:rsidP="00DC3B2B">
      <w:pPr>
        <w:rPr>
          <w:rFonts w:ascii="Courier New" w:hAnsi="Courier New" w:cs="Courier New"/>
        </w:rPr>
      </w:pPr>
      <w:r w:rsidRPr="00365A09">
        <w:rPr>
          <w:rFonts w:ascii="Courier New" w:hAnsi="Courier New" w:cs="Courier New"/>
        </w:rPr>
        <w:lastRenderedPageBreak/>
        <w:t xml:space="preserve"> AND NVL(opa.accrual_flag,'N')='N'</w:t>
      </w:r>
    </w:p>
    <w:p w14:paraId="26BE9CA2" w14:textId="77777777" w:rsidR="00DC3B2B" w:rsidRPr="00365A09" w:rsidRDefault="00DC3B2B" w:rsidP="00DC3B2B">
      <w:pPr>
        <w:rPr>
          <w:rFonts w:ascii="Courier New" w:hAnsi="Courier New" w:cs="Courier New"/>
        </w:rPr>
      </w:pPr>
      <w:r w:rsidRPr="00365A09">
        <w:rPr>
          <w:rFonts w:ascii="Courier New" w:hAnsi="Courier New" w:cs="Courier New"/>
        </w:rPr>
        <w:t xml:space="preserve">order by opa.pricing_group_sequence </w:t>
      </w:r>
    </w:p>
    <w:p w14:paraId="26BE9CA3" w14:textId="77777777" w:rsidR="00DC3B2B" w:rsidRPr="00365A09" w:rsidRDefault="00DC3B2B" w:rsidP="00DC3B2B">
      <w:pPr>
        <w:rPr>
          <w:rFonts w:ascii="Courier New" w:hAnsi="Courier New" w:cs="Courier New"/>
        </w:rPr>
      </w:pPr>
    </w:p>
    <w:p w14:paraId="26BE9CA4" w14:textId="77777777" w:rsidR="00DC3B2B" w:rsidRPr="00365A09" w:rsidRDefault="00DC3B2B" w:rsidP="00DC3B2B">
      <w:pPr>
        <w:rPr>
          <w:rFonts w:ascii="Courier New" w:hAnsi="Courier New" w:cs="Courier New"/>
        </w:rPr>
      </w:pPr>
      <w:r w:rsidRPr="00365A09">
        <w:rPr>
          <w:rFonts w:ascii="Courier New" w:hAnsi="Courier New" w:cs="Courier New"/>
        </w:rPr>
        <w:t xml:space="preserve">As part of this CR we have added tax lines by using below code. Added two formula columns (CF_TAX_AMT1 and CF_TAX_DESC) to this group for currency format purpose. </w:t>
      </w:r>
    </w:p>
    <w:p w14:paraId="26BE9CA5" w14:textId="77777777" w:rsidR="00DC3B2B" w:rsidRPr="00365A09" w:rsidRDefault="00DC3B2B" w:rsidP="00DC3B2B">
      <w:pPr>
        <w:rPr>
          <w:rFonts w:ascii="Courier New" w:hAnsi="Courier New" w:cs="Courier New"/>
        </w:rPr>
      </w:pPr>
      <w:r w:rsidRPr="00365A09">
        <w:rPr>
          <w:rFonts w:ascii="Courier New" w:hAnsi="Courier New" w:cs="Courier New"/>
        </w:rPr>
        <w:t>SELECT  tax_rate_code,</w:t>
      </w:r>
    </w:p>
    <w:p w14:paraId="26BE9CA6" w14:textId="77777777" w:rsidR="00DC3B2B" w:rsidRPr="00365A09" w:rsidRDefault="00DC3B2B" w:rsidP="00DC3B2B">
      <w:pPr>
        <w:rPr>
          <w:rFonts w:ascii="Courier New" w:hAnsi="Courier New" w:cs="Courier New"/>
        </w:rPr>
      </w:pPr>
      <w:r w:rsidRPr="00365A09">
        <w:rPr>
          <w:rFonts w:ascii="Courier New" w:hAnsi="Courier New" w:cs="Courier New"/>
        </w:rPr>
        <w:t>trx_line_id link_to_cust_trx_line_id,</w:t>
      </w:r>
    </w:p>
    <w:p w14:paraId="26BE9CA7" w14:textId="77777777" w:rsidR="00DC3B2B" w:rsidRPr="00365A09" w:rsidRDefault="00DC3B2B" w:rsidP="00DC3B2B">
      <w:pPr>
        <w:rPr>
          <w:rFonts w:ascii="Courier New" w:hAnsi="Courier New" w:cs="Courier New"/>
        </w:rPr>
      </w:pPr>
      <w:r w:rsidRPr="00365A09">
        <w:rPr>
          <w:rFonts w:ascii="Courier New" w:hAnsi="Courier New" w:cs="Courier New"/>
        </w:rPr>
        <w:t>tax_rate tax_rate,</w:t>
      </w:r>
    </w:p>
    <w:p w14:paraId="26BE9CA8" w14:textId="77777777" w:rsidR="00DC3B2B" w:rsidRPr="00365A09" w:rsidRDefault="00DC3B2B" w:rsidP="00DC3B2B">
      <w:pPr>
        <w:rPr>
          <w:rFonts w:ascii="Courier New" w:hAnsi="Courier New" w:cs="Courier New"/>
        </w:rPr>
      </w:pPr>
      <w:r w:rsidRPr="00365A09">
        <w:rPr>
          <w:rFonts w:ascii="Courier New" w:hAnsi="Courier New" w:cs="Courier New"/>
        </w:rPr>
        <w:t>tax_amt</w:t>
      </w:r>
    </w:p>
    <w:p w14:paraId="26BE9CA9" w14:textId="77777777" w:rsidR="00DC3B2B" w:rsidRPr="00365A09" w:rsidRDefault="00DC3B2B" w:rsidP="00DC3B2B">
      <w:pPr>
        <w:rPr>
          <w:rFonts w:ascii="Courier New" w:hAnsi="Courier New" w:cs="Courier New"/>
        </w:rPr>
      </w:pPr>
      <w:r w:rsidRPr="00365A09">
        <w:rPr>
          <w:rFonts w:ascii="Courier New" w:hAnsi="Courier New" w:cs="Courier New"/>
        </w:rPr>
        <w:t xml:space="preserve">FROM zx_lines_v </w:t>
      </w:r>
    </w:p>
    <w:p w14:paraId="26BE9CAA" w14:textId="77777777" w:rsidR="00DC3B2B" w:rsidRPr="00365A09" w:rsidRDefault="00DC3B2B" w:rsidP="00DC3B2B">
      <w:pPr>
        <w:rPr>
          <w:rFonts w:ascii="Courier New" w:hAnsi="Courier New" w:cs="Courier New"/>
        </w:rPr>
      </w:pPr>
      <w:r w:rsidRPr="00365A09">
        <w:rPr>
          <w:rFonts w:ascii="Courier New" w:hAnsi="Courier New" w:cs="Courier New"/>
        </w:rPr>
        <w:t>WHERE trx_id =:customer_trx_id</w:t>
      </w:r>
    </w:p>
    <w:p w14:paraId="26BE9CAB" w14:textId="77777777" w:rsidR="00DC3B2B" w:rsidRPr="00365A09" w:rsidRDefault="00DC3B2B" w:rsidP="00DC3B2B">
      <w:pPr>
        <w:rPr>
          <w:rFonts w:ascii="Courier New" w:hAnsi="Courier New" w:cs="Courier New"/>
        </w:rPr>
      </w:pPr>
      <w:r w:rsidRPr="00365A09">
        <w:rPr>
          <w:rFonts w:ascii="Courier New" w:hAnsi="Courier New" w:cs="Courier New"/>
        </w:rPr>
        <w:t>AND trx_line_id=:line_customer_trx_line_id</w:t>
      </w:r>
    </w:p>
    <w:p w14:paraId="26BE9CAC" w14:textId="77777777" w:rsidR="00DC3B2B" w:rsidRPr="00365A09" w:rsidRDefault="00DC3B2B" w:rsidP="00DC3B2B">
      <w:pPr>
        <w:rPr>
          <w:rFonts w:ascii="Courier New" w:hAnsi="Courier New" w:cs="Courier New"/>
        </w:rPr>
      </w:pPr>
      <w:r w:rsidRPr="00365A09">
        <w:rPr>
          <w:rFonts w:ascii="Courier New" w:hAnsi="Courier New" w:cs="Courier New"/>
        </w:rPr>
        <w:t>AND tax_rate &gt;0</w:t>
      </w:r>
    </w:p>
    <w:p w14:paraId="26BE9CAD" w14:textId="77777777" w:rsidR="00DC3B2B" w:rsidRDefault="00DC3B2B" w:rsidP="00DC3B2B"/>
    <w:p w14:paraId="26BE9CAE" w14:textId="77777777" w:rsidR="00DC3B2B" w:rsidRPr="00890B56" w:rsidRDefault="00DC3B2B" w:rsidP="00F07927">
      <w:pPr>
        <w:numPr>
          <w:ilvl w:val="0"/>
          <w:numId w:val="17"/>
        </w:numPr>
        <w:rPr>
          <w:b/>
        </w:rPr>
      </w:pPr>
      <w:r w:rsidRPr="00890B56">
        <w:rPr>
          <w:b/>
        </w:rPr>
        <w:t>OTC-26</w:t>
      </w:r>
    </w:p>
    <w:p w14:paraId="26BE9CAF" w14:textId="77777777" w:rsidR="00DC3B2B" w:rsidRDefault="00DC3B2B" w:rsidP="00DC3B2B">
      <w:pPr>
        <w:ind w:left="720"/>
      </w:pPr>
      <w:r w:rsidRPr="00423469">
        <w:rPr>
          <w:b/>
          <w:u w:val="single"/>
        </w:rPr>
        <w:t>Description:</w:t>
      </w:r>
      <w:r>
        <w:rPr>
          <w:b/>
          <w:u w:val="single"/>
        </w:rPr>
        <w:t xml:space="preserve"> </w:t>
      </w:r>
      <w:r w:rsidRPr="00423469">
        <w:t xml:space="preserve">Several European Countries need to show a breakdown of tax by tax code on their Customer invoices. The correct format provided by Oracle is 'European Tax Format'. 'Itemize and Sum' may also be acceptable. Customer Profiles currently set to 'Total Tax Only' -Need to modify current invoice program to allow for 2 or more tax summary lines at the footer.       </w:t>
      </w:r>
    </w:p>
    <w:p w14:paraId="26BE9CB0" w14:textId="77777777" w:rsidR="00DC3B2B" w:rsidRDefault="00DC3B2B" w:rsidP="00DC3B2B">
      <w:pPr>
        <w:ind w:left="720"/>
        <w:rPr>
          <w:b/>
          <w:color w:val="FF0000"/>
        </w:rPr>
      </w:pPr>
    </w:p>
    <w:p w14:paraId="26BE9CB1" w14:textId="77777777" w:rsidR="00DC3B2B" w:rsidRPr="00423469" w:rsidRDefault="00DC3B2B" w:rsidP="00DC3B2B">
      <w:pPr>
        <w:ind w:left="720"/>
      </w:pPr>
      <w:r w:rsidRPr="00423469">
        <w:t>Added below quer</w:t>
      </w:r>
      <w:r>
        <w:t>y to satisfy above requirement</w:t>
      </w:r>
    </w:p>
    <w:p w14:paraId="26BE9CB2" w14:textId="77777777" w:rsidR="00DC3B2B" w:rsidRPr="00423469" w:rsidRDefault="00DC3B2B" w:rsidP="00DC3B2B">
      <w:pPr>
        <w:ind w:left="720"/>
      </w:pPr>
    </w:p>
    <w:p w14:paraId="26BE9CB3" w14:textId="77777777" w:rsidR="00DC3B2B" w:rsidRPr="006F20EA" w:rsidRDefault="00DC3B2B" w:rsidP="00DC3B2B">
      <w:pPr>
        <w:ind w:left="720"/>
        <w:rPr>
          <w:rFonts w:ascii="Courier New" w:hAnsi="Courier New" w:cs="Courier New"/>
        </w:rPr>
      </w:pPr>
      <w:r w:rsidRPr="006F20EA">
        <w:rPr>
          <w:rFonts w:ascii="Courier New" w:hAnsi="Courier New" w:cs="Courier New"/>
        </w:rPr>
        <w:t>SELECT  tax_rate_code,</w:t>
      </w:r>
    </w:p>
    <w:p w14:paraId="26BE9CB4" w14:textId="77777777" w:rsidR="00DC3B2B" w:rsidRPr="006F20EA" w:rsidRDefault="00DC3B2B" w:rsidP="00DC3B2B">
      <w:pPr>
        <w:ind w:left="720"/>
        <w:rPr>
          <w:rFonts w:ascii="Courier New" w:hAnsi="Courier New" w:cs="Courier New"/>
        </w:rPr>
      </w:pPr>
      <w:r w:rsidRPr="006F20EA">
        <w:rPr>
          <w:rFonts w:ascii="Courier New" w:hAnsi="Courier New" w:cs="Courier New"/>
        </w:rPr>
        <w:t>tax_rate tax_rate,</w:t>
      </w:r>
    </w:p>
    <w:p w14:paraId="26BE9CB5" w14:textId="77777777" w:rsidR="00DC3B2B" w:rsidRPr="006F20EA" w:rsidRDefault="00DC3B2B" w:rsidP="00DC3B2B">
      <w:pPr>
        <w:ind w:left="720"/>
        <w:rPr>
          <w:rFonts w:ascii="Courier New" w:hAnsi="Courier New" w:cs="Courier New"/>
        </w:rPr>
      </w:pPr>
      <w:r w:rsidRPr="006F20EA">
        <w:rPr>
          <w:rFonts w:ascii="Courier New" w:hAnsi="Courier New" w:cs="Courier New"/>
        </w:rPr>
        <w:t>sum(tax_amt) tax_amount,</w:t>
      </w:r>
    </w:p>
    <w:p w14:paraId="26BE9CB6" w14:textId="77777777" w:rsidR="00DC3B2B" w:rsidRPr="006F20EA" w:rsidRDefault="00DC3B2B" w:rsidP="00DC3B2B">
      <w:pPr>
        <w:ind w:left="720"/>
        <w:rPr>
          <w:rFonts w:ascii="Courier New" w:hAnsi="Courier New" w:cs="Courier New"/>
        </w:rPr>
      </w:pPr>
      <w:r w:rsidRPr="006F20EA">
        <w:rPr>
          <w:rFonts w:ascii="Courier New" w:hAnsi="Courier New" w:cs="Courier New"/>
        </w:rPr>
        <w:t xml:space="preserve">SUM(unrounded_taxable_amt) taxable_amt,SUM(unrounded_tax_amt) tax_amt </w:t>
      </w:r>
    </w:p>
    <w:p w14:paraId="26BE9CB7" w14:textId="77777777" w:rsidR="00DC3B2B" w:rsidRPr="006F20EA" w:rsidRDefault="00DC3B2B" w:rsidP="00DC3B2B">
      <w:pPr>
        <w:ind w:left="720"/>
        <w:rPr>
          <w:rFonts w:ascii="Courier New" w:hAnsi="Courier New" w:cs="Courier New"/>
        </w:rPr>
      </w:pPr>
      <w:r w:rsidRPr="006F20EA">
        <w:rPr>
          <w:rFonts w:ascii="Courier New" w:hAnsi="Courier New" w:cs="Courier New"/>
        </w:rPr>
        <w:t xml:space="preserve">FROM zx_lines </w:t>
      </w:r>
    </w:p>
    <w:p w14:paraId="26BE9CB8" w14:textId="77777777" w:rsidR="00DC3B2B" w:rsidRPr="006F20EA" w:rsidRDefault="00DC3B2B" w:rsidP="00DC3B2B">
      <w:pPr>
        <w:ind w:left="720"/>
        <w:rPr>
          <w:rFonts w:ascii="Courier New" w:hAnsi="Courier New" w:cs="Courier New"/>
        </w:rPr>
      </w:pPr>
      <w:r w:rsidRPr="006F20EA">
        <w:rPr>
          <w:rFonts w:ascii="Courier New" w:hAnsi="Courier New" w:cs="Courier New"/>
        </w:rPr>
        <w:t>WHERE trx_id =:customer_trx_id</w:t>
      </w:r>
    </w:p>
    <w:p w14:paraId="26BE9CB9" w14:textId="77777777" w:rsidR="00DC3B2B" w:rsidRPr="006F20EA" w:rsidRDefault="00DC3B2B" w:rsidP="00DC3B2B">
      <w:pPr>
        <w:ind w:left="720"/>
        <w:rPr>
          <w:rFonts w:ascii="Courier New" w:hAnsi="Courier New" w:cs="Courier New"/>
        </w:rPr>
      </w:pPr>
      <w:r w:rsidRPr="006F20EA">
        <w:rPr>
          <w:rFonts w:ascii="Courier New" w:hAnsi="Courier New" w:cs="Courier New"/>
        </w:rPr>
        <w:t>AND tax_rate &gt;0</w:t>
      </w:r>
    </w:p>
    <w:p w14:paraId="26BE9CBA" w14:textId="77777777" w:rsidR="00DC3B2B" w:rsidRPr="006F20EA" w:rsidRDefault="00DC3B2B" w:rsidP="00DC3B2B">
      <w:pPr>
        <w:ind w:left="720"/>
        <w:rPr>
          <w:rFonts w:ascii="Courier New" w:hAnsi="Courier New" w:cs="Courier New"/>
        </w:rPr>
      </w:pPr>
      <w:r w:rsidRPr="006F20EA">
        <w:rPr>
          <w:rFonts w:ascii="Courier New" w:hAnsi="Courier New" w:cs="Courier New"/>
        </w:rPr>
        <w:t xml:space="preserve">GROUP BY </w:t>
      </w:r>
    </w:p>
    <w:p w14:paraId="26BE9CBB" w14:textId="77777777" w:rsidR="00DC3B2B" w:rsidRPr="006F20EA" w:rsidRDefault="00DC3B2B" w:rsidP="00DC3B2B">
      <w:pPr>
        <w:ind w:left="720"/>
        <w:rPr>
          <w:rFonts w:ascii="Courier New" w:hAnsi="Courier New" w:cs="Courier New"/>
        </w:rPr>
      </w:pPr>
      <w:r w:rsidRPr="006F20EA">
        <w:rPr>
          <w:rFonts w:ascii="Courier New" w:hAnsi="Courier New" w:cs="Courier New"/>
        </w:rPr>
        <w:t>tax_rate_code,</w:t>
      </w:r>
    </w:p>
    <w:p w14:paraId="26BE9CBC" w14:textId="77777777" w:rsidR="00DC3B2B" w:rsidRPr="006F20EA" w:rsidRDefault="00DC3B2B" w:rsidP="00DC3B2B">
      <w:pPr>
        <w:ind w:left="720"/>
        <w:rPr>
          <w:rFonts w:ascii="Courier New" w:hAnsi="Courier New" w:cs="Courier New"/>
        </w:rPr>
      </w:pPr>
      <w:r w:rsidRPr="006F20EA">
        <w:rPr>
          <w:rFonts w:ascii="Courier New" w:hAnsi="Courier New" w:cs="Courier New"/>
        </w:rPr>
        <w:t>tax_rate</w:t>
      </w:r>
    </w:p>
    <w:p w14:paraId="26BE9CBD" w14:textId="77777777" w:rsidR="00DC3B2B" w:rsidRDefault="00DC3B2B" w:rsidP="00DC3B2B">
      <w:pPr>
        <w:rPr>
          <w:rFonts w:cs="Arial"/>
          <w:sz w:val="20"/>
          <w:szCs w:val="20"/>
          <w:lang w:eastAsia="ja-JP"/>
        </w:rPr>
      </w:pPr>
    </w:p>
    <w:p w14:paraId="26BE9CBE" w14:textId="77777777" w:rsidR="00DC3B2B" w:rsidRPr="00890B56" w:rsidRDefault="00DC3B2B" w:rsidP="00F07927">
      <w:pPr>
        <w:numPr>
          <w:ilvl w:val="0"/>
          <w:numId w:val="17"/>
        </w:numPr>
        <w:rPr>
          <w:rFonts w:cs="Arial"/>
          <w:b/>
          <w:sz w:val="20"/>
          <w:szCs w:val="20"/>
          <w:lang w:eastAsia="ja-JP"/>
        </w:rPr>
      </w:pPr>
      <w:r w:rsidRPr="00890B56">
        <w:rPr>
          <w:rFonts w:cs="Arial"/>
          <w:b/>
          <w:sz w:val="20"/>
          <w:szCs w:val="20"/>
          <w:lang w:eastAsia="ja-JP"/>
        </w:rPr>
        <w:t>CR 547</w:t>
      </w:r>
    </w:p>
    <w:p w14:paraId="26BE9CBF" w14:textId="77777777" w:rsidR="00DC3B2B" w:rsidRDefault="00DC3B2B" w:rsidP="00DC3B2B">
      <w:pPr>
        <w:rPr>
          <w:lang w:eastAsia="ja-JP"/>
        </w:rPr>
      </w:pPr>
      <w:r>
        <w:rPr>
          <w:lang w:eastAsia="ja-JP"/>
        </w:rPr>
        <w:t>A new invoice template for South Korea has been added. This template will be available for selection when users submit concurrent program “</w:t>
      </w:r>
      <w:r w:rsidRPr="009125D3">
        <w:rPr>
          <w:lang w:eastAsia="ja-JP"/>
        </w:rPr>
        <w:t>GIL Print Commercial Invoices-Standard(Print)</w:t>
      </w:r>
      <w:r>
        <w:rPr>
          <w:lang w:eastAsia="ja-JP"/>
        </w:rPr>
        <w:t xml:space="preserve">”. </w:t>
      </w:r>
    </w:p>
    <w:p w14:paraId="26BE9CC0" w14:textId="77777777" w:rsidR="00EC6FF6" w:rsidRDefault="00DC3B2B" w:rsidP="00DC3B2B">
      <w:pPr>
        <w:rPr>
          <w:b/>
          <w:lang w:eastAsia="ja-JP"/>
        </w:rPr>
      </w:pPr>
      <w:r w:rsidRPr="009125D3">
        <w:rPr>
          <w:b/>
          <w:lang w:eastAsia="ja-JP"/>
        </w:rPr>
        <w:object w:dxaOrig="1534" w:dyaOrig="993" w14:anchorId="26BEA956">
          <v:shape id="_x0000_i1030" type="#_x0000_t75" style="width:79pt;height:50pt" o:ole="">
            <v:imagedata r:id="rId23" o:title=""/>
          </v:shape>
          <o:OLEObject Type="Embed" ProgID="Word.Document.8" ShapeID="_x0000_i1030" DrawAspect="Icon" ObjectID="_1624407403" r:id="rId24">
            <o:FieldCodes>\s</o:FieldCodes>
          </o:OLEObject>
        </w:object>
      </w:r>
    </w:p>
    <w:p w14:paraId="26BE9CC1" w14:textId="77777777" w:rsidR="00DC3B2B" w:rsidRPr="003323D9" w:rsidDel="009125D3" w:rsidRDefault="00DC3B2B" w:rsidP="00DC3B2B">
      <w:pPr>
        <w:rPr>
          <w:lang w:eastAsia="ja-JP"/>
        </w:rPr>
      </w:pPr>
      <w:r w:rsidRPr="003323D9">
        <w:rPr>
          <w:lang w:eastAsia="ja-JP"/>
        </w:rPr>
        <w:t>Template details for South Korea: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DC3B2B" w:rsidRPr="004730A7" w14:paraId="26BE9CC4" w14:textId="77777777" w:rsidTr="006F20EA">
        <w:tc>
          <w:tcPr>
            <w:tcW w:w="4788" w:type="dxa"/>
            <w:shd w:val="clear" w:color="auto" w:fill="BFBFBF" w:themeFill="background1" w:themeFillShade="BF"/>
          </w:tcPr>
          <w:p w14:paraId="26BE9CC2" w14:textId="77777777" w:rsidR="00DC3B2B" w:rsidRPr="006F20EA" w:rsidRDefault="00DC3B2B" w:rsidP="00EC6FF6">
            <w:pPr>
              <w:rPr>
                <w:sz w:val="20"/>
                <w:szCs w:val="20"/>
                <w:lang w:eastAsia="ja-JP"/>
              </w:rPr>
            </w:pPr>
            <w:r w:rsidRPr="006F20EA">
              <w:rPr>
                <w:sz w:val="20"/>
                <w:szCs w:val="20"/>
                <w:lang w:eastAsia="ja-JP"/>
              </w:rPr>
              <w:t>Template Name</w:t>
            </w:r>
          </w:p>
        </w:tc>
        <w:tc>
          <w:tcPr>
            <w:tcW w:w="4788" w:type="dxa"/>
          </w:tcPr>
          <w:p w14:paraId="26BE9CC3" w14:textId="77777777" w:rsidR="00DC3B2B" w:rsidRPr="006F20EA" w:rsidRDefault="00DC3B2B" w:rsidP="00EC6FF6">
            <w:pPr>
              <w:rPr>
                <w:sz w:val="20"/>
                <w:szCs w:val="20"/>
                <w:lang w:eastAsia="ja-JP"/>
              </w:rPr>
            </w:pPr>
            <w:r w:rsidRPr="006F20EA">
              <w:rPr>
                <w:sz w:val="20"/>
                <w:szCs w:val="20"/>
              </w:rPr>
              <w:t>Korea Invoice</w:t>
            </w:r>
          </w:p>
        </w:tc>
      </w:tr>
      <w:tr w:rsidR="00DC3B2B" w:rsidRPr="004730A7" w14:paraId="26BE9CC7" w14:textId="77777777" w:rsidTr="006F20EA">
        <w:tc>
          <w:tcPr>
            <w:tcW w:w="4788" w:type="dxa"/>
            <w:shd w:val="clear" w:color="auto" w:fill="BFBFBF" w:themeFill="background1" w:themeFillShade="BF"/>
          </w:tcPr>
          <w:p w14:paraId="26BE9CC5" w14:textId="77777777" w:rsidR="00DC3B2B" w:rsidRPr="006F20EA" w:rsidRDefault="00DC3B2B" w:rsidP="00EC6FF6">
            <w:pPr>
              <w:rPr>
                <w:sz w:val="20"/>
                <w:szCs w:val="20"/>
                <w:lang w:eastAsia="ja-JP"/>
              </w:rPr>
            </w:pPr>
            <w:r w:rsidRPr="006F20EA">
              <w:rPr>
                <w:sz w:val="20"/>
                <w:szCs w:val="20"/>
                <w:lang w:eastAsia="ja-JP"/>
              </w:rPr>
              <w:t>Code</w:t>
            </w:r>
          </w:p>
        </w:tc>
        <w:tc>
          <w:tcPr>
            <w:tcW w:w="4788" w:type="dxa"/>
          </w:tcPr>
          <w:p w14:paraId="26BE9CC6" w14:textId="77777777" w:rsidR="00DC3B2B" w:rsidRPr="006F20EA" w:rsidRDefault="00DC3B2B" w:rsidP="00EC6FF6">
            <w:pPr>
              <w:rPr>
                <w:sz w:val="20"/>
                <w:szCs w:val="20"/>
                <w:lang w:eastAsia="ja-JP"/>
              </w:rPr>
            </w:pPr>
            <w:r w:rsidRPr="006F20EA">
              <w:rPr>
                <w:sz w:val="20"/>
                <w:szCs w:val="20"/>
              </w:rPr>
              <w:t>XXGILARCOMINVS_KOREA</w:t>
            </w:r>
          </w:p>
        </w:tc>
      </w:tr>
      <w:tr w:rsidR="00DC3B2B" w:rsidRPr="004730A7" w14:paraId="26BE9CCA" w14:textId="77777777" w:rsidTr="006F20EA">
        <w:tc>
          <w:tcPr>
            <w:tcW w:w="4788" w:type="dxa"/>
            <w:shd w:val="clear" w:color="auto" w:fill="BFBFBF" w:themeFill="background1" w:themeFillShade="BF"/>
          </w:tcPr>
          <w:p w14:paraId="26BE9CC8" w14:textId="77777777" w:rsidR="00DC3B2B" w:rsidRPr="006F20EA" w:rsidRDefault="00DC3B2B" w:rsidP="00EC6FF6">
            <w:pPr>
              <w:rPr>
                <w:sz w:val="20"/>
                <w:szCs w:val="20"/>
                <w:lang w:eastAsia="ja-JP"/>
              </w:rPr>
            </w:pPr>
            <w:r w:rsidRPr="006F20EA">
              <w:rPr>
                <w:sz w:val="20"/>
                <w:szCs w:val="20"/>
                <w:lang w:eastAsia="ja-JP"/>
              </w:rPr>
              <w:t>Data Definition</w:t>
            </w:r>
          </w:p>
        </w:tc>
        <w:tc>
          <w:tcPr>
            <w:tcW w:w="4788" w:type="dxa"/>
          </w:tcPr>
          <w:p w14:paraId="26BE9CC9" w14:textId="77777777" w:rsidR="00DC3B2B" w:rsidRPr="006F20EA" w:rsidRDefault="00DC3B2B" w:rsidP="00EC6FF6">
            <w:pPr>
              <w:rPr>
                <w:sz w:val="20"/>
                <w:szCs w:val="20"/>
                <w:lang w:eastAsia="ja-JP"/>
              </w:rPr>
            </w:pPr>
            <w:r w:rsidRPr="006F20EA">
              <w:rPr>
                <w:sz w:val="20"/>
                <w:szCs w:val="20"/>
              </w:rPr>
              <w:t>Gilead Commercial Invoices- DD</w:t>
            </w:r>
          </w:p>
        </w:tc>
      </w:tr>
      <w:tr w:rsidR="00DC3B2B" w:rsidRPr="004730A7" w14:paraId="26BE9CCD" w14:textId="77777777" w:rsidTr="006F20EA">
        <w:tc>
          <w:tcPr>
            <w:tcW w:w="4788" w:type="dxa"/>
            <w:shd w:val="clear" w:color="auto" w:fill="BFBFBF" w:themeFill="background1" w:themeFillShade="BF"/>
          </w:tcPr>
          <w:p w14:paraId="26BE9CCB" w14:textId="77777777" w:rsidR="00DC3B2B" w:rsidRPr="006F20EA" w:rsidRDefault="00DC3B2B" w:rsidP="00EC6FF6">
            <w:pPr>
              <w:rPr>
                <w:sz w:val="20"/>
                <w:szCs w:val="20"/>
                <w:lang w:eastAsia="ja-JP"/>
              </w:rPr>
            </w:pPr>
            <w:r w:rsidRPr="006F20EA">
              <w:rPr>
                <w:sz w:val="20"/>
                <w:szCs w:val="20"/>
                <w:lang w:eastAsia="ja-JP"/>
              </w:rPr>
              <w:t>Application</w:t>
            </w:r>
          </w:p>
        </w:tc>
        <w:tc>
          <w:tcPr>
            <w:tcW w:w="4788" w:type="dxa"/>
          </w:tcPr>
          <w:p w14:paraId="26BE9CCC" w14:textId="77777777" w:rsidR="00DC3B2B" w:rsidRPr="006F20EA" w:rsidRDefault="00DC3B2B" w:rsidP="00EC6FF6">
            <w:pPr>
              <w:rPr>
                <w:sz w:val="20"/>
                <w:szCs w:val="20"/>
                <w:lang w:eastAsia="ja-JP"/>
              </w:rPr>
            </w:pPr>
            <w:r w:rsidRPr="006F20EA">
              <w:rPr>
                <w:sz w:val="20"/>
                <w:szCs w:val="20"/>
              </w:rPr>
              <w:t>Gilead Custom Application</w:t>
            </w:r>
          </w:p>
        </w:tc>
      </w:tr>
      <w:tr w:rsidR="00DC3B2B" w:rsidRPr="004730A7" w14:paraId="26BE9CD0" w14:textId="77777777" w:rsidTr="006F20EA">
        <w:tc>
          <w:tcPr>
            <w:tcW w:w="4788" w:type="dxa"/>
            <w:shd w:val="clear" w:color="auto" w:fill="BFBFBF" w:themeFill="background1" w:themeFillShade="BF"/>
          </w:tcPr>
          <w:p w14:paraId="26BE9CCE" w14:textId="77777777" w:rsidR="00DC3B2B" w:rsidRPr="006F20EA" w:rsidRDefault="00DC3B2B" w:rsidP="00EC6FF6">
            <w:pPr>
              <w:rPr>
                <w:sz w:val="20"/>
                <w:szCs w:val="20"/>
                <w:lang w:eastAsia="ja-JP"/>
              </w:rPr>
            </w:pPr>
            <w:r w:rsidRPr="006F20EA">
              <w:rPr>
                <w:sz w:val="20"/>
                <w:szCs w:val="20"/>
                <w:lang w:eastAsia="ja-JP"/>
              </w:rPr>
              <w:t>Type</w:t>
            </w:r>
          </w:p>
        </w:tc>
        <w:tc>
          <w:tcPr>
            <w:tcW w:w="4788" w:type="dxa"/>
          </w:tcPr>
          <w:p w14:paraId="26BE9CCF" w14:textId="77777777" w:rsidR="00DC3B2B" w:rsidRPr="006F20EA" w:rsidRDefault="00DC3B2B" w:rsidP="00EC6FF6">
            <w:pPr>
              <w:rPr>
                <w:sz w:val="20"/>
                <w:szCs w:val="20"/>
                <w:lang w:eastAsia="ja-JP"/>
              </w:rPr>
            </w:pPr>
            <w:r w:rsidRPr="006F20EA">
              <w:rPr>
                <w:sz w:val="20"/>
                <w:szCs w:val="20"/>
                <w:lang w:eastAsia="ja-JP"/>
              </w:rPr>
              <w:t>RTF</w:t>
            </w:r>
          </w:p>
        </w:tc>
      </w:tr>
      <w:tr w:rsidR="00DC3B2B" w:rsidRPr="004730A7" w14:paraId="26BE9CD3" w14:textId="77777777" w:rsidTr="006F20EA">
        <w:tc>
          <w:tcPr>
            <w:tcW w:w="4788" w:type="dxa"/>
            <w:shd w:val="clear" w:color="auto" w:fill="BFBFBF" w:themeFill="background1" w:themeFillShade="BF"/>
          </w:tcPr>
          <w:p w14:paraId="26BE9CD1" w14:textId="77777777" w:rsidR="00DC3B2B" w:rsidRPr="006F20EA" w:rsidRDefault="00DC3B2B" w:rsidP="00EC6FF6">
            <w:pPr>
              <w:rPr>
                <w:sz w:val="20"/>
                <w:szCs w:val="20"/>
                <w:lang w:eastAsia="ja-JP"/>
              </w:rPr>
            </w:pPr>
            <w:r w:rsidRPr="006F20EA">
              <w:rPr>
                <w:sz w:val="20"/>
                <w:szCs w:val="20"/>
                <w:lang w:eastAsia="ja-JP"/>
              </w:rPr>
              <w:t>Default File</w:t>
            </w:r>
          </w:p>
        </w:tc>
        <w:tc>
          <w:tcPr>
            <w:tcW w:w="4788" w:type="dxa"/>
          </w:tcPr>
          <w:p w14:paraId="26BE9CD2" w14:textId="77777777" w:rsidR="00DC3B2B" w:rsidRPr="006F20EA" w:rsidRDefault="00DC3B2B" w:rsidP="00EC6FF6">
            <w:pPr>
              <w:rPr>
                <w:sz w:val="20"/>
                <w:szCs w:val="20"/>
                <w:lang w:eastAsia="ja-JP"/>
              </w:rPr>
            </w:pPr>
            <w:r w:rsidRPr="006F20EA">
              <w:rPr>
                <w:sz w:val="20"/>
                <w:szCs w:val="20"/>
                <w:lang w:eastAsia="ja-JP"/>
              </w:rPr>
              <w:t>KOREA.rtf</w:t>
            </w:r>
          </w:p>
        </w:tc>
      </w:tr>
      <w:tr w:rsidR="00DC3B2B" w:rsidRPr="004730A7" w14:paraId="26BE9CD6" w14:textId="77777777" w:rsidTr="006F20EA">
        <w:tc>
          <w:tcPr>
            <w:tcW w:w="4788" w:type="dxa"/>
            <w:shd w:val="clear" w:color="auto" w:fill="BFBFBF" w:themeFill="background1" w:themeFillShade="BF"/>
          </w:tcPr>
          <w:p w14:paraId="26BE9CD4" w14:textId="77777777" w:rsidR="00DC3B2B" w:rsidRPr="006F20EA" w:rsidRDefault="00DC3B2B" w:rsidP="00EC6FF6">
            <w:pPr>
              <w:rPr>
                <w:sz w:val="20"/>
                <w:szCs w:val="20"/>
                <w:lang w:eastAsia="ja-JP"/>
              </w:rPr>
            </w:pPr>
            <w:r w:rsidRPr="006F20EA">
              <w:rPr>
                <w:sz w:val="20"/>
                <w:szCs w:val="20"/>
                <w:lang w:eastAsia="ja-JP"/>
              </w:rPr>
              <w:lastRenderedPageBreak/>
              <w:t>Default File Language</w:t>
            </w:r>
          </w:p>
        </w:tc>
        <w:tc>
          <w:tcPr>
            <w:tcW w:w="4788" w:type="dxa"/>
          </w:tcPr>
          <w:p w14:paraId="26BE9CD5" w14:textId="77777777" w:rsidR="00DC3B2B" w:rsidRPr="006F20EA" w:rsidRDefault="00DC3B2B" w:rsidP="00EC6FF6">
            <w:pPr>
              <w:rPr>
                <w:sz w:val="20"/>
                <w:szCs w:val="20"/>
                <w:lang w:eastAsia="ja-JP"/>
              </w:rPr>
            </w:pPr>
            <w:r w:rsidRPr="006F20EA">
              <w:rPr>
                <w:sz w:val="20"/>
                <w:szCs w:val="20"/>
                <w:lang w:eastAsia="ja-JP"/>
              </w:rPr>
              <w:t>English</w:t>
            </w:r>
          </w:p>
        </w:tc>
      </w:tr>
      <w:tr w:rsidR="00DC3B2B" w:rsidRPr="004730A7" w14:paraId="26BE9CD9" w14:textId="77777777" w:rsidTr="006F20EA">
        <w:tc>
          <w:tcPr>
            <w:tcW w:w="4788" w:type="dxa"/>
            <w:shd w:val="clear" w:color="auto" w:fill="BFBFBF" w:themeFill="background1" w:themeFillShade="BF"/>
          </w:tcPr>
          <w:p w14:paraId="26BE9CD7" w14:textId="77777777" w:rsidR="00DC3B2B" w:rsidRPr="006F20EA" w:rsidRDefault="00DC3B2B" w:rsidP="00EC6FF6">
            <w:pPr>
              <w:rPr>
                <w:sz w:val="20"/>
                <w:szCs w:val="20"/>
                <w:lang w:eastAsia="ja-JP"/>
              </w:rPr>
            </w:pPr>
            <w:r w:rsidRPr="006F20EA">
              <w:rPr>
                <w:sz w:val="20"/>
                <w:szCs w:val="20"/>
                <w:lang w:eastAsia="ja-JP"/>
              </w:rPr>
              <w:t>Default Territory</w:t>
            </w:r>
          </w:p>
        </w:tc>
        <w:tc>
          <w:tcPr>
            <w:tcW w:w="4788" w:type="dxa"/>
          </w:tcPr>
          <w:p w14:paraId="26BE9CD8" w14:textId="77777777" w:rsidR="00DC3B2B" w:rsidRPr="006F20EA" w:rsidRDefault="00DC3B2B" w:rsidP="00EC6FF6">
            <w:pPr>
              <w:rPr>
                <w:sz w:val="20"/>
                <w:szCs w:val="20"/>
                <w:lang w:eastAsia="ja-JP"/>
              </w:rPr>
            </w:pPr>
            <w:r w:rsidRPr="006F20EA">
              <w:rPr>
                <w:bCs/>
                <w:sz w:val="20"/>
                <w:szCs w:val="20"/>
                <w:lang w:eastAsia="ja-JP"/>
              </w:rPr>
              <w:t>Republic of Korea</w:t>
            </w:r>
          </w:p>
        </w:tc>
      </w:tr>
      <w:tr w:rsidR="00DC3B2B" w:rsidRPr="004730A7" w14:paraId="26BE9CDC" w14:textId="77777777" w:rsidTr="006F20EA">
        <w:tc>
          <w:tcPr>
            <w:tcW w:w="4788" w:type="dxa"/>
            <w:shd w:val="clear" w:color="auto" w:fill="BFBFBF" w:themeFill="background1" w:themeFillShade="BF"/>
          </w:tcPr>
          <w:p w14:paraId="26BE9CDA" w14:textId="77777777" w:rsidR="00DC3B2B" w:rsidRPr="006F20EA" w:rsidRDefault="00DC3B2B" w:rsidP="00EC6FF6">
            <w:pPr>
              <w:rPr>
                <w:sz w:val="20"/>
                <w:szCs w:val="20"/>
                <w:lang w:eastAsia="ja-JP"/>
              </w:rPr>
            </w:pPr>
            <w:r w:rsidRPr="006F20EA">
              <w:rPr>
                <w:sz w:val="20"/>
                <w:szCs w:val="20"/>
                <w:lang w:eastAsia="ja-JP"/>
              </w:rPr>
              <w:t>Default Output Type</w:t>
            </w:r>
          </w:p>
        </w:tc>
        <w:tc>
          <w:tcPr>
            <w:tcW w:w="4788" w:type="dxa"/>
          </w:tcPr>
          <w:p w14:paraId="26BE9CDB" w14:textId="77777777" w:rsidR="00DC3B2B" w:rsidRPr="006F20EA" w:rsidRDefault="00DC3B2B" w:rsidP="00EC6FF6">
            <w:pPr>
              <w:rPr>
                <w:sz w:val="20"/>
                <w:szCs w:val="20"/>
                <w:lang w:eastAsia="ja-JP"/>
              </w:rPr>
            </w:pPr>
            <w:r w:rsidRPr="006F20EA">
              <w:rPr>
                <w:sz w:val="20"/>
                <w:szCs w:val="20"/>
                <w:lang w:eastAsia="ja-JP"/>
              </w:rPr>
              <w:t>PDF</w:t>
            </w:r>
          </w:p>
        </w:tc>
      </w:tr>
      <w:tr w:rsidR="00DC3B2B" w:rsidRPr="004730A7" w14:paraId="26BE9CDF" w14:textId="77777777" w:rsidTr="006F20EA">
        <w:tc>
          <w:tcPr>
            <w:tcW w:w="4788" w:type="dxa"/>
            <w:shd w:val="clear" w:color="auto" w:fill="BFBFBF" w:themeFill="background1" w:themeFillShade="BF"/>
          </w:tcPr>
          <w:p w14:paraId="26BE9CDD" w14:textId="77777777" w:rsidR="00DC3B2B" w:rsidRPr="006F20EA" w:rsidRDefault="00DC3B2B" w:rsidP="00EC6FF6">
            <w:pPr>
              <w:rPr>
                <w:sz w:val="20"/>
                <w:szCs w:val="20"/>
                <w:lang w:eastAsia="ja-JP"/>
              </w:rPr>
            </w:pPr>
            <w:r w:rsidRPr="006F20EA">
              <w:rPr>
                <w:sz w:val="20"/>
                <w:szCs w:val="20"/>
                <w:lang w:eastAsia="ja-JP"/>
              </w:rPr>
              <w:t>File Name</w:t>
            </w:r>
          </w:p>
        </w:tc>
        <w:tc>
          <w:tcPr>
            <w:tcW w:w="4788" w:type="dxa"/>
          </w:tcPr>
          <w:p w14:paraId="26BE9CDE" w14:textId="77777777" w:rsidR="00DC3B2B" w:rsidRPr="006F20EA" w:rsidRDefault="00DC3B2B" w:rsidP="00EC6FF6">
            <w:pPr>
              <w:rPr>
                <w:sz w:val="20"/>
                <w:szCs w:val="20"/>
                <w:lang w:eastAsia="ja-JP"/>
              </w:rPr>
            </w:pPr>
            <w:r w:rsidRPr="006F20EA">
              <w:rPr>
                <w:sz w:val="20"/>
                <w:szCs w:val="20"/>
                <w:lang w:eastAsia="ja-JP"/>
              </w:rPr>
              <w:t>KOREA.rtf</w:t>
            </w:r>
          </w:p>
        </w:tc>
      </w:tr>
      <w:tr w:rsidR="00DC3B2B" w:rsidRPr="004730A7" w14:paraId="26BE9CE2" w14:textId="77777777" w:rsidTr="006F20EA">
        <w:tc>
          <w:tcPr>
            <w:tcW w:w="4788" w:type="dxa"/>
            <w:shd w:val="clear" w:color="auto" w:fill="BFBFBF" w:themeFill="background1" w:themeFillShade="BF"/>
          </w:tcPr>
          <w:p w14:paraId="26BE9CE0" w14:textId="77777777" w:rsidR="00DC3B2B" w:rsidRPr="006F20EA" w:rsidRDefault="00DC3B2B" w:rsidP="00EC6FF6">
            <w:pPr>
              <w:rPr>
                <w:sz w:val="20"/>
                <w:szCs w:val="20"/>
                <w:lang w:eastAsia="ja-JP"/>
              </w:rPr>
            </w:pPr>
            <w:r w:rsidRPr="006F20EA">
              <w:rPr>
                <w:sz w:val="20"/>
                <w:szCs w:val="20"/>
                <w:lang w:eastAsia="ja-JP"/>
              </w:rPr>
              <w:t>Language</w:t>
            </w:r>
          </w:p>
        </w:tc>
        <w:tc>
          <w:tcPr>
            <w:tcW w:w="4788" w:type="dxa"/>
          </w:tcPr>
          <w:p w14:paraId="26BE9CE1" w14:textId="77777777" w:rsidR="00DC3B2B" w:rsidRPr="006F20EA" w:rsidRDefault="00DC3B2B" w:rsidP="00EC6FF6">
            <w:pPr>
              <w:rPr>
                <w:sz w:val="20"/>
                <w:szCs w:val="20"/>
                <w:lang w:eastAsia="ja-JP"/>
              </w:rPr>
            </w:pPr>
            <w:r w:rsidRPr="006F20EA">
              <w:rPr>
                <w:sz w:val="20"/>
                <w:szCs w:val="20"/>
                <w:lang w:eastAsia="ja-JP"/>
              </w:rPr>
              <w:t>English</w:t>
            </w:r>
          </w:p>
        </w:tc>
      </w:tr>
      <w:tr w:rsidR="00DC3B2B" w:rsidRPr="004730A7" w14:paraId="26BE9CE5" w14:textId="77777777" w:rsidTr="006F20EA">
        <w:tc>
          <w:tcPr>
            <w:tcW w:w="4788" w:type="dxa"/>
            <w:shd w:val="clear" w:color="auto" w:fill="BFBFBF" w:themeFill="background1" w:themeFillShade="BF"/>
          </w:tcPr>
          <w:p w14:paraId="26BE9CE3" w14:textId="77777777" w:rsidR="00DC3B2B" w:rsidRPr="006F20EA" w:rsidRDefault="00DC3B2B" w:rsidP="00EC6FF6">
            <w:pPr>
              <w:rPr>
                <w:sz w:val="20"/>
                <w:szCs w:val="20"/>
                <w:lang w:eastAsia="ja-JP"/>
              </w:rPr>
            </w:pPr>
            <w:r w:rsidRPr="006F20EA">
              <w:rPr>
                <w:sz w:val="20"/>
                <w:szCs w:val="20"/>
                <w:lang w:eastAsia="ja-JP"/>
              </w:rPr>
              <w:t>Territory</w:t>
            </w:r>
          </w:p>
        </w:tc>
        <w:tc>
          <w:tcPr>
            <w:tcW w:w="4788" w:type="dxa"/>
          </w:tcPr>
          <w:p w14:paraId="26BE9CE4" w14:textId="77777777" w:rsidR="00DC3B2B" w:rsidRPr="006F20EA" w:rsidRDefault="00DC3B2B" w:rsidP="00EC6FF6">
            <w:pPr>
              <w:rPr>
                <w:sz w:val="20"/>
                <w:szCs w:val="20"/>
                <w:lang w:eastAsia="ja-JP"/>
              </w:rPr>
            </w:pPr>
            <w:r w:rsidRPr="006F20EA">
              <w:rPr>
                <w:sz w:val="20"/>
                <w:szCs w:val="20"/>
                <w:lang w:eastAsia="ja-JP"/>
              </w:rPr>
              <w:t>Republic of Korea</w:t>
            </w:r>
          </w:p>
        </w:tc>
      </w:tr>
    </w:tbl>
    <w:p w14:paraId="26BE9CE6" w14:textId="77777777" w:rsidR="00DC3B2B" w:rsidRDefault="00DC3B2B" w:rsidP="00DC3B2B">
      <w:pPr>
        <w:pStyle w:val="BodyText"/>
        <w:ind w:left="0"/>
      </w:pPr>
    </w:p>
    <w:p w14:paraId="26BE9CE7" w14:textId="77777777" w:rsidR="00DC3B2B" w:rsidRPr="006F20EA" w:rsidRDefault="00DC3B2B" w:rsidP="00F07927">
      <w:pPr>
        <w:numPr>
          <w:ilvl w:val="0"/>
          <w:numId w:val="17"/>
        </w:numPr>
        <w:autoSpaceDE w:val="0"/>
        <w:autoSpaceDN w:val="0"/>
        <w:adjustRightInd w:val="0"/>
        <w:rPr>
          <w:rFonts w:eastAsia="Arial Unicode MS" w:cs="Arial"/>
          <w:b/>
        </w:rPr>
      </w:pPr>
      <w:r w:rsidRPr="006F20EA">
        <w:rPr>
          <w:rFonts w:eastAsia="Arial Unicode MS" w:cs="Arial"/>
          <w:b/>
        </w:rPr>
        <w:t>CR 1096: Portugal Billing Certification (Commercial Invoice as per Portuguese requirements)</w:t>
      </w:r>
    </w:p>
    <w:p w14:paraId="26BE9CE8" w14:textId="77777777" w:rsidR="00DC3B2B" w:rsidRPr="006F20EA" w:rsidRDefault="00DC3B2B" w:rsidP="00DC3B2B">
      <w:pPr>
        <w:autoSpaceDE w:val="0"/>
        <w:autoSpaceDN w:val="0"/>
        <w:adjustRightInd w:val="0"/>
        <w:ind w:left="1080"/>
        <w:rPr>
          <w:rFonts w:eastAsia="Arial Unicode MS" w:cs="Arial"/>
          <w:b/>
          <w:u w:val="single"/>
        </w:rPr>
      </w:pPr>
    </w:p>
    <w:p w14:paraId="26BE9CE9" w14:textId="77777777" w:rsidR="00DC3B2B" w:rsidRPr="006F20EA" w:rsidRDefault="00DC3B2B" w:rsidP="00DC3B2B">
      <w:pPr>
        <w:autoSpaceDE w:val="0"/>
        <w:autoSpaceDN w:val="0"/>
        <w:adjustRightInd w:val="0"/>
        <w:ind w:left="1080"/>
        <w:rPr>
          <w:rFonts w:eastAsia="Arial Unicode MS" w:cs="Arial"/>
          <w:b/>
          <w:u w:val="single"/>
        </w:rPr>
      </w:pPr>
      <w:r w:rsidRPr="006F20EA">
        <w:rPr>
          <w:rFonts w:eastAsia="Arial Unicode MS" w:cs="Arial"/>
          <w:b/>
          <w:u w:val="single"/>
        </w:rPr>
        <w:t>Functional Requirement:</w:t>
      </w:r>
    </w:p>
    <w:p w14:paraId="26BE9CEA" w14:textId="77777777" w:rsidR="00DC3B2B" w:rsidRPr="006F20EA" w:rsidRDefault="00DC3B2B" w:rsidP="00DC3B2B">
      <w:pPr>
        <w:pStyle w:val="BodyText"/>
        <w:ind w:left="0"/>
        <w:rPr>
          <w:rFonts w:ascii="Arial" w:hAnsi="Arial" w:cs="Arial"/>
          <w:color w:val="000000"/>
          <w:sz w:val="22"/>
          <w:szCs w:val="22"/>
          <w:lang w:eastAsia="fr-FR"/>
        </w:rPr>
      </w:pPr>
      <w:r w:rsidRPr="006F20EA">
        <w:rPr>
          <w:rFonts w:ascii="Arial" w:hAnsi="Arial" w:cs="Arial"/>
          <w:color w:val="000000"/>
          <w:sz w:val="22"/>
          <w:szCs w:val="22"/>
          <w:lang w:eastAsia="fr-FR"/>
        </w:rPr>
        <w:t>Oracle has released patches to its E-Business Suite Applications (Portuguese Receivables) to comply with the following legislation.</w:t>
      </w:r>
    </w:p>
    <w:p w14:paraId="26BE9CEB" w14:textId="77777777" w:rsidR="00DC3B2B" w:rsidRPr="006F20EA" w:rsidRDefault="00DC3B2B" w:rsidP="00DC3B2B">
      <w:pPr>
        <w:pStyle w:val="BodyText"/>
        <w:ind w:left="0"/>
        <w:rPr>
          <w:rFonts w:ascii="Arial" w:hAnsi="Arial" w:cs="Arial"/>
          <w:color w:val="000000"/>
          <w:sz w:val="22"/>
          <w:szCs w:val="22"/>
          <w:lang w:eastAsia="fr-FR"/>
        </w:rPr>
      </w:pPr>
      <w:r w:rsidRPr="006F20EA">
        <w:rPr>
          <w:rFonts w:ascii="Arial" w:hAnsi="Arial" w:cs="Arial"/>
          <w:color w:val="000000"/>
          <w:sz w:val="22"/>
          <w:szCs w:val="22"/>
          <w:lang w:eastAsia="fr-FR"/>
        </w:rPr>
        <w:t xml:space="preserve">Portuguese Legislation published in the Official Journal, 1. Grade – N. º 120 – 23 June 2010, Decree (Portaria) No. 363/2010 of the 23rd June Series I nº 120, regulates the Billing Software Certification Process. </w:t>
      </w:r>
    </w:p>
    <w:p w14:paraId="26BE9CEC" w14:textId="77777777" w:rsidR="00DC3B2B" w:rsidRPr="006F20EA" w:rsidRDefault="00DC3B2B" w:rsidP="00DC3B2B">
      <w:pPr>
        <w:pStyle w:val="BodyText"/>
        <w:ind w:left="0"/>
        <w:rPr>
          <w:rFonts w:ascii="Arial" w:hAnsi="Arial" w:cs="Arial"/>
          <w:color w:val="000000"/>
          <w:sz w:val="22"/>
          <w:szCs w:val="22"/>
          <w:lang w:eastAsia="fr-FR"/>
        </w:rPr>
      </w:pPr>
      <w:r w:rsidRPr="006F20EA">
        <w:rPr>
          <w:rFonts w:ascii="Arial" w:hAnsi="Arial" w:cs="Arial"/>
          <w:color w:val="000000"/>
          <w:sz w:val="22"/>
          <w:szCs w:val="22"/>
          <w:lang w:eastAsia="fr-FR"/>
        </w:rPr>
        <w:t>The patches introduce the following functionality:</w:t>
      </w:r>
    </w:p>
    <w:p w14:paraId="26BE9CED" w14:textId="77777777" w:rsidR="00DC3B2B" w:rsidRPr="006F20EA" w:rsidRDefault="00DC3B2B" w:rsidP="00F07927">
      <w:pPr>
        <w:pStyle w:val="BodyText"/>
        <w:numPr>
          <w:ilvl w:val="0"/>
          <w:numId w:val="2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The registration of sales invoices or similar documents recording, through an asymmetric RSA encryption algorithm and a private key known only by the software provider.</w:t>
      </w:r>
    </w:p>
    <w:p w14:paraId="26BE9CEE" w14:textId="77777777" w:rsidR="00DC3B2B" w:rsidRPr="006F20EA" w:rsidRDefault="00DC3B2B" w:rsidP="00F07927">
      <w:pPr>
        <w:pStyle w:val="BodyText"/>
        <w:numPr>
          <w:ilvl w:val="0"/>
          <w:numId w:val="2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Generate the encrypted signature for Receivables transactions:.</w:t>
      </w:r>
    </w:p>
    <w:p w14:paraId="26BE9CEF" w14:textId="77777777" w:rsidR="00DC3B2B" w:rsidRPr="006F20EA" w:rsidRDefault="00DC3B2B" w:rsidP="00F07927">
      <w:pPr>
        <w:pStyle w:val="BodyText"/>
        <w:numPr>
          <w:ilvl w:val="0"/>
          <w:numId w:val="2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 xml:space="preserve">Generate the signature by concatenating and encrypting the following data elements Invoice Date, System Entry Date, Invoice Number, Invoice Amount, Hash Key (signature of the previously sequenced document). </w:t>
      </w:r>
    </w:p>
    <w:p w14:paraId="26BE9CF0" w14:textId="77777777" w:rsidR="00DC3B2B" w:rsidRPr="006F20EA" w:rsidRDefault="00DC3B2B" w:rsidP="00F07927">
      <w:pPr>
        <w:pStyle w:val="BodyText"/>
        <w:numPr>
          <w:ilvl w:val="0"/>
          <w:numId w:val="2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Store required signature-related elements for subsequent SAFT reporting (SAFT reporting is not in the scope of this functional design).</w:t>
      </w:r>
    </w:p>
    <w:p w14:paraId="26BE9CF1" w14:textId="77777777" w:rsidR="00DC3B2B" w:rsidRPr="006F20EA" w:rsidRDefault="00DC3B2B" w:rsidP="00F07927">
      <w:pPr>
        <w:pStyle w:val="BodyText"/>
        <w:numPr>
          <w:ilvl w:val="0"/>
          <w:numId w:val="2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 xml:space="preserve">Store the required certification information for subsequent invoice printing; </w:t>
      </w:r>
    </w:p>
    <w:p w14:paraId="26BE9CF2" w14:textId="77777777" w:rsidR="00DC3B2B" w:rsidRPr="006F20EA" w:rsidRDefault="00DC3B2B" w:rsidP="00F07927">
      <w:pPr>
        <w:pStyle w:val="BodyText"/>
        <w:numPr>
          <w:ilvl w:val="0"/>
          <w:numId w:val="24"/>
        </w:numPr>
        <w:overflowPunct/>
        <w:autoSpaceDE/>
        <w:autoSpaceDN/>
        <w:adjustRightInd/>
        <w:textAlignment w:val="auto"/>
        <w:rPr>
          <w:rFonts w:ascii="Arial" w:hAnsi="Arial" w:cs="Arial"/>
          <w:b/>
          <w:color w:val="000000"/>
          <w:sz w:val="22"/>
          <w:szCs w:val="22"/>
          <w:lang w:eastAsia="fr-FR"/>
        </w:rPr>
      </w:pPr>
      <w:r w:rsidRPr="006F20EA">
        <w:rPr>
          <w:rFonts w:ascii="Arial" w:hAnsi="Arial" w:cs="Arial"/>
          <w:b/>
          <w:color w:val="000000"/>
          <w:sz w:val="22"/>
          <w:szCs w:val="22"/>
          <w:lang w:eastAsia="fr-FR"/>
        </w:rPr>
        <w:t>This functional design is for the modification of the existing custom Gilead invoice print program and template used by Portugal so that:</w:t>
      </w:r>
    </w:p>
    <w:p w14:paraId="26BE9CF3" w14:textId="77777777" w:rsidR="00DC3B2B" w:rsidRPr="006F20EA" w:rsidRDefault="00DC3B2B" w:rsidP="00F07927">
      <w:pPr>
        <w:pStyle w:val="BodyText"/>
        <w:numPr>
          <w:ilvl w:val="3"/>
          <w:numId w:val="14"/>
        </w:numPr>
        <w:overflowPunct/>
        <w:autoSpaceDE/>
        <w:autoSpaceDN/>
        <w:adjustRightInd/>
        <w:textAlignment w:val="auto"/>
        <w:rPr>
          <w:rFonts w:ascii="Arial" w:hAnsi="Arial" w:cs="Arial"/>
          <w:b/>
          <w:color w:val="000000"/>
          <w:sz w:val="22"/>
          <w:szCs w:val="22"/>
          <w:lang w:eastAsia="fr-FR"/>
        </w:rPr>
      </w:pPr>
      <w:r w:rsidRPr="006F20EA">
        <w:rPr>
          <w:rFonts w:ascii="Arial" w:hAnsi="Arial" w:cs="Arial"/>
          <w:color w:val="000000"/>
          <w:sz w:val="22"/>
          <w:szCs w:val="22"/>
          <w:lang w:eastAsia="fr-FR"/>
        </w:rPr>
        <w:t>Four characters from the encrypted signature (references to 1st(a) , 11th(W) , 21st (g) and 31st (C) position, separated by ‘-‘) are printed on the invoice.</w:t>
      </w:r>
    </w:p>
    <w:p w14:paraId="26BE9CF4" w14:textId="77777777" w:rsidR="006F20EA" w:rsidRPr="006F20EA" w:rsidRDefault="00DC3B2B" w:rsidP="00EC6FF6">
      <w:pPr>
        <w:pStyle w:val="BodyText"/>
        <w:numPr>
          <w:ilvl w:val="3"/>
          <w:numId w:val="1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Application certificate number preceded by the expression ‚Processado por programa certificado n.º‛ (‘Processed by program with certification number ‘) is printed on the invoice.</w:t>
      </w:r>
    </w:p>
    <w:p w14:paraId="26BE9CF5" w14:textId="77777777" w:rsidR="00DC3B2B" w:rsidRPr="006F20EA" w:rsidRDefault="00DC3B2B" w:rsidP="00EC6FF6">
      <w:pPr>
        <w:pStyle w:val="BodyText"/>
        <w:numPr>
          <w:ilvl w:val="3"/>
          <w:numId w:val="1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A transaction re-print control is added such that the first time a transaction is printed, it should print 2 copies. On the first copy word ‘Original’ must be printed and on the second copy word ‘Duplicado’ must be printed. Next times it is printed: 2nd and 3rd time is printed it should print word ‘2ª via’ and 3ª via’ respectively; After 4th time it should print word ‚Reimpressão‛;</w:t>
      </w:r>
    </w:p>
    <w:p w14:paraId="26BE9CF6" w14:textId="77777777" w:rsidR="00DC3B2B" w:rsidRPr="006F20EA" w:rsidRDefault="00DC3B2B" w:rsidP="00F07927">
      <w:pPr>
        <w:pStyle w:val="BodyText"/>
        <w:numPr>
          <w:ilvl w:val="3"/>
          <w:numId w:val="14"/>
        </w:numPr>
        <w:overflowPunct/>
        <w:autoSpaceDE/>
        <w:autoSpaceDN/>
        <w:adjustRightInd/>
        <w:textAlignment w:val="auto"/>
        <w:rPr>
          <w:rFonts w:ascii="Arial" w:hAnsi="Arial" w:cs="Arial"/>
          <w:color w:val="000000"/>
          <w:sz w:val="22"/>
          <w:szCs w:val="22"/>
          <w:lang w:eastAsia="fr-FR"/>
        </w:rPr>
      </w:pPr>
      <w:r w:rsidRPr="006F20EA">
        <w:rPr>
          <w:rFonts w:ascii="Arial" w:hAnsi="Arial" w:cs="Arial"/>
          <w:color w:val="000000"/>
          <w:sz w:val="22"/>
          <w:szCs w:val="22"/>
          <w:lang w:eastAsia="fr-FR"/>
        </w:rPr>
        <w:t xml:space="preserve">A version of the template to be used in non-production environments which includes the following statement printed at the header level:  ‘Documento emitido para fins de Formação‛ ( ‘Document issued for training purposes‛). </w:t>
      </w:r>
    </w:p>
    <w:p w14:paraId="26BE9CF7" w14:textId="77777777" w:rsidR="00DC3B2B" w:rsidRPr="006F20EA" w:rsidRDefault="00DC3B2B" w:rsidP="00F07927">
      <w:pPr>
        <w:pStyle w:val="Heading4"/>
        <w:keepNext/>
        <w:numPr>
          <w:ilvl w:val="0"/>
          <w:numId w:val="17"/>
        </w:numPr>
        <w:spacing w:after="60"/>
        <w:rPr>
          <w:rFonts w:cs="Arial"/>
          <w:b/>
          <w:szCs w:val="22"/>
        </w:rPr>
      </w:pPr>
      <w:r w:rsidRPr="006F20EA">
        <w:rPr>
          <w:rFonts w:cs="Arial"/>
          <w:b/>
          <w:szCs w:val="22"/>
        </w:rPr>
        <w:t>SEPA Requirement – Need to change the invoice template to add BIC/IBAN information for SEPA countries , the below attached excel file details on the changes required</w:t>
      </w:r>
    </w:p>
    <w:p w14:paraId="26BE9CF8" w14:textId="77777777" w:rsidR="00DC3B2B" w:rsidRPr="000E208E" w:rsidRDefault="00DC3B2B" w:rsidP="00DC3B2B">
      <w:r>
        <w:object w:dxaOrig="1551" w:dyaOrig="1004" w14:anchorId="26BEA957">
          <v:shape id="_x0000_i1031" type="#_x0000_t75" style="width:79pt;height:52pt" o:ole="">
            <v:imagedata r:id="rId25" o:title=""/>
          </v:shape>
          <o:OLEObject Type="Embed" ProgID="Excel.Sheet.8" ShapeID="_x0000_i1031" DrawAspect="Icon" ObjectID="_1624407404" r:id="rId26"/>
        </w:object>
      </w:r>
    </w:p>
    <w:p w14:paraId="26BE9CF9" w14:textId="77777777" w:rsidR="00DC3B2B" w:rsidRPr="006F20EA" w:rsidRDefault="00DC3B2B" w:rsidP="00412CF5">
      <w:pPr>
        <w:pStyle w:val="Heading4"/>
      </w:pPr>
      <w:r w:rsidRPr="006F20EA">
        <w:t>Signature printing on Portugal invoice template</w:t>
      </w:r>
    </w:p>
    <w:p w14:paraId="26BE9CFA"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lastRenderedPageBreak/>
        <w:t xml:space="preserve">The GIL Print Commercial Invoices-Standard(Print) program and Portugal template is altered so the following is printed on the footer of the Portugal invoice template. </w:t>
      </w:r>
    </w:p>
    <w:p w14:paraId="26BE9CFB" w14:textId="77777777" w:rsidR="00DC3B2B" w:rsidRPr="00157D3C" w:rsidRDefault="00DC3B2B" w:rsidP="00DC3B2B">
      <w:pPr>
        <w:pStyle w:val="BodyText"/>
        <w:ind w:left="0"/>
        <w:rPr>
          <w:rFonts w:ascii="Arial" w:hAnsi="Arial" w:cs="Arial"/>
          <w:b/>
          <w:bCs/>
          <w:sz w:val="16"/>
          <w:szCs w:val="16"/>
          <w:lang w:val="pt-PT" w:eastAsia="zh-CN"/>
        </w:rPr>
      </w:pPr>
      <w:r w:rsidRPr="006F20EA">
        <w:rPr>
          <w:rFonts w:ascii="Arial" w:hAnsi="Arial" w:cs="Arial"/>
          <w:b/>
          <w:bCs/>
          <w:sz w:val="22"/>
          <w:szCs w:val="22"/>
          <w:lang w:val="pt-PT" w:eastAsia="zh-CN"/>
        </w:rPr>
        <w:t>SKYj - PROCESSADO POR</w:t>
      </w:r>
      <w:r w:rsidRPr="00157D3C">
        <w:rPr>
          <w:rFonts w:ascii="Arial" w:hAnsi="Arial" w:cs="Arial"/>
          <w:b/>
          <w:bCs/>
          <w:sz w:val="16"/>
          <w:szCs w:val="16"/>
          <w:lang w:val="pt-PT" w:eastAsia="zh-CN"/>
        </w:rPr>
        <w:t xml:space="preserve"> </w:t>
      </w:r>
      <w:r w:rsidRPr="006F20EA">
        <w:rPr>
          <w:rFonts w:ascii="Arial" w:hAnsi="Arial" w:cs="Arial"/>
          <w:b/>
          <w:bCs/>
          <w:sz w:val="22"/>
          <w:szCs w:val="22"/>
          <w:lang w:val="pt-PT" w:eastAsia="zh-CN"/>
        </w:rPr>
        <w:t>PROGRAMA CERTIFICADO n.º 1332 /DGCI</w:t>
      </w:r>
    </w:p>
    <w:p w14:paraId="26BE9CFC" w14:textId="77777777" w:rsidR="00DC3B2B" w:rsidRPr="005478F5" w:rsidRDefault="00DC3B2B" w:rsidP="0025599E">
      <w:pPr>
        <w:pStyle w:val="BodyText"/>
        <w:ind w:left="0"/>
        <w:rPr>
          <w:lang w:val="pt-PT"/>
        </w:rPr>
      </w:pPr>
      <w:r>
        <w:rPr>
          <w:lang w:val="pt-PT"/>
        </w:rPr>
        <w:t>E.g.</w:t>
      </w:r>
    </w:p>
    <w:p w14:paraId="26BE9CFD" w14:textId="77777777" w:rsidR="00DC3B2B" w:rsidRDefault="00DC3B2B" w:rsidP="00DC3B2B">
      <w:pPr>
        <w:pStyle w:val="BodyText"/>
        <w:ind w:left="0"/>
      </w:pPr>
      <w:r w:rsidRPr="004856D5">
        <w:rPr>
          <w:noProof/>
        </w:rPr>
        <w:drawing>
          <wp:inline distT="0" distB="0" distL="0" distR="0" wp14:anchorId="26BEA958" wp14:editId="26BEA959">
            <wp:extent cx="4829175" cy="1514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9175" cy="1514475"/>
                    </a:xfrm>
                    <a:prstGeom prst="rect">
                      <a:avLst/>
                    </a:prstGeom>
                    <a:noFill/>
                    <a:ln>
                      <a:noFill/>
                    </a:ln>
                  </pic:spPr>
                </pic:pic>
              </a:graphicData>
            </a:graphic>
          </wp:inline>
        </w:drawing>
      </w:r>
    </w:p>
    <w:p w14:paraId="26BE9CFE" w14:textId="77777777" w:rsidR="00DC3B2B" w:rsidRPr="006F20EA" w:rsidRDefault="00DC3B2B" w:rsidP="00DC3B2B">
      <w:pPr>
        <w:pStyle w:val="BodyText"/>
        <w:ind w:left="0"/>
        <w:rPr>
          <w:rFonts w:ascii="Arial" w:hAnsi="Arial" w:cs="Arial"/>
          <w:sz w:val="22"/>
          <w:szCs w:val="22"/>
        </w:rPr>
      </w:pPr>
      <w:r w:rsidRPr="006F20EA">
        <w:rPr>
          <w:rFonts w:ascii="Arial" w:hAnsi="Arial" w:cs="Arial"/>
          <w:b/>
          <w:bCs/>
          <w:sz w:val="22"/>
          <w:szCs w:val="22"/>
          <w:lang w:eastAsia="zh-CN"/>
        </w:rPr>
        <w:t xml:space="preserve">‘SKYj’ are the </w:t>
      </w:r>
      <w:r w:rsidRPr="006F20EA">
        <w:rPr>
          <w:rFonts w:ascii="Arial" w:hAnsi="Arial" w:cs="Arial"/>
          <w:sz w:val="22"/>
          <w:szCs w:val="22"/>
        </w:rPr>
        <w:t xml:space="preserve">  1st , 11th , 21st  and 31st  characters from the digital signature stored in table JE_PT_RA_CUST_TRX_EXTS for each transaction being printed.</w:t>
      </w:r>
    </w:p>
    <w:p w14:paraId="26BE9CFF"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t>E.g.</w:t>
      </w:r>
    </w:p>
    <w:p w14:paraId="26BE9D00"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highlight w:val="yellow"/>
        </w:rPr>
        <w:t>S</w:t>
      </w:r>
      <w:r w:rsidRPr="006F20EA">
        <w:rPr>
          <w:rFonts w:ascii="Arial" w:hAnsi="Arial" w:cs="Arial"/>
          <w:sz w:val="22"/>
          <w:szCs w:val="22"/>
        </w:rPr>
        <w:t>KKwsxGSAR</w:t>
      </w:r>
      <w:r w:rsidRPr="006F20EA">
        <w:rPr>
          <w:rFonts w:ascii="Arial" w:hAnsi="Arial" w:cs="Arial"/>
          <w:sz w:val="22"/>
          <w:szCs w:val="22"/>
          <w:highlight w:val="yellow"/>
        </w:rPr>
        <w:t>K</w:t>
      </w:r>
      <w:r w:rsidRPr="006F20EA">
        <w:rPr>
          <w:rFonts w:ascii="Arial" w:hAnsi="Arial" w:cs="Arial"/>
          <w:sz w:val="22"/>
          <w:szCs w:val="22"/>
        </w:rPr>
        <w:t>Z4nAfs/HI</w:t>
      </w:r>
      <w:r w:rsidRPr="006F20EA">
        <w:rPr>
          <w:rFonts w:ascii="Arial" w:hAnsi="Arial" w:cs="Arial"/>
          <w:sz w:val="22"/>
          <w:szCs w:val="22"/>
          <w:highlight w:val="yellow"/>
        </w:rPr>
        <w:t>Y</w:t>
      </w:r>
      <w:r w:rsidRPr="006F20EA">
        <w:rPr>
          <w:rFonts w:ascii="Arial" w:hAnsi="Arial" w:cs="Arial"/>
          <w:sz w:val="22"/>
          <w:szCs w:val="22"/>
        </w:rPr>
        <w:t>7AsUS0qH/j</w:t>
      </w:r>
      <w:r w:rsidRPr="006F20EA">
        <w:rPr>
          <w:rFonts w:ascii="Arial" w:hAnsi="Arial" w:cs="Arial"/>
          <w:sz w:val="22"/>
          <w:szCs w:val="22"/>
          <w:highlight w:val="yellow"/>
        </w:rPr>
        <w:t>j</w:t>
      </w:r>
      <w:r w:rsidRPr="006F20EA">
        <w:rPr>
          <w:rFonts w:ascii="Arial" w:hAnsi="Arial" w:cs="Arial"/>
          <w:sz w:val="22"/>
          <w:szCs w:val="22"/>
        </w:rPr>
        <w:t>EpbP5SwBcdnWOh0j2r8T8+5fD9Bkzkyjqdkx1He4V/7beaePxoYkMcRT4G/Q6CzaoF5sIkpFzEU5jGwT4XuhM4BetVuCXcMOpp7OFmsbale7ZfK68JcuBrTAgQefufq3qp3oOjzrrxM=</w:t>
      </w:r>
    </w:p>
    <w:p w14:paraId="26BE9D01" w14:textId="77777777" w:rsidR="00DC3B2B" w:rsidRDefault="00DC3B2B" w:rsidP="00DC3B2B">
      <w:pPr>
        <w:pStyle w:val="BodyText"/>
      </w:pPr>
    </w:p>
    <w:p w14:paraId="26BE9D02" w14:textId="77777777" w:rsidR="00DC3B2B" w:rsidRPr="00157D3C" w:rsidRDefault="00DC3B2B" w:rsidP="00F84793">
      <w:r w:rsidRPr="00F84793">
        <w:rPr>
          <w:noProof/>
        </w:rPr>
        <w:drawing>
          <wp:inline distT="0" distB="0" distL="0" distR="0" wp14:anchorId="26BEA95A" wp14:editId="26BEA95B">
            <wp:extent cx="6410325" cy="1514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0325" cy="1514475"/>
                    </a:xfrm>
                    <a:prstGeom prst="rect">
                      <a:avLst/>
                    </a:prstGeom>
                    <a:noFill/>
                    <a:ln>
                      <a:noFill/>
                    </a:ln>
                  </pic:spPr>
                </pic:pic>
              </a:graphicData>
            </a:graphic>
          </wp:inline>
        </w:drawing>
      </w:r>
    </w:p>
    <w:p w14:paraId="26BE9D03" w14:textId="77777777" w:rsidR="00DC3B2B" w:rsidRPr="006F20EA" w:rsidRDefault="00DC3B2B" w:rsidP="00DC3B2B">
      <w:pPr>
        <w:pStyle w:val="BodyText"/>
        <w:ind w:left="0"/>
        <w:rPr>
          <w:rFonts w:ascii="Arial" w:hAnsi="Arial" w:cs="Arial"/>
          <w:b/>
          <w:bCs/>
          <w:sz w:val="22"/>
          <w:szCs w:val="22"/>
        </w:rPr>
      </w:pPr>
      <w:r>
        <w:rPr>
          <w:rFonts w:ascii="Arial" w:hAnsi="Arial"/>
          <w:b/>
          <w:bCs/>
          <w:sz w:val="22"/>
          <w:szCs w:val="28"/>
        </w:rPr>
        <w:br w:type="page"/>
      </w:r>
      <w:r w:rsidRPr="006F20EA">
        <w:rPr>
          <w:rFonts w:ascii="Arial" w:hAnsi="Arial" w:cs="Arial"/>
          <w:b/>
          <w:bCs/>
          <w:sz w:val="22"/>
          <w:szCs w:val="22"/>
        </w:rPr>
        <w:lastRenderedPageBreak/>
        <w:t>Reprint Control</w:t>
      </w:r>
    </w:p>
    <w:p w14:paraId="26BE9D04"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t>The GIL Print Commercial Invoices-Standard(Print) program should be altered in such a way that it doesn’t impact on any invoice printing carried out by other countries, i.e. changes to the output of the XML generated by the GIL Print Commercial Invoices-Standard(Print) program will not require updates to the invoice templates used by other countries or impact how these countries print invoices.</w:t>
      </w:r>
    </w:p>
    <w:p w14:paraId="26BE9D05"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t>A transaction re-print control is added such that the first time a transaction is printed, it should print 2 copies. On the first copy word ‘Original’ must be printed and on the second copy word ‘Duplicado’ must be printed. Next times it is printed: 2nd and 3rd time is printed it should print word ‘2ª via’ and 3ª via’ respectively; After 4th time it should print word ‚Reimpressão‛.</w:t>
      </w:r>
    </w:p>
    <w:p w14:paraId="26BE9D06"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t>The GIL Print Commercial Invoices-Standard(Print) program should be altered so it works along the same lines as the Oracle “Portugal: Invoice Print Selected Invoices” program, i.e.</w:t>
      </w:r>
    </w:p>
    <w:p w14:paraId="26BE9D07" w14:textId="77777777" w:rsidR="00DC3B2B" w:rsidRPr="006F20EA" w:rsidRDefault="00DC3B2B" w:rsidP="00F07927">
      <w:pPr>
        <w:pStyle w:val="BodyText"/>
        <w:numPr>
          <w:ilvl w:val="0"/>
          <w:numId w:val="26"/>
        </w:numPr>
        <w:overflowPunct/>
        <w:autoSpaceDE/>
        <w:autoSpaceDN/>
        <w:adjustRightInd/>
        <w:textAlignment w:val="auto"/>
        <w:rPr>
          <w:rFonts w:ascii="Arial" w:hAnsi="Arial" w:cs="Arial"/>
          <w:sz w:val="22"/>
          <w:szCs w:val="22"/>
        </w:rPr>
      </w:pPr>
      <w:r w:rsidRPr="006F20EA">
        <w:rPr>
          <w:rFonts w:ascii="Arial" w:hAnsi="Arial" w:cs="Arial"/>
          <w:sz w:val="22"/>
          <w:szCs w:val="22"/>
        </w:rPr>
        <w:t>The first time a PT-OU-01 transaction is printed the XML output will contain two copies of the transaction XML data. One copy of the XML data will be labeled ‘Original’ and the second copy of the XML data will be labeled ‘Duplicado’.</w:t>
      </w:r>
    </w:p>
    <w:p w14:paraId="26BE9D08" w14:textId="77777777" w:rsidR="00DC3B2B" w:rsidRPr="006F20EA" w:rsidRDefault="00DC3B2B" w:rsidP="00F07927">
      <w:pPr>
        <w:pStyle w:val="BodyText"/>
        <w:numPr>
          <w:ilvl w:val="0"/>
          <w:numId w:val="26"/>
        </w:numPr>
        <w:overflowPunct/>
        <w:autoSpaceDE/>
        <w:autoSpaceDN/>
        <w:adjustRightInd/>
        <w:textAlignment w:val="auto"/>
        <w:rPr>
          <w:rFonts w:ascii="Arial" w:hAnsi="Arial" w:cs="Arial"/>
          <w:sz w:val="22"/>
          <w:szCs w:val="22"/>
        </w:rPr>
      </w:pPr>
      <w:r w:rsidRPr="006F20EA">
        <w:rPr>
          <w:rFonts w:ascii="Arial" w:hAnsi="Arial" w:cs="Arial"/>
          <w:sz w:val="22"/>
          <w:szCs w:val="22"/>
        </w:rPr>
        <w:t>The second time a PT-OU-01 transaction is printed the XML output will contain one copy of the transaction XML data. This copy of the XML data will be labeled ‘2ª via’.</w:t>
      </w:r>
    </w:p>
    <w:p w14:paraId="26BE9D09" w14:textId="77777777" w:rsidR="00DC3B2B" w:rsidRPr="006F20EA" w:rsidRDefault="00DC3B2B" w:rsidP="00F07927">
      <w:pPr>
        <w:pStyle w:val="BodyText"/>
        <w:numPr>
          <w:ilvl w:val="0"/>
          <w:numId w:val="26"/>
        </w:numPr>
        <w:overflowPunct/>
        <w:autoSpaceDE/>
        <w:autoSpaceDN/>
        <w:adjustRightInd/>
        <w:textAlignment w:val="auto"/>
        <w:rPr>
          <w:rFonts w:ascii="Arial" w:hAnsi="Arial" w:cs="Arial"/>
          <w:sz w:val="22"/>
          <w:szCs w:val="22"/>
        </w:rPr>
      </w:pPr>
      <w:r w:rsidRPr="006F20EA">
        <w:rPr>
          <w:rFonts w:ascii="Arial" w:hAnsi="Arial" w:cs="Arial"/>
          <w:sz w:val="22"/>
          <w:szCs w:val="22"/>
        </w:rPr>
        <w:t>The third time a PT-OU-01 transaction is printed the XML output will contain one copy of the transaction XML data. This copy of the XML data will be labeled ‘3ª via’.</w:t>
      </w:r>
    </w:p>
    <w:p w14:paraId="26BE9D0A" w14:textId="77777777" w:rsidR="00DC3B2B" w:rsidRPr="006F20EA" w:rsidRDefault="00DC3B2B" w:rsidP="00F07927">
      <w:pPr>
        <w:pStyle w:val="BodyText"/>
        <w:numPr>
          <w:ilvl w:val="0"/>
          <w:numId w:val="26"/>
        </w:numPr>
        <w:overflowPunct/>
        <w:autoSpaceDE/>
        <w:autoSpaceDN/>
        <w:adjustRightInd/>
        <w:textAlignment w:val="auto"/>
        <w:rPr>
          <w:rFonts w:ascii="Arial" w:hAnsi="Arial" w:cs="Arial"/>
          <w:sz w:val="22"/>
          <w:szCs w:val="22"/>
        </w:rPr>
      </w:pPr>
      <w:r w:rsidRPr="006F20EA">
        <w:rPr>
          <w:rFonts w:ascii="Arial" w:hAnsi="Arial" w:cs="Arial"/>
          <w:sz w:val="22"/>
          <w:szCs w:val="22"/>
        </w:rPr>
        <w:t>The fourth and subsequent times a PT-OU-01 transaction is printed the XML output will contain one copy of the transaction XML data. This copy of the XML data will be labeled ‘Reimpressão’.</w:t>
      </w:r>
    </w:p>
    <w:p w14:paraId="26BE9D0B" w14:textId="77777777" w:rsidR="00DC3B2B" w:rsidRPr="006F20EA" w:rsidRDefault="00DC3B2B" w:rsidP="00DC3B2B">
      <w:pPr>
        <w:pStyle w:val="BodyText"/>
        <w:ind w:left="0"/>
        <w:rPr>
          <w:rFonts w:ascii="Arial" w:hAnsi="Arial" w:cs="Arial"/>
          <w:sz w:val="22"/>
          <w:szCs w:val="22"/>
        </w:rPr>
      </w:pPr>
    </w:p>
    <w:p w14:paraId="26BE9D0C"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t>The Portugal Invoice template will be altered to print the wording above to indicate the copy being printed:</w:t>
      </w:r>
    </w:p>
    <w:p w14:paraId="26BE9D0D" w14:textId="77777777" w:rsidR="00DC3B2B" w:rsidRDefault="00DC3B2B" w:rsidP="00DC3B2B">
      <w:pPr>
        <w:pStyle w:val="BodyText"/>
        <w:ind w:left="0"/>
      </w:pPr>
      <w:r w:rsidRPr="004856D5">
        <w:rPr>
          <w:noProof/>
        </w:rPr>
        <w:drawing>
          <wp:inline distT="0" distB="0" distL="0" distR="0" wp14:anchorId="26BEA95C" wp14:editId="26BEA95D">
            <wp:extent cx="6419850" cy="771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9850" cy="771525"/>
                    </a:xfrm>
                    <a:prstGeom prst="rect">
                      <a:avLst/>
                    </a:prstGeom>
                    <a:noFill/>
                    <a:ln>
                      <a:noFill/>
                    </a:ln>
                  </pic:spPr>
                </pic:pic>
              </a:graphicData>
            </a:graphic>
          </wp:inline>
        </w:drawing>
      </w:r>
    </w:p>
    <w:p w14:paraId="26BE9D0E" w14:textId="77777777" w:rsidR="00DC3B2B" w:rsidRDefault="00DC3B2B" w:rsidP="00DC3B2B">
      <w:pPr>
        <w:pStyle w:val="BodyText"/>
        <w:ind w:left="0"/>
      </w:pPr>
    </w:p>
    <w:p w14:paraId="26BE9D0F" w14:textId="77777777" w:rsidR="00DC3B2B" w:rsidRPr="00DD60F4" w:rsidRDefault="00DC3B2B" w:rsidP="00DC3B2B">
      <w:pPr>
        <w:pStyle w:val="BodyText"/>
        <w:ind w:left="0"/>
      </w:pPr>
      <w:r w:rsidRPr="004856D5">
        <w:rPr>
          <w:noProof/>
        </w:rPr>
        <w:drawing>
          <wp:inline distT="0" distB="0" distL="0" distR="0" wp14:anchorId="26BEA95E" wp14:editId="26BEA95F">
            <wp:extent cx="6410325" cy="781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0325" cy="781050"/>
                    </a:xfrm>
                    <a:prstGeom prst="rect">
                      <a:avLst/>
                    </a:prstGeom>
                    <a:noFill/>
                    <a:ln>
                      <a:noFill/>
                    </a:ln>
                  </pic:spPr>
                </pic:pic>
              </a:graphicData>
            </a:graphic>
          </wp:inline>
        </w:drawing>
      </w:r>
    </w:p>
    <w:p w14:paraId="26BE9D10" w14:textId="77777777" w:rsidR="00DC3B2B" w:rsidRPr="009D2FEA" w:rsidRDefault="00DC3B2B" w:rsidP="00DC3B2B">
      <w:pPr>
        <w:pStyle w:val="BodyText"/>
      </w:pPr>
    </w:p>
    <w:p w14:paraId="26BE9D11" w14:textId="77777777" w:rsidR="00DC3B2B" w:rsidRDefault="00DC3B2B" w:rsidP="00DC3B2B">
      <w:pPr>
        <w:pStyle w:val="BodyText"/>
        <w:overflowPunct/>
        <w:autoSpaceDE/>
        <w:autoSpaceDN/>
        <w:adjustRightInd/>
        <w:ind w:left="0"/>
        <w:textAlignment w:val="auto"/>
        <w:rPr>
          <w:rFonts w:ascii="Arial" w:hAnsi="Arial" w:cs="Arial"/>
          <w:noProof/>
          <w:color w:val="000000"/>
        </w:rPr>
      </w:pPr>
      <w:r w:rsidRPr="008F4C93">
        <w:rPr>
          <w:rFonts w:ascii="Arial" w:hAnsi="Arial" w:cs="Arial"/>
          <w:noProof/>
          <w:color w:val="000000"/>
        </w:rPr>
        <w:drawing>
          <wp:inline distT="0" distB="0" distL="0" distR="0" wp14:anchorId="26BEA960" wp14:editId="26BEA961">
            <wp:extent cx="6419850" cy="790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9850" cy="790575"/>
                    </a:xfrm>
                    <a:prstGeom prst="rect">
                      <a:avLst/>
                    </a:prstGeom>
                    <a:noFill/>
                    <a:ln>
                      <a:noFill/>
                    </a:ln>
                  </pic:spPr>
                </pic:pic>
              </a:graphicData>
            </a:graphic>
          </wp:inline>
        </w:drawing>
      </w:r>
    </w:p>
    <w:p w14:paraId="26BE9D12" w14:textId="77777777" w:rsidR="00DC3B2B" w:rsidRPr="006F20EA" w:rsidRDefault="00DC3B2B" w:rsidP="00DC3B2B">
      <w:pPr>
        <w:pStyle w:val="BodyText"/>
        <w:ind w:left="0"/>
        <w:rPr>
          <w:rFonts w:ascii="Arial" w:hAnsi="Arial" w:cs="Arial"/>
          <w:b/>
          <w:bCs/>
          <w:sz w:val="22"/>
          <w:szCs w:val="22"/>
        </w:rPr>
      </w:pPr>
      <w:r w:rsidRPr="006F20EA">
        <w:rPr>
          <w:rFonts w:ascii="Arial" w:hAnsi="Arial" w:cs="Arial"/>
          <w:b/>
          <w:bCs/>
          <w:sz w:val="22"/>
          <w:szCs w:val="22"/>
        </w:rPr>
        <w:t>Non Production Version of the template</w:t>
      </w:r>
    </w:p>
    <w:p w14:paraId="26BE9D13" w14:textId="77777777" w:rsidR="00DC3B2B" w:rsidRPr="006F20EA" w:rsidRDefault="00DC3B2B" w:rsidP="00DC3B2B">
      <w:pPr>
        <w:pStyle w:val="BodyText"/>
        <w:ind w:left="0"/>
        <w:rPr>
          <w:rFonts w:ascii="Arial" w:hAnsi="Arial" w:cs="Arial"/>
          <w:sz w:val="22"/>
          <w:szCs w:val="22"/>
        </w:rPr>
      </w:pPr>
      <w:r w:rsidRPr="006F20EA">
        <w:rPr>
          <w:rFonts w:ascii="Arial" w:hAnsi="Arial" w:cs="Arial"/>
          <w:sz w:val="22"/>
          <w:szCs w:val="22"/>
        </w:rPr>
        <w:t>A version of the Portugal template will be created for printing Portugal invoices outside of the Production environment. This version of the template will include the following wording:  ‘Documento emitido para fins de Formação‛</w:t>
      </w:r>
    </w:p>
    <w:p w14:paraId="26BE9D14" w14:textId="77777777" w:rsidR="00DC3B2B" w:rsidRDefault="00DC3B2B" w:rsidP="00DC3B2B">
      <w:pPr>
        <w:pStyle w:val="BodyText"/>
        <w:ind w:left="0"/>
      </w:pPr>
      <w:r w:rsidRPr="004856D5">
        <w:rPr>
          <w:noProof/>
        </w:rPr>
        <w:lastRenderedPageBreak/>
        <w:drawing>
          <wp:inline distT="0" distB="0" distL="0" distR="0" wp14:anchorId="26BEA962" wp14:editId="26BEA963">
            <wp:extent cx="5962650" cy="1933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2650" cy="1933575"/>
                    </a:xfrm>
                    <a:prstGeom prst="rect">
                      <a:avLst/>
                    </a:prstGeom>
                    <a:noFill/>
                    <a:ln>
                      <a:noFill/>
                    </a:ln>
                  </pic:spPr>
                </pic:pic>
              </a:graphicData>
            </a:graphic>
          </wp:inline>
        </w:drawing>
      </w:r>
    </w:p>
    <w:p w14:paraId="26BE9D15" w14:textId="77777777" w:rsidR="00DC3B2B" w:rsidRPr="00CE3B4A" w:rsidRDefault="00DC3B2B" w:rsidP="00DC3B2B">
      <w:pPr>
        <w:pStyle w:val="BodyText"/>
        <w:overflowPunct/>
        <w:autoSpaceDE/>
        <w:autoSpaceDN/>
        <w:adjustRightInd/>
        <w:ind w:left="0"/>
        <w:textAlignment w:val="auto"/>
        <w:rPr>
          <w:rFonts w:ascii="Arial" w:hAnsi="Arial" w:cs="Arial"/>
          <w:b/>
          <w:color w:val="000000"/>
          <w:sz w:val="22"/>
          <w:szCs w:val="22"/>
          <w:u w:val="single"/>
          <w:lang w:eastAsia="fr-FR"/>
        </w:rPr>
      </w:pPr>
      <w:r w:rsidRPr="00CE3B4A">
        <w:rPr>
          <w:rFonts w:ascii="Arial" w:hAnsi="Arial" w:cs="Arial"/>
          <w:b/>
          <w:color w:val="000000"/>
          <w:sz w:val="22"/>
          <w:szCs w:val="22"/>
          <w:u w:val="single"/>
          <w:lang w:eastAsia="fr-FR"/>
        </w:rPr>
        <w:t>Technical Design:</w:t>
      </w:r>
    </w:p>
    <w:p w14:paraId="26BE9D16"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eastAsia="fr-FR"/>
        </w:rPr>
      </w:pPr>
      <w:r w:rsidRPr="00CE3B4A">
        <w:rPr>
          <w:rFonts w:ascii="Arial" w:hAnsi="Arial" w:cs="Arial"/>
          <w:color w:val="000000"/>
          <w:sz w:val="22"/>
          <w:szCs w:val="22"/>
          <w:lang w:eastAsia="fr-FR"/>
        </w:rPr>
        <w:t>Create a new RDF: XXGILARCOMINVPT.rdf that caters to Portuguese localization requirements specified in functional requirements section. XXGILARCOMINVPT.rdf uses XXGILARCOMINV.rdf as base and additional requirements for Portugal have been incorporated.</w:t>
      </w:r>
    </w:p>
    <w:p w14:paraId="26BE9D17"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eastAsia="fr-FR"/>
        </w:rPr>
      </w:pPr>
      <w:r w:rsidRPr="00CE3B4A">
        <w:rPr>
          <w:rFonts w:ascii="Arial" w:hAnsi="Arial" w:cs="Arial"/>
          <w:color w:val="000000"/>
          <w:sz w:val="22"/>
          <w:szCs w:val="22"/>
          <w:lang w:eastAsia="fr-FR"/>
        </w:rPr>
        <w:t>Create a new concurrent program executable XXGILARCOMINVPT with Execution Method as ‘Oracle Reports’ and Execution File Name as ‘XXGILARCOMINVPT’</w:t>
      </w:r>
      <w:r w:rsidRPr="00CE3B4A">
        <w:rPr>
          <w:rFonts w:ascii="Arial" w:hAnsi="Arial" w:cs="Arial"/>
          <w:b/>
          <w:color w:val="000000"/>
          <w:sz w:val="22"/>
          <w:szCs w:val="22"/>
          <w:u w:val="single"/>
          <w:lang w:eastAsia="fr-FR"/>
        </w:rPr>
        <w:t>.</w:t>
      </w:r>
    </w:p>
    <w:p w14:paraId="26BE9D18"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eastAsia="fr-FR"/>
        </w:rPr>
      </w:pPr>
      <w:r w:rsidRPr="00CE3B4A">
        <w:rPr>
          <w:rFonts w:ascii="Arial" w:hAnsi="Arial" w:cs="Arial"/>
          <w:color w:val="000000"/>
          <w:sz w:val="22"/>
          <w:szCs w:val="22"/>
          <w:lang w:eastAsia="fr-FR"/>
        </w:rPr>
        <w:t>Create a new concurrent program – ‘GIL Print Commercial Invoices-Portugal’ with executable name as ‘XXGILARCOMINVPT’ and set the output format to ‘XML’.</w:t>
      </w:r>
    </w:p>
    <w:p w14:paraId="26BE9D19"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eastAsia="fr-FR"/>
        </w:rPr>
      </w:pPr>
      <w:r w:rsidRPr="00CE3B4A">
        <w:rPr>
          <w:rFonts w:ascii="Arial" w:hAnsi="Arial" w:cs="Arial"/>
          <w:color w:val="000000"/>
          <w:sz w:val="22"/>
          <w:szCs w:val="22"/>
          <w:lang w:eastAsia="fr-FR"/>
        </w:rPr>
        <w:t>Create a new XML Publisher data definition with XXGILARCOMINVPT as code.</w:t>
      </w:r>
    </w:p>
    <w:p w14:paraId="26BE9D1A"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eastAsia="fr-FR"/>
        </w:rPr>
      </w:pPr>
      <w:r w:rsidRPr="00CE3B4A">
        <w:rPr>
          <w:rFonts w:ascii="Arial" w:hAnsi="Arial" w:cs="Arial"/>
          <w:color w:val="000000"/>
          <w:sz w:val="22"/>
          <w:szCs w:val="22"/>
          <w:lang w:eastAsia="fr-FR"/>
        </w:rPr>
        <w:t>Create a new XML Publisher template definition using the data definition in step 4.</w:t>
      </w:r>
    </w:p>
    <w:p w14:paraId="26BE9D1B"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eastAsia="fr-FR"/>
        </w:rPr>
      </w:pPr>
      <w:r w:rsidRPr="00CE3B4A">
        <w:rPr>
          <w:rFonts w:ascii="Arial" w:hAnsi="Arial" w:cs="Arial"/>
          <w:color w:val="000000"/>
          <w:sz w:val="22"/>
          <w:szCs w:val="22"/>
          <w:lang w:eastAsia="fr-FR"/>
        </w:rPr>
        <w:t>Make changes to PORTUGAL.rtf xml publisher rtf template as per the requirement and upload it to the template definition defined in step 5.</w:t>
      </w:r>
    </w:p>
    <w:p w14:paraId="26BE9D1C" w14:textId="77777777" w:rsidR="00DC3B2B" w:rsidRPr="00CE3B4A" w:rsidRDefault="00DC3B2B" w:rsidP="00F07927">
      <w:pPr>
        <w:pStyle w:val="BodyText"/>
        <w:numPr>
          <w:ilvl w:val="0"/>
          <w:numId w:val="25"/>
        </w:numPr>
        <w:overflowPunct/>
        <w:autoSpaceDE/>
        <w:autoSpaceDN/>
        <w:adjustRightInd/>
        <w:textAlignment w:val="auto"/>
        <w:rPr>
          <w:rFonts w:ascii="Arial" w:hAnsi="Arial" w:cs="Arial"/>
          <w:b/>
          <w:color w:val="000000"/>
          <w:sz w:val="22"/>
          <w:szCs w:val="22"/>
          <w:u w:val="single"/>
          <w:lang w:val="fr-FR" w:eastAsia="fr-FR"/>
        </w:rPr>
      </w:pPr>
      <w:r w:rsidRPr="00CE3B4A">
        <w:rPr>
          <w:rFonts w:ascii="Arial" w:hAnsi="Arial" w:cs="Arial"/>
          <w:color w:val="000000"/>
          <w:sz w:val="22"/>
          <w:szCs w:val="22"/>
          <w:lang w:val="fr-FR" w:eastAsia="fr-FR"/>
        </w:rPr>
        <w:t xml:space="preserve">Add concurrent program ‘GIL Print Commercial Invoices-Portugal’ to the required request groups. </w:t>
      </w:r>
    </w:p>
    <w:p w14:paraId="26BE9D1D" w14:textId="77777777" w:rsidR="00DC3B2B" w:rsidRPr="00CE3B4A" w:rsidRDefault="00DC3B2B" w:rsidP="00DC3B2B">
      <w:pPr>
        <w:pStyle w:val="BodyText"/>
        <w:overflowPunct/>
        <w:autoSpaceDE/>
        <w:autoSpaceDN/>
        <w:adjustRightInd/>
        <w:ind w:left="0"/>
        <w:textAlignment w:val="auto"/>
        <w:rPr>
          <w:rFonts w:ascii="Arial" w:hAnsi="Arial" w:cs="Arial"/>
          <w:b/>
          <w:color w:val="000000"/>
          <w:sz w:val="22"/>
          <w:szCs w:val="22"/>
          <w:u w:val="single"/>
          <w:lang w:eastAsia="fr-FR"/>
        </w:rPr>
      </w:pPr>
      <w:r w:rsidRPr="00CE3B4A">
        <w:rPr>
          <w:rFonts w:ascii="Arial" w:hAnsi="Arial" w:cs="Arial"/>
          <w:b/>
          <w:color w:val="000000"/>
          <w:sz w:val="22"/>
          <w:szCs w:val="22"/>
          <w:u w:val="single"/>
          <w:lang w:eastAsia="fr-FR"/>
        </w:rPr>
        <w:t>Requirement1 : Signature and Certificate number Printing</w:t>
      </w:r>
    </w:p>
    <w:p w14:paraId="26BE9D1E" w14:textId="77777777" w:rsidR="00DC3B2B" w:rsidRPr="00CE3B4A" w:rsidRDefault="00DC3B2B" w:rsidP="00DC3B2B">
      <w:pPr>
        <w:pStyle w:val="BodyText"/>
        <w:overflowPunct/>
        <w:autoSpaceDE/>
        <w:autoSpaceDN/>
        <w:adjustRightInd/>
        <w:ind w:left="0"/>
        <w:textAlignment w:val="auto"/>
        <w:rPr>
          <w:rFonts w:ascii="Arial" w:hAnsi="Arial" w:cs="Arial"/>
          <w:color w:val="000000"/>
          <w:sz w:val="22"/>
          <w:szCs w:val="22"/>
          <w:lang w:eastAsia="fr-FR"/>
        </w:rPr>
      </w:pPr>
      <w:r w:rsidRPr="00CE3B4A">
        <w:rPr>
          <w:rFonts w:ascii="Arial" w:hAnsi="Arial" w:cs="Arial"/>
          <w:color w:val="000000"/>
          <w:sz w:val="22"/>
          <w:szCs w:val="22"/>
          <w:lang w:eastAsia="fr-FR"/>
        </w:rPr>
        <w:t>This requirement calls for printing the 1st , 11th , 21st  and 31st  characters from the digital signature stored in table JE_PT_RA_CUST_TRX_EXTS for each transaction being printed. This signature appears in the footer sector followed by “</w:t>
      </w:r>
      <w:r w:rsidRPr="00CE3B4A">
        <w:rPr>
          <w:rFonts w:ascii="Arial" w:hAnsi="Arial" w:cs="Arial"/>
          <w:b/>
          <w:bCs/>
          <w:sz w:val="22"/>
          <w:szCs w:val="22"/>
          <w:lang w:val="pt-PT" w:eastAsia="zh-CN"/>
        </w:rPr>
        <w:t xml:space="preserve">PROCESSADO POR PROGRAMA CERTIFICADO n.º &lt;CERTIFICATE_NUMER&gt; /DGCI” </w:t>
      </w:r>
      <w:r w:rsidRPr="00CE3B4A">
        <w:rPr>
          <w:rFonts w:ascii="Arial" w:hAnsi="Arial" w:cs="Arial"/>
          <w:color w:val="000000"/>
          <w:sz w:val="22"/>
          <w:szCs w:val="22"/>
          <w:lang w:eastAsia="fr-FR"/>
        </w:rPr>
        <w:t>where &lt;CERTIFICATE_NUMBER&gt;  is the software certificate number stored in table JE_PT_RA_CUST_TRX_EXTS.</w:t>
      </w:r>
    </w:p>
    <w:p w14:paraId="26BE9D1F" w14:textId="77777777" w:rsidR="00DC3B2B" w:rsidRPr="00CE3B4A" w:rsidRDefault="00DC3B2B" w:rsidP="00DC3B2B">
      <w:pPr>
        <w:pStyle w:val="BodyText"/>
        <w:overflowPunct/>
        <w:autoSpaceDE/>
        <w:autoSpaceDN/>
        <w:adjustRightInd/>
        <w:ind w:left="0"/>
        <w:textAlignment w:val="auto"/>
        <w:rPr>
          <w:rFonts w:ascii="Arial" w:hAnsi="Arial" w:cs="Arial"/>
          <w:color w:val="000000"/>
          <w:sz w:val="22"/>
          <w:szCs w:val="22"/>
          <w:lang w:eastAsia="fr-FR"/>
        </w:rPr>
      </w:pPr>
      <w:r w:rsidRPr="00CE3B4A">
        <w:rPr>
          <w:rFonts w:ascii="Arial" w:hAnsi="Arial" w:cs="Arial"/>
          <w:color w:val="000000"/>
          <w:sz w:val="22"/>
          <w:szCs w:val="22"/>
          <w:lang w:eastAsia="fr-FR"/>
        </w:rPr>
        <w:t xml:space="preserve">Both encrypted signature and software certification number are fetched using query Q_2(Group: G_certificate_number) in XXGILARCOMINVPT.rdf </w:t>
      </w:r>
    </w:p>
    <w:p w14:paraId="26BE9D20" w14:textId="77777777" w:rsidR="00DC3B2B" w:rsidRDefault="00DC3B2B" w:rsidP="00DC3B2B">
      <w:pPr>
        <w:pStyle w:val="BodyText"/>
        <w:overflowPunct/>
        <w:autoSpaceDE/>
        <w:autoSpaceDN/>
        <w:adjustRightInd/>
        <w:ind w:left="0"/>
        <w:textAlignment w:val="auto"/>
        <w:rPr>
          <w:rFonts w:ascii="Arial" w:hAnsi="Arial" w:cs="Arial"/>
          <w:color w:val="000000"/>
          <w:lang w:eastAsia="fr-FR"/>
        </w:rPr>
      </w:pPr>
    </w:p>
    <w:p w14:paraId="26BE9D21" w14:textId="77777777" w:rsidR="00DC3B2B" w:rsidRDefault="00DC3B2B" w:rsidP="00DC3B2B">
      <w:pPr>
        <w:pStyle w:val="BodyText"/>
        <w:overflowPunct/>
        <w:autoSpaceDE/>
        <w:autoSpaceDN/>
        <w:adjustRightInd/>
        <w:ind w:left="0"/>
        <w:textAlignment w:val="auto"/>
        <w:rPr>
          <w:rFonts w:ascii="Arial" w:hAnsi="Arial" w:cs="Arial"/>
          <w:color w:val="000000"/>
          <w:lang w:eastAsia="fr-FR"/>
        </w:rPr>
      </w:pPr>
      <w:r>
        <w:rPr>
          <w:rFonts w:ascii="Arial" w:hAnsi="Arial" w:cs="Arial"/>
          <w:noProof/>
          <w:color w:val="000000"/>
        </w:rPr>
        <w:lastRenderedPageBreak/>
        <w:drawing>
          <wp:inline distT="0" distB="0" distL="0" distR="0" wp14:anchorId="26BEA964" wp14:editId="26BEA965">
            <wp:extent cx="5934075" cy="3562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26BE9D22" w14:textId="77777777" w:rsidR="00DC3B2B" w:rsidRDefault="00DC3B2B" w:rsidP="00DC3B2B">
      <w:pPr>
        <w:pStyle w:val="BodyText"/>
        <w:overflowPunct/>
        <w:autoSpaceDE/>
        <w:autoSpaceDN/>
        <w:adjustRightInd/>
        <w:ind w:left="0"/>
        <w:textAlignment w:val="auto"/>
        <w:rPr>
          <w:rFonts w:ascii="Arial" w:hAnsi="Arial" w:cs="Arial"/>
          <w:color w:val="000000"/>
          <w:lang w:eastAsia="fr-FR"/>
        </w:rPr>
      </w:pPr>
    </w:p>
    <w:p w14:paraId="26BE9D23" w14:textId="77777777" w:rsidR="00DC3B2B" w:rsidRPr="00CE3B4A" w:rsidRDefault="00DC3B2B" w:rsidP="00DC3B2B">
      <w:pPr>
        <w:pStyle w:val="BodyText"/>
        <w:overflowPunct/>
        <w:autoSpaceDE/>
        <w:autoSpaceDN/>
        <w:adjustRightInd/>
        <w:ind w:left="0"/>
        <w:textAlignment w:val="auto"/>
        <w:rPr>
          <w:rFonts w:ascii="Arial" w:hAnsi="Arial" w:cs="Arial"/>
          <w:b/>
          <w:color w:val="000000"/>
          <w:sz w:val="22"/>
          <w:szCs w:val="22"/>
          <w:u w:val="single"/>
          <w:lang w:eastAsia="fr-FR"/>
        </w:rPr>
      </w:pPr>
      <w:r w:rsidRPr="00CE3B4A">
        <w:rPr>
          <w:rFonts w:ascii="Arial" w:hAnsi="Arial" w:cs="Arial"/>
          <w:b/>
          <w:color w:val="000000"/>
          <w:sz w:val="22"/>
          <w:szCs w:val="22"/>
          <w:u w:val="single"/>
          <w:lang w:eastAsia="fr-FR"/>
        </w:rPr>
        <w:t>Requirement2: Reprint Control</w:t>
      </w:r>
    </w:p>
    <w:p w14:paraId="26BE9D24" w14:textId="77777777" w:rsidR="00DC3B2B" w:rsidRPr="00CE3B4A" w:rsidRDefault="00DC3B2B" w:rsidP="00DC3B2B">
      <w:pPr>
        <w:pStyle w:val="BodyText"/>
        <w:ind w:left="0"/>
        <w:rPr>
          <w:rFonts w:ascii="Arial" w:hAnsi="Arial" w:cs="Arial"/>
          <w:color w:val="000000"/>
          <w:sz w:val="22"/>
          <w:szCs w:val="22"/>
          <w:lang w:eastAsia="fr-FR"/>
        </w:rPr>
      </w:pPr>
      <w:r w:rsidRPr="00CE3B4A">
        <w:rPr>
          <w:rFonts w:ascii="Arial" w:hAnsi="Arial" w:cs="Arial"/>
          <w:color w:val="000000"/>
          <w:sz w:val="22"/>
          <w:szCs w:val="22"/>
          <w:lang w:eastAsia="fr-FR"/>
        </w:rPr>
        <w:t>This requirement is covered by building a master query Q_1 (Group G_trx_id).</w:t>
      </w:r>
    </w:p>
    <w:p w14:paraId="26BE9D25" w14:textId="77777777" w:rsidR="00DC3B2B" w:rsidRPr="00CE3B4A" w:rsidRDefault="00DC3B2B" w:rsidP="00DC3B2B">
      <w:pPr>
        <w:pStyle w:val="BodyText"/>
        <w:ind w:left="0"/>
        <w:rPr>
          <w:rFonts w:ascii="Arial" w:hAnsi="Arial" w:cs="Arial"/>
          <w:color w:val="000000"/>
          <w:sz w:val="22"/>
          <w:szCs w:val="22"/>
          <w:lang w:eastAsia="fr-FR"/>
        </w:rPr>
      </w:pPr>
      <w:r w:rsidRPr="00CE3B4A">
        <w:rPr>
          <w:rFonts w:ascii="Arial" w:hAnsi="Arial" w:cs="Arial"/>
          <w:color w:val="000000"/>
          <w:sz w:val="22"/>
          <w:szCs w:val="22"/>
          <w:lang w:eastAsia="fr-FR"/>
        </w:rPr>
        <w:t xml:space="preserve"> This query controls the xml stream generated for all possible report submission scenarios. If the invoice is being printed for the first time the query Q_2 using ra_customer_trx_all.printing_count field will generate xml stream such that two identical sets of data are produced: one to be stamped as Original (Factura – Original) and other as Duplicate (Factura – Duplicado).</w:t>
      </w:r>
    </w:p>
    <w:p w14:paraId="26BE9D26" w14:textId="77777777" w:rsidR="00DC3B2B" w:rsidRDefault="00DC3B2B" w:rsidP="00DC3B2B">
      <w:pPr>
        <w:pStyle w:val="BodyText"/>
        <w:ind w:left="0"/>
        <w:rPr>
          <w:rFonts w:ascii="Arial" w:hAnsi="Arial" w:cs="Arial"/>
          <w:color w:val="000000"/>
          <w:lang w:eastAsia="fr-FR"/>
        </w:rPr>
      </w:pPr>
      <w:r w:rsidRPr="00CE3B4A">
        <w:rPr>
          <w:rFonts w:ascii="Arial" w:hAnsi="Arial" w:cs="Arial"/>
          <w:color w:val="000000"/>
          <w:sz w:val="22"/>
          <w:szCs w:val="22"/>
          <w:lang w:eastAsia="fr-FR"/>
        </w:rPr>
        <w:t xml:space="preserve"> For invoices that have been printed at least once, the xml steam will contain only one data set. In this case based on the printing_count the invoice prints will be stamped ‘2ª via’ for 2nd copy, 3ª via’ for 3rd copy and Reimpressão‛ for all subsequent copies</w:t>
      </w:r>
      <w:r>
        <w:rPr>
          <w:rFonts w:ascii="Arial" w:hAnsi="Arial" w:cs="Arial"/>
          <w:color w:val="000000"/>
          <w:lang w:eastAsia="fr-FR"/>
        </w:rPr>
        <w:t>.</w:t>
      </w:r>
    </w:p>
    <w:p w14:paraId="26BE9D27" w14:textId="77777777" w:rsidR="00DC3B2B" w:rsidRDefault="00DC3B2B" w:rsidP="00DC3B2B">
      <w:pPr>
        <w:pStyle w:val="BodyText"/>
        <w:ind w:left="0"/>
        <w:rPr>
          <w:rFonts w:ascii="Arial" w:hAnsi="Arial" w:cs="Arial"/>
          <w:color w:val="000000"/>
          <w:lang w:eastAsia="fr-FR"/>
        </w:rPr>
      </w:pPr>
    </w:p>
    <w:p w14:paraId="26BE9D28" w14:textId="77777777" w:rsidR="00DC3B2B" w:rsidRDefault="00DC3B2B" w:rsidP="00DC3B2B">
      <w:pPr>
        <w:pStyle w:val="BodyText"/>
        <w:ind w:left="0"/>
        <w:rPr>
          <w:rFonts w:ascii="Arial" w:hAnsi="Arial" w:cs="Arial"/>
          <w:color w:val="000000"/>
          <w:lang w:eastAsia="fr-FR"/>
        </w:rPr>
      </w:pPr>
      <w:r>
        <w:rPr>
          <w:rFonts w:ascii="Arial" w:hAnsi="Arial" w:cs="Arial"/>
          <w:noProof/>
          <w:color w:val="000000"/>
        </w:rPr>
        <w:lastRenderedPageBreak/>
        <w:drawing>
          <wp:inline distT="0" distB="0" distL="0" distR="0" wp14:anchorId="26BEA966" wp14:editId="26BEA967">
            <wp:extent cx="4143375" cy="5067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43375" cy="5067300"/>
                    </a:xfrm>
                    <a:prstGeom prst="rect">
                      <a:avLst/>
                    </a:prstGeom>
                    <a:noFill/>
                    <a:ln>
                      <a:noFill/>
                    </a:ln>
                  </pic:spPr>
                </pic:pic>
              </a:graphicData>
            </a:graphic>
          </wp:inline>
        </w:drawing>
      </w:r>
    </w:p>
    <w:p w14:paraId="26BE9D29" w14:textId="77777777" w:rsidR="00DC3B2B" w:rsidRDefault="00DC3B2B" w:rsidP="00DC3B2B">
      <w:pPr>
        <w:pStyle w:val="BodyText"/>
        <w:ind w:left="0"/>
        <w:rPr>
          <w:rFonts w:ascii="Arial" w:hAnsi="Arial" w:cs="Arial"/>
          <w:color w:val="000000"/>
          <w:lang w:eastAsia="fr-FR"/>
        </w:rPr>
      </w:pPr>
    </w:p>
    <w:p w14:paraId="26BE9D2A" w14:textId="77777777" w:rsidR="00DC3B2B" w:rsidRDefault="00DC3B2B" w:rsidP="00DC3B2B">
      <w:pPr>
        <w:pStyle w:val="BodyText"/>
        <w:ind w:left="0"/>
        <w:rPr>
          <w:rFonts w:ascii="Arial" w:hAnsi="Arial" w:cs="Arial"/>
          <w:color w:val="000000"/>
          <w:lang w:eastAsia="fr-FR"/>
        </w:rPr>
      </w:pPr>
      <w:r>
        <w:rPr>
          <w:rFonts w:ascii="Arial" w:hAnsi="Arial" w:cs="Arial"/>
          <w:noProof/>
          <w:color w:val="000000"/>
        </w:rPr>
        <w:drawing>
          <wp:inline distT="0" distB="0" distL="0" distR="0" wp14:anchorId="26BEA968" wp14:editId="26BEA969">
            <wp:extent cx="4248150" cy="2686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48150" cy="2686050"/>
                    </a:xfrm>
                    <a:prstGeom prst="rect">
                      <a:avLst/>
                    </a:prstGeom>
                    <a:noFill/>
                    <a:ln>
                      <a:noFill/>
                    </a:ln>
                  </pic:spPr>
                </pic:pic>
              </a:graphicData>
            </a:graphic>
          </wp:inline>
        </w:drawing>
      </w:r>
    </w:p>
    <w:p w14:paraId="26BE9D2B" w14:textId="77777777" w:rsidR="00DC3B2B" w:rsidRPr="005A2C22" w:rsidRDefault="00DC3B2B" w:rsidP="00DC3B2B">
      <w:pPr>
        <w:pStyle w:val="BodyText"/>
        <w:ind w:left="0"/>
        <w:rPr>
          <w:rFonts w:ascii="Arial" w:hAnsi="Arial" w:cs="Arial"/>
          <w:b/>
          <w:color w:val="000000"/>
          <w:sz w:val="22"/>
          <w:szCs w:val="22"/>
          <w:u w:val="single"/>
          <w:lang w:eastAsia="fr-FR"/>
        </w:rPr>
      </w:pPr>
      <w:r w:rsidRPr="005A2C22">
        <w:rPr>
          <w:rFonts w:ascii="Arial" w:hAnsi="Arial" w:cs="Arial"/>
          <w:b/>
          <w:color w:val="000000"/>
          <w:sz w:val="22"/>
          <w:szCs w:val="22"/>
          <w:u w:val="single"/>
          <w:lang w:eastAsia="fr-FR"/>
        </w:rPr>
        <w:lastRenderedPageBreak/>
        <w:t>Requirement 3: Non Production Version of the template</w:t>
      </w:r>
    </w:p>
    <w:p w14:paraId="26BE9D2C" w14:textId="77777777" w:rsidR="00DC3B2B" w:rsidRPr="005A2C22" w:rsidRDefault="00DC3B2B" w:rsidP="00DC3B2B">
      <w:pPr>
        <w:pStyle w:val="BodyText"/>
        <w:overflowPunct/>
        <w:autoSpaceDE/>
        <w:autoSpaceDN/>
        <w:adjustRightInd/>
        <w:ind w:left="0"/>
        <w:textAlignment w:val="auto"/>
        <w:rPr>
          <w:rFonts w:ascii="Arial" w:hAnsi="Arial" w:cs="Arial"/>
          <w:color w:val="000000"/>
          <w:sz w:val="22"/>
          <w:szCs w:val="22"/>
          <w:lang w:eastAsia="fr-FR"/>
        </w:rPr>
      </w:pPr>
    </w:p>
    <w:p w14:paraId="26BE9D2D" w14:textId="77777777" w:rsidR="00DC3B2B" w:rsidRPr="005A2C22" w:rsidRDefault="00DC3B2B" w:rsidP="00DC3B2B">
      <w:pPr>
        <w:pStyle w:val="BodyText"/>
        <w:ind w:left="0"/>
        <w:rPr>
          <w:rFonts w:ascii="Arial" w:hAnsi="Arial" w:cs="Arial"/>
          <w:color w:val="000000"/>
          <w:sz w:val="22"/>
          <w:szCs w:val="22"/>
          <w:lang w:eastAsia="fr-FR"/>
        </w:rPr>
      </w:pPr>
      <w:r w:rsidRPr="005A2C22">
        <w:rPr>
          <w:rFonts w:ascii="Arial" w:hAnsi="Arial" w:cs="Arial"/>
          <w:color w:val="000000"/>
          <w:sz w:val="22"/>
          <w:szCs w:val="22"/>
          <w:lang w:eastAsia="fr-FR"/>
        </w:rPr>
        <w:t xml:space="preserve">This requirement calls for printing “Documento emitido para fins de Formação” on the invoices printed from any non production environments. </w:t>
      </w:r>
    </w:p>
    <w:p w14:paraId="26BE9D2E" w14:textId="77777777" w:rsidR="00DC3B2B" w:rsidRPr="005A2C22" w:rsidRDefault="00DC3B2B" w:rsidP="00DC3B2B">
      <w:pPr>
        <w:pStyle w:val="BodyText"/>
        <w:ind w:left="0"/>
        <w:rPr>
          <w:rFonts w:ascii="Arial" w:hAnsi="Arial" w:cs="Arial"/>
          <w:color w:val="000000"/>
          <w:sz w:val="22"/>
          <w:szCs w:val="22"/>
          <w:lang w:eastAsia="fr-FR"/>
        </w:rPr>
      </w:pPr>
      <w:r w:rsidRPr="005A2C22">
        <w:rPr>
          <w:rFonts w:ascii="Arial" w:hAnsi="Arial" w:cs="Arial"/>
          <w:color w:val="000000"/>
          <w:sz w:val="22"/>
          <w:szCs w:val="22"/>
          <w:lang w:eastAsia="fr-FR"/>
        </w:rPr>
        <w:t>Formula Column CF_INSTANCE checks for the instance from which the program was submitted. If instance is ‘ERPPRD’ no message is printed and if instance is not ‘ERPPRD’, above said message will be printed.</w:t>
      </w:r>
    </w:p>
    <w:p w14:paraId="26BE9D2F" w14:textId="77777777" w:rsidR="00DC3B2B" w:rsidRDefault="00DC3B2B" w:rsidP="00DC3B2B">
      <w:pPr>
        <w:pStyle w:val="BodyText"/>
        <w:overflowPunct/>
        <w:autoSpaceDE/>
        <w:autoSpaceDN/>
        <w:adjustRightInd/>
        <w:ind w:left="0"/>
        <w:textAlignment w:val="auto"/>
        <w:rPr>
          <w:rFonts w:ascii="Arial" w:hAnsi="Arial" w:cs="Arial"/>
          <w:color w:val="000000"/>
          <w:lang w:eastAsia="fr-FR"/>
        </w:rPr>
      </w:pPr>
      <w:r>
        <w:rPr>
          <w:rFonts w:ascii="Arial" w:hAnsi="Arial" w:cs="Arial"/>
          <w:noProof/>
          <w:color w:val="000000"/>
        </w:rPr>
        <w:drawing>
          <wp:inline distT="0" distB="0" distL="0" distR="0" wp14:anchorId="26BEA96A" wp14:editId="26BEA96B">
            <wp:extent cx="5943600" cy="1657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26BE9D30" w14:textId="77777777" w:rsidR="00F34BB2" w:rsidRDefault="00F34BB2" w:rsidP="00DC3B2B">
      <w:pPr>
        <w:pStyle w:val="BodyText"/>
        <w:overflowPunct/>
        <w:autoSpaceDE/>
        <w:autoSpaceDN/>
        <w:adjustRightInd/>
        <w:ind w:left="0"/>
        <w:textAlignment w:val="auto"/>
        <w:rPr>
          <w:rFonts w:ascii="Arial" w:hAnsi="Arial" w:cs="Arial"/>
          <w:color w:val="000000"/>
          <w:lang w:eastAsia="fr-FR"/>
        </w:rPr>
      </w:pPr>
    </w:p>
    <w:p w14:paraId="26BE9D31" w14:textId="77777777" w:rsidR="00F34BB2" w:rsidRDefault="00F34BB2" w:rsidP="00F34BB2">
      <w:pPr>
        <w:ind w:left="720"/>
        <w:rPr>
          <w:rFonts w:cs="Arial"/>
          <w:lang w:eastAsia="ja-JP"/>
        </w:rPr>
      </w:pPr>
      <w:r w:rsidRPr="00F34BB2">
        <w:rPr>
          <w:rFonts w:cs="Arial"/>
          <w:sz w:val="20"/>
          <w:szCs w:val="20"/>
        </w:rPr>
        <w:t xml:space="preserve"> </w:t>
      </w:r>
      <w:r>
        <w:rPr>
          <w:rFonts w:cs="Arial"/>
          <w:sz w:val="20"/>
          <w:szCs w:val="20"/>
        </w:rPr>
        <w:t>REQ0386648-</w:t>
      </w:r>
      <w:r>
        <w:rPr>
          <w:rFonts w:cs="Arial"/>
          <w:lang w:eastAsia="ja-JP"/>
        </w:rPr>
        <w:t xml:space="preserve">Modified Legal Entity Address change in Switzerland Template </w:t>
      </w:r>
    </w:p>
    <w:p w14:paraId="26BE9D32" w14:textId="77777777" w:rsidR="00F34BB2" w:rsidRPr="00D9152C" w:rsidRDefault="00F34BB2" w:rsidP="00F34BB2">
      <w:pPr>
        <w:ind w:left="720"/>
        <w:rPr>
          <w:rFonts w:cs="Arial"/>
          <w:lang w:eastAsia="ja-JP"/>
        </w:rPr>
      </w:pPr>
      <w:r w:rsidRPr="00D9152C">
        <w:rPr>
          <w:rFonts w:cs="Arial"/>
          <w:lang w:eastAsia="ja-JP"/>
        </w:rPr>
        <w:t xml:space="preserve">From: </w:t>
      </w:r>
    </w:p>
    <w:p w14:paraId="26BE9D33" w14:textId="77777777" w:rsidR="00F34BB2" w:rsidRPr="00D9152C" w:rsidRDefault="00F34BB2" w:rsidP="00F34BB2">
      <w:pPr>
        <w:ind w:left="720"/>
        <w:rPr>
          <w:rFonts w:cs="Arial"/>
          <w:lang w:eastAsia="ja-JP"/>
        </w:rPr>
      </w:pPr>
    </w:p>
    <w:p w14:paraId="26BE9D34" w14:textId="77777777" w:rsidR="00F34BB2" w:rsidRPr="00D9152C" w:rsidRDefault="00F34BB2" w:rsidP="00F34BB2">
      <w:pPr>
        <w:ind w:left="720"/>
        <w:rPr>
          <w:rFonts w:cs="Arial"/>
          <w:lang w:eastAsia="ja-JP"/>
        </w:rPr>
      </w:pPr>
      <w:r w:rsidRPr="00D9152C">
        <w:rPr>
          <w:rFonts w:cs="Arial"/>
          <w:lang w:eastAsia="ja-JP"/>
        </w:rPr>
        <w:t>Gilead Sciences Switzerland Sàrl</w:t>
      </w:r>
    </w:p>
    <w:p w14:paraId="26BE9D35" w14:textId="77777777" w:rsidR="00F34BB2" w:rsidRPr="00D9152C" w:rsidRDefault="00F34BB2" w:rsidP="00F34BB2">
      <w:pPr>
        <w:ind w:left="720"/>
        <w:rPr>
          <w:rFonts w:cs="Arial"/>
          <w:lang w:eastAsia="ja-JP"/>
        </w:rPr>
      </w:pPr>
      <w:r w:rsidRPr="00D9152C">
        <w:rPr>
          <w:rFonts w:cs="Arial"/>
          <w:lang w:eastAsia="ja-JP"/>
        </w:rPr>
        <w:t>Turmstrasse 28</w:t>
      </w:r>
    </w:p>
    <w:p w14:paraId="26BE9D36" w14:textId="77777777" w:rsidR="00F34BB2" w:rsidRPr="00D9152C" w:rsidRDefault="00F34BB2" w:rsidP="00F34BB2">
      <w:pPr>
        <w:ind w:left="720"/>
        <w:rPr>
          <w:rFonts w:cs="Arial"/>
          <w:lang w:eastAsia="ja-JP"/>
        </w:rPr>
      </w:pPr>
      <w:r w:rsidRPr="00D9152C">
        <w:rPr>
          <w:rFonts w:cs="Arial"/>
          <w:lang w:eastAsia="ja-JP"/>
        </w:rPr>
        <w:t>CH-6300 Zug</w:t>
      </w:r>
    </w:p>
    <w:p w14:paraId="26BE9D37" w14:textId="77777777" w:rsidR="00F34BB2" w:rsidRPr="00D9152C" w:rsidRDefault="00F34BB2" w:rsidP="00F34BB2">
      <w:pPr>
        <w:ind w:left="720"/>
        <w:rPr>
          <w:rFonts w:cs="Arial"/>
          <w:lang w:eastAsia="ja-JP"/>
        </w:rPr>
      </w:pPr>
      <w:r w:rsidRPr="00D9152C">
        <w:rPr>
          <w:rFonts w:cs="Arial"/>
          <w:lang w:eastAsia="ja-JP"/>
        </w:rPr>
        <w:t>Tel: +41 41 580 02 00 Fax: +41 41 580 02 98</w:t>
      </w:r>
    </w:p>
    <w:p w14:paraId="26BE9D38" w14:textId="77777777" w:rsidR="00F34BB2" w:rsidRPr="00D9152C" w:rsidRDefault="00F34BB2" w:rsidP="00F34BB2">
      <w:pPr>
        <w:ind w:left="720"/>
        <w:rPr>
          <w:rFonts w:cs="Arial"/>
          <w:lang w:eastAsia="ja-JP"/>
        </w:rPr>
      </w:pPr>
      <w:r w:rsidRPr="00D9152C">
        <w:rPr>
          <w:rFonts w:cs="Arial"/>
          <w:lang w:eastAsia="ja-JP"/>
        </w:rPr>
        <w:t>MWST-Nr.: 675 526</w:t>
      </w:r>
    </w:p>
    <w:p w14:paraId="26BE9D39" w14:textId="77777777" w:rsidR="00F34BB2" w:rsidRPr="00D9152C" w:rsidRDefault="00F34BB2" w:rsidP="00F34BB2">
      <w:pPr>
        <w:ind w:left="720"/>
        <w:rPr>
          <w:rFonts w:cs="Arial"/>
          <w:lang w:eastAsia="ja-JP"/>
        </w:rPr>
      </w:pPr>
      <w:r w:rsidRPr="00D9152C">
        <w:rPr>
          <w:rFonts w:cs="Arial"/>
          <w:lang w:eastAsia="ja-JP"/>
        </w:rPr>
        <w:t>UID-Nr.: CHE – 112.939.367</w:t>
      </w:r>
    </w:p>
    <w:p w14:paraId="26BE9D3A" w14:textId="77777777" w:rsidR="00F34BB2" w:rsidRPr="00D9152C" w:rsidRDefault="00F34BB2" w:rsidP="00F34BB2">
      <w:pPr>
        <w:ind w:left="720"/>
        <w:rPr>
          <w:rFonts w:cs="Arial"/>
          <w:lang w:eastAsia="ja-JP"/>
        </w:rPr>
      </w:pPr>
    </w:p>
    <w:p w14:paraId="26BE9D3B" w14:textId="77777777" w:rsidR="00F34BB2" w:rsidRPr="00D9152C" w:rsidRDefault="00F34BB2" w:rsidP="00F34BB2">
      <w:pPr>
        <w:ind w:left="720"/>
        <w:rPr>
          <w:rFonts w:cs="Arial"/>
          <w:lang w:eastAsia="ja-JP"/>
        </w:rPr>
      </w:pPr>
      <w:r w:rsidRPr="00D9152C">
        <w:rPr>
          <w:rFonts w:cs="Arial"/>
          <w:lang w:eastAsia="ja-JP"/>
        </w:rPr>
        <w:t>TO:</w:t>
      </w:r>
    </w:p>
    <w:p w14:paraId="26BE9D3C" w14:textId="77777777" w:rsidR="00F34BB2" w:rsidRPr="00D9152C" w:rsidRDefault="00F34BB2" w:rsidP="00F34BB2">
      <w:pPr>
        <w:ind w:left="720"/>
        <w:rPr>
          <w:rFonts w:cs="Arial"/>
          <w:lang w:eastAsia="ja-JP"/>
        </w:rPr>
      </w:pPr>
    </w:p>
    <w:p w14:paraId="26BE9D3D" w14:textId="77777777" w:rsidR="00F34BB2" w:rsidRPr="00D9152C" w:rsidRDefault="00F34BB2" w:rsidP="00F34BB2">
      <w:pPr>
        <w:ind w:left="720"/>
        <w:rPr>
          <w:rFonts w:cs="Arial"/>
          <w:lang w:eastAsia="ja-JP"/>
        </w:rPr>
      </w:pPr>
      <w:r w:rsidRPr="00D9152C">
        <w:rPr>
          <w:rFonts w:cs="Arial"/>
          <w:lang w:eastAsia="ja-JP"/>
        </w:rPr>
        <w:t>Gilead Sciences Switzerland Sàrl</w:t>
      </w:r>
    </w:p>
    <w:p w14:paraId="26BE9D3E" w14:textId="77777777" w:rsidR="00F34BB2" w:rsidRPr="00D9152C" w:rsidRDefault="00F34BB2" w:rsidP="00F34BB2">
      <w:pPr>
        <w:ind w:left="720"/>
        <w:rPr>
          <w:rFonts w:cs="Arial"/>
          <w:lang w:eastAsia="ja-JP"/>
        </w:rPr>
      </w:pPr>
      <w:r w:rsidRPr="00D9152C">
        <w:rPr>
          <w:rFonts w:cs="Arial"/>
          <w:lang w:eastAsia="ja-JP"/>
        </w:rPr>
        <w:t>Turmstrasse 28</w:t>
      </w:r>
    </w:p>
    <w:p w14:paraId="26BE9D3F" w14:textId="77777777" w:rsidR="00F34BB2" w:rsidRPr="00D9152C" w:rsidRDefault="00F34BB2" w:rsidP="00F34BB2">
      <w:pPr>
        <w:ind w:left="720"/>
        <w:rPr>
          <w:rFonts w:cs="Arial"/>
          <w:lang w:eastAsia="ja-JP"/>
        </w:rPr>
      </w:pPr>
      <w:r w:rsidRPr="00D9152C">
        <w:rPr>
          <w:rFonts w:cs="Arial"/>
          <w:lang w:eastAsia="ja-JP"/>
        </w:rPr>
        <w:t>6312 Steinhausen</w:t>
      </w:r>
    </w:p>
    <w:p w14:paraId="26BE9D40" w14:textId="77777777" w:rsidR="00F34BB2" w:rsidRPr="00D9152C" w:rsidRDefault="00F34BB2" w:rsidP="00F34BB2">
      <w:pPr>
        <w:ind w:left="720"/>
        <w:rPr>
          <w:rFonts w:cs="Arial"/>
          <w:lang w:eastAsia="ja-JP"/>
        </w:rPr>
      </w:pPr>
      <w:r w:rsidRPr="00D9152C">
        <w:rPr>
          <w:rFonts w:cs="Arial"/>
          <w:lang w:eastAsia="ja-JP"/>
        </w:rPr>
        <w:t>Switzerland</w:t>
      </w:r>
    </w:p>
    <w:p w14:paraId="26BE9D41" w14:textId="77777777" w:rsidR="00F34BB2" w:rsidRPr="00D9152C" w:rsidRDefault="00F34BB2" w:rsidP="00F34BB2">
      <w:pPr>
        <w:ind w:left="720"/>
        <w:rPr>
          <w:rFonts w:cs="Arial"/>
          <w:lang w:eastAsia="ja-JP"/>
        </w:rPr>
      </w:pPr>
      <w:r w:rsidRPr="00D9152C">
        <w:rPr>
          <w:rFonts w:cs="Arial"/>
          <w:lang w:eastAsia="ja-JP"/>
        </w:rPr>
        <w:t>Tel: +41 41 580 02 00 Fax: +41 41 580 02 98</w:t>
      </w:r>
    </w:p>
    <w:p w14:paraId="26BE9D42" w14:textId="77777777" w:rsidR="00F34BB2" w:rsidRPr="00D9152C" w:rsidRDefault="00F34BB2" w:rsidP="00F34BB2">
      <w:pPr>
        <w:ind w:left="720"/>
        <w:rPr>
          <w:rFonts w:cs="Arial"/>
          <w:lang w:eastAsia="ja-JP"/>
        </w:rPr>
      </w:pPr>
      <w:r w:rsidRPr="00D9152C">
        <w:rPr>
          <w:rFonts w:cs="Arial"/>
          <w:lang w:eastAsia="ja-JP"/>
        </w:rPr>
        <w:t>MWST-Nr.: 675 526</w:t>
      </w:r>
    </w:p>
    <w:p w14:paraId="26BE9D43" w14:textId="77777777" w:rsidR="00F34BB2" w:rsidRDefault="00F34BB2" w:rsidP="00F34BB2">
      <w:pPr>
        <w:ind w:left="720"/>
        <w:rPr>
          <w:rFonts w:cs="Arial"/>
          <w:lang w:eastAsia="ja-JP"/>
        </w:rPr>
      </w:pPr>
      <w:r w:rsidRPr="00D9152C">
        <w:rPr>
          <w:rFonts w:cs="Arial"/>
          <w:lang w:eastAsia="ja-JP"/>
        </w:rPr>
        <w:t>UID-Nr.: CHE – 112.939.367</w:t>
      </w:r>
    </w:p>
    <w:p w14:paraId="26BE9D44" w14:textId="77777777" w:rsidR="00F34BB2" w:rsidRPr="008F4C93" w:rsidRDefault="00F34BB2" w:rsidP="00DC3B2B">
      <w:pPr>
        <w:pStyle w:val="BodyText"/>
        <w:overflowPunct/>
        <w:autoSpaceDE/>
        <w:autoSpaceDN/>
        <w:adjustRightInd/>
        <w:ind w:left="0"/>
        <w:textAlignment w:val="auto"/>
        <w:rPr>
          <w:rFonts w:ascii="Arial" w:hAnsi="Arial" w:cs="Arial"/>
          <w:color w:val="000000"/>
          <w:lang w:eastAsia="fr-FR"/>
        </w:rPr>
      </w:pPr>
    </w:p>
    <w:p w14:paraId="26BE9D45" w14:textId="77777777" w:rsidR="00DC3B2B" w:rsidRPr="005A2C22" w:rsidRDefault="00DC3B2B" w:rsidP="00412CF5">
      <w:pPr>
        <w:pStyle w:val="Heading4"/>
      </w:pPr>
      <w:r w:rsidRPr="00412CF5">
        <w:t>Concurrent</w:t>
      </w:r>
      <w:r w:rsidRPr="005A2C22">
        <w:t xml:space="preserve"> Program Executable:</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DC3B2B" w:rsidRPr="007B512A" w14:paraId="26BE9D48" w14:textId="77777777" w:rsidTr="00EC6FF6">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D46" w14:textId="77777777" w:rsidR="00DC3B2B" w:rsidRPr="005A2C22" w:rsidRDefault="00DC3B2B" w:rsidP="00EC6FF6">
            <w:pPr>
              <w:rPr>
                <w:rFonts w:cs="Arial"/>
                <w:b/>
                <w:sz w:val="20"/>
                <w:szCs w:val="20"/>
              </w:rPr>
            </w:pPr>
            <w:r w:rsidRPr="005A2C22">
              <w:rPr>
                <w:rFonts w:cs="Arial"/>
                <w:b/>
                <w:sz w:val="20"/>
                <w:szCs w:val="20"/>
              </w:rPr>
              <w:t>Executable</w:t>
            </w:r>
          </w:p>
        </w:tc>
        <w:tc>
          <w:tcPr>
            <w:tcW w:w="4860" w:type="dxa"/>
            <w:tcBorders>
              <w:left w:val="single" w:sz="12" w:space="0" w:color="auto"/>
            </w:tcBorders>
          </w:tcPr>
          <w:p w14:paraId="26BE9D47" w14:textId="77777777" w:rsidR="00DC3B2B" w:rsidRPr="005A2C22" w:rsidRDefault="00DC3B2B" w:rsidP="00EC6FF6">
            <w:pPr>
              <w:pStyle w:val="TableText"/>
              <w:rPr>
                <w:rFonts w:cs="Arial"/>
              </w:rPr>
            </w:pPr>
            <w:r w:rsidRPr="005A2C22">
              <w:rPr>
                <w:rFonts w:cs="Arial"/>
              </w:rPr>
              <w:t>XXGILARCOMINVPT</w:t>
            </w:r>
          </w:p>
        </w:tc>
      </w:tr>
      <w:tr w:rsidR="00DC3B2B" w:rsidRPr="007B512A" w14:paraId="26BE9D4B"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49" w14:textId="77777777" w:rsidR="00DC3B2B" w:rsidRPr="005A2C22" w:rsidRDefault="00DC3B2B" w:rsidP="00EC6FF6">
            <w:pPr>
              <w:rPr>
                <w:rFonts w:cs="Arial"/>
                <w:b/>
                <w:sz w:val="20"/>
                <w:szCs w:val="20"/>
              </w:rPr>
            </w:pPr>
            <w:r w:rsidRPr="005A2C22">
              <w:rPr>
                <w:rFonts w:cs="Arial"/>
                <w:b/>
                <w:sz w:val="20"/>
                <w:szCs w:val="20"/>
              </w:rPr>
              <w:t>Short Name</w:t>
            </w:r>
          </w:p>
        </w:tc>
        <w:tc>
          <w:tcPr>
            <w:tcW w:w="4860" w:type="dxa"/>
            <w:tcBorders>
              <w:left w:val="single" w:sz="12" w:space="0" w:color="auto"/>
            </w:tcBorders>
          </w:tcPr>
          <w:p w14:paraId="26BE9D4A" w14:textId="77777777" w:rsidR="00DC3B2B" w:rsidRPr="005A2C22" w:rsidRDefault="00DC3B2B" w:rsidP="00EC6FF6">
            <w:pPr>
              <w:pStyle w:val="TableText"/>
              <w:rPr>
                <w:rFonts w:cs="Arial"/>
              </w:rPr>
            </w:pPr>
            <w:r w:rsidRPr="005A2C22">
              <w:rPr>
                <w:rFonts w:cs="Arial"/>
              </w:rPr>
              <w:t>XXGILARCOMINVPT</w:t>
            </w:r>
          </w:p>
        </w:tc>
      </w:tr>
      <w:tr w:rsidR="00DC3B2B" w:rsidRPr="007B512A" w14:paraId="26BE9D4E"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4C" w14:textId="77777777" w:rsidR="00DC3B2B" w:rsidRPr="005A2C22" w:rsidRDefault="00DC3B2B" w:rsidP="00EC6FF6">
            <w:pPr>
              <w:rPr>
                <w:rFonts w:cs="Arial"/>
                <w:b/>
                <w:sz w:val="20"/>
                <w:szCs w:val="20"/>
              </w:rPr>
            </w:pPr>
            <w:r w:rsidRPr="005A2C22">
              <w:rPr>
                <w:rFonts w:cs="Arial"/>
                <w:b/>
                <w:sz w:val="20"/>
                <w:szCs w:val="20"/>
              </w:rPr>
              <w:t>Application</w:t>
            </w:r>
          </w:p>
        </w:tc>
        <w:tc>
          <w:tcPr>
            <w:tcW w:w="4860" w:type="dxa"/>
            <w:tcBorders>
              <w:left w:val="single" w:sz="12" w:space="0" w:color="auto"/>
            </w:tcBorders>
          </w:tcPr>
          <w:p w14:paraId="26BE9D4D" w14:textId="77777777" w:rsidR="00DC3B2B" w:rsidRPr="005A2C22" w:rsidRDefault="00DC3B2B" w:rsidP="00EC6FF6">
            <w:pPr>
              <w:pStyle w:val="TableText"/>
              <w:rPr>
                <w:rFonts w:cs="Arial"/>
              </w:rPr>
            </w:pPr>
            <w:r w:rsidRPr="005A2C22">
              <w:rPr>
                <w:rFonts w:cs="Arial"/>
              </w:rPr>
              <w:t>Gilead Custom Application</w:t>
            </w:r>
          </w:p>
        </w:tc>
      </w:tr>
      <w:tr w:rsidR="00DC3B2B" w:rsidRPr="007B512A" w14:paraId="26BE9D51"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4F" w14:textId="77777777" w:rsidR="00DC3B2B" w:rsidRPr="005A2C22" w:rsidRDefault="00DC3B2B" w:rsidP="00EC6FF6">
            <w:pPr>
              <w:rPr>
                <w:rFonts w:cs="Arial"/>
                <w:b/>
                <w:sz w:val="20"/>
                <w:szCs w:val="20"/>
              </w:rPr>
            </w:pPr>
            <w:r w:rsidRPr="005A2C22">
              <w:rPr>
                <w:rFonts w:cs="Arial"/>
                <w:b/>
                <w:sz w:val="20"/>
                <w:szCs w:val="20"/>
              </w:rPr>
              <w:t>Description</w:t>
            </w:r>
          </w:p>
        </w:tc>
        <w:tc>
          <w:tcPr>
            <w:tcW w:w="4860" w:type="dxa"/>
            <w:tcBorders>
              <w:left w:val="single" w:sz="12" w:space="0" w:color="auto"/>
            </w:tcBorders>
          </w:tcPr>
          <w:p w14:paraId="26BE9D50" w14:textId="77777777" w:rsidR="00DC3B2B" w:rsidRPr="005A2C22" w:rsidRDefault="00DC3B2B" w:rsidP="00EC6FF6">
            <w:pPr>
              <w:pStyle w:val="TableText"/>
              <w:rPr>
                <w:rFonts w:cs="Arial"/>
              </w:rPr>
            </w:pPr>
          </w:p>
        </w:tc>
      </w:tr>
      <w:tr w:rsidR="00DC3B2B" w:rsidRPr="007B512A" w14:paraId="26BE9D54" w14:textId="77777777" w:rsidTr="00EC6FF6">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52" w14:textId="77777777" w:rsidR="00DC3B2B" w:rsidRPr="005A2C22" w:rsidRDefault="00DC3B2B" w:rsidP="00EC6FF6">
            <w:pPr>
              <w:rPr>
                <w:rFonts w:cs="Arial"/>
                <w:b/>
                <w:sz w:val="20"/>
                <w:szCs w:val="20"/>
              </w:rPr>
            </w:pPr>
            <w:r w:rsidRPr="005A2C22">
              <w:rPr>
                <w:rFonts w:cs="Arial"/>
                <w:b/>
                <w:sz w:val="20"/>
                <w:szCs w:val="20"/>
              </w:rPr>
              <w:t>Execution Method</w:t>
            </w:r>
          </w:p>
        </w:tc>
        <w:tc>
          <w:tcPr>
            <w:tcW w:w="4860" w:type="dxa"/>
            <w:tcBorders>
              <w:left w:val="single" w:sz="12" w:space="0" w:color="auto"/>
            </w:tcBorders>
          </w:tcPr>
          <w:p w14:paraId="26BE9D53" w14:textId="77777777" w:rsidR="00DC3B2B" w:rsidRPr="005A2C22" w:rsidRDefault="00DC3B2B" w:rsidP="00EC6FF6">
            <w:pPr>
              <w:pStyle w:val="TableText"/>
              <w:rPr>
                <w:rFonts w:cs="Arial"/>
              </w:rPr>
            </w:pPr>
            <w:r w:rsidRPr="005A2C22">
              <w:rPr>
                <w:rFonts w:cs="Arial"/>
              </w:rPr>
              <w:t>Oracle reports</w:t>
            </w:r>
          </w:p>
        </w:tc>
      </w:tr>
      <w:tr w:rsidR="00DC3B2B" w:rsidRPr="007B512A" w14:paraId="26BE9D57" w14:textId="77777777" w:rsidTr="00EC6FF6">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9D55" w14:textId="77777777" w:rsidR="00DC3B2B" w:rsidRPr="005A2C22" w:rsidRDefault="00DC3B2B" w:rsidP="00EC6FF6">
            <w:pPr>
              <w:rPr>
                <w:rFonts w:cs="Arial"/>
                <w:b/>
                <w:sz w:val="20"/>
                <w:szCs w:val="20"/>
              </w:rPr>
            </w:pPr>
            <w:r w:rsidRPr="005A2C22">
              <w:rPr>
                <w:rFonts w:cs="Arial"/>
                <w:b/>
                <w:sz w:val="20"/>
                <w:szCs w:val="20"/>
              </w:rPr>
              <w:t>Execution File Name</w:t>
            </w:r>
          </w:p>
        </w:tc>
        <w:tc>
          <w:tcPr>
            <w:tcW w:w="4860" w:type="dxa"/>
            <w:tcBorders>
              <w:left w:val="single" w:sz="12" w:space="0" w:color="auto"/>
            </w:tcBorders>
          </w:tcPr>
          <w:p w14:paraId="26BE9D56" w14:textId="77777777" w:rsidR="00DC3B2B" w:rsidRPr="005A2C22" w:rsidRDefault="00DC3B2B" w:rsidP="00EC6FF6">
            <w:pPr>
              <w:pStyle w:val="TableText"/>
              <w:rPr>
                <w:rFonts w:cs="Arial"/>
              </w:rPr>
            </w:pPr>
            <w:r w:rsidRPr="005A2C22">
              <w:rPr>
                <w:rFonts w:cs="Arial"/>
              </w:rPr>
              <w:t>XXGILARCOMINVPT</w:t>
            </w:r>
          </w:p>
        </w:tc>
      </w:tr>
    </w:tbl>
    <w:p w14:paraId="26BE9D58" w14:textId="77777777" w:rsidR="00DC3B2B" w:rsidRPr="00B06E4C" w:rsidRDefault="00DC3B2B" w:rsidP="00DC3B2B">
      <w:pPr>
        <w:rPr>
          <w:b/>
        </w:rPr>
      </w:pPr>
      <w:r w:rsidRPr="00B06E4C">
        <w:rPr>
          <w:b/>
        </w:rPr>
        <w:lastRenderedPageBreak/>
        <w:t>Concurrent Program Definition:</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DC3B2B" w:rsidRPr="00630A87" w14:paraId="26BE9D5B" w14:textId="77777777" w:rsidTr="00EC6FF6">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9D59" w14:textId="77777777" w:rsidR="00DC3B2B" w:rsidRPr="005A2C22" w:rsidRDefault="00DC3B2B" w:rsidP="00EC6FF6">
            <w:pPr>
              <w:rPr>
                <w:rFonts w:cs="Arial"/>
                <w:b/>
                <w:sz w:val="20"/>
                <w:szCs w:val="20"/>
              </w:rPr>
            </w:pPr>
            <w:r w:rsidRPr="005A2C22">
              <w:rPr>
                <w:rFonts w:cs="Arial"/>
                <w:b/>
                <w:sz w:val="20"/>
                <w:szCs w:val="20"/>
              </w:rPr>
              <w:t>Program</w:t>
            </w:r>
          </w:p>
        </w:tc>
        <w:tc>
          <w:tcPr>
            <w:tcW w:w="4860" w:type="dxa"/>
            <w:tcBorders>
              <w:left w:val="single" w:sz="12" w:space="0" w:color="auto"/>
            </w:tcBorders>
          </w:tcPr>
          <w:p w14:paraId="26BE9D5A" w14:textId="77777777" w:rsidR="00DC3B2B" w:rsidRPr="005A2C22" w:rsidRDefault="00DC3B2B" w:rsidP="00EC6FF6">
            <w:pPr>
              <w:pStyle w:val="TableText"/>
              <w:rPr>
                <w:rFonts w:cs="Arial"/>
                <w:lang w:val="fr-FR"/>
              </w:rPr>
            </w:pPr>
            <w:r w:rsidRPr="005A2C22">
              <w:rPr>
                <w:rFonts w:cs="Arial"/>
                <w:lang w:val="fr-FR"/>
              </w:rPr>
              <w:t>GIL Print Commercial Invoices-Portugal</w:t>
            </w:r>
          </w:p>
        </w:tc>
      </w:tr>
      <w:tr w:rsidR="00DC3B2B" w:rsidRPr="007B512A" w14:paraId="26BE9D5E"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5C" w14:textId="77777777" w:rsidR="00DC3B2B" w:rsidRPr="005A2C22" w:rsidRDefault="00DC3B2B" w:rsidP="00EC6FF6">
            <w:pPr>
              <w:rPr>
                <w:rFonts w:cs="Arial"/>
                <w:b/>
                <w:sz w:val="20"/>
                <w:szCs w:val="20"/>
              </w:rPr>
            </w:pPr>
            <w:r w:rsidRPr="005A2C22">
              <w:rPr>
                <w:rFonts w:cs="Arial"/>
                <w:b/>
                <w:sz w:val="20"/>
                <w:szCs w:val="20"/>
              </w:rPr>
              <w:t>Short Name</w:t>
            </w:r>
          </w:p>
        </w:tc>
        <w:tc>
          <w:tcPr>
            <w:tcW w:w="4860" w:type="dxa"/>
            <w:tcBorders>
              <w:left w:val="single" w:sz="12" w:space="0" w:color="auto"/>
            </w:tcBorders>
          </w:tcPr>
          <w:p w14:paraId="26BE9D5D" w14:textId="77777777" w:rsidR="00DC3B2B" w:rsidRPr="005A2C22" w:rsidRDefault="00DC3B2B" w:rsidP="00EC6FF6">
            <w:pPr>
              <w:pStyle w:val="TableText"/>
              <w:rPr>
                <w:rFonts w:cs="Arial"/>
              </w:rPr>
            </w:pPr>
            <w:r w:rsidRPr="005A2C22">
              <w:rPr>
                <w:rFonts w:cs="Arial"/>
              </w:rPr>
              <w:t>XXGILARCOMINVPT</w:t>
            </w:r>
          </w:p>
        </w:tc>
      </w:tr>
      <w:tr w:rsidR="00DC3B2B" w:rsidRPr="007B512A" w14:paraId="26BE9D61"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5F" w14:textId="77777777" w:rsidR="00DC3B2B" w:rsidRPr="005A2C22" w:rsidRDefault="00DC3B2B" w:rsidP="00EC6FF6">
            <w:pPr>
              <w:rPr>
                <w:rFonts w:cs="Arial"/>
                <w:b/>
                <w:sz w:val="20"/>
                <w:szCs w:val="20"/>
              </w:rPr>
            </w:pPr>
            <w:r w:rsidRPr="005A2C22">
              <w:rPr>
                <w:rFonts w:cs="Arial"/>
                <w:b/>
                <w:sz w:val="20"/>
                <w:szCs w:val="20"/>
              </w:rPr>
              <w:t>Application</w:t>
            </w:r>
          </w:p>
        </w:tc>
        <w:tc>
          <w:tcPr>
            <w:tcW w:w="4860" w:type="dxa"/>
            <w:tcBorders>
              <w:left w:val="single" w:sz="12" w:space="0" w:color="auto"/>
            </w:tcBorders>
          </w:tcPr>
          <w:p w14:paraId="26BE9D60" w14:textId="77777777" w:rsidR="00DC3B2B" w:rsidRPr="005A2C22" w:rsidRDefault="00DC3B2B" w:rsidP="00EC6FF6">
            <w:pPr>
              <w:pStyle w:val="TableText"/>
              <w:rPr>
                <w:rFonts w:cs="Arial"/>
              </w:rPr>
            </w:pPr>
            <w:r w:rsidRPr="005A2C22">
              <w:rPr>
                <w:rFonts w:cs="Arial"/>
              </w:rPr>
              <w:t>Gilead Custom Application</w:t>
            </w:r>
          </w:p>
        </w:tc>
      </w:tr>
      <w:tr w:rsidR="00DC3B2B" w:rsidRPr="00630A87" w14:paraId="26BE9D64" w14:textId="77777777" w:rsidTr="00EC6FF6">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62" w14:textId="77777777" w:rsidR="00DC3B2B" w:rsidRPr="005A2C22" w:rsidRDefault="00DC3B2B" w:rsidP="00EC6FF6">
            <w:pPr>
              <w:rPr>
                <w:rFonts w:cs="Arial"/>
                <w:b/>
                <w:sz w:val="20"/>
                <w:szCs w:val="20"/>
              </w:rPr>
            </w:pPr>
            <w:r w:rsidRPr="005A2C22">
              <w:rPr>
                <w:rFonts w:cs="Arial"/>
                <w:b/>
                <w:sz w:val="20"/>
                <w:szCs w:val="20"/>
              </w:rPr>
              <w:t>Description</w:t>
            </w:r>
          </w:p>
        </w:tc>
        <w:tc>
          <w:tcPr>
            <w:tcW w:w="4860" w:type="dxa"/>
            <w:tcBorders>
              <w:left w:val="single" w:sz="12" w:space="0" w:color="auto"/>
            </w:tcBorders>
          </w:tcPr>
          <w:p w14:paraId="26BE9D63" w14:textId="77777777" w:rsidR="00DC3B2B" w:rsidRPr="005A2C22" w:rsidRDefault="00DC3B2B" w:rsidP="00EC6FF6">
            <w:pPr>
              <w:pStyle w:val="TableText"/>
              <w:rPr>
                <w:rFonts w:cs="Arial"/>
                <w:lang w:val="fr-FR"/>
              </w:rPr>
            </w:pPr>
            <w:r w:rsidRPr="005A2C22">
              <w:rPr>
                <w:rFonts w:cs="Arial"/>
                <w:lang w:val="fr-FR"/>
              </w:rPr>
              <w:t>GIL Print Commercial Invoices - Portugal</w:t>
            </w:r>
          </w:p>
        </w:tc>
      </w:tr>
      <w:tr w:rsidR="00DC3B2B" w:rsidRPr="007B512A" w14:paraId="26BE9D67" w14:textId="77777777" w:rsidTr="00EC6FF6">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65" w14:textId="77777777" w:rsidR="00DC3B2B" w:rsidRPr="005A2C22" w:rsidRDefault="00DC3B2B" w:rsidP="00EC6FF6">
            <w:pPr>
              <w:rPr>
                <w:rFonts w:cs="Arial"/>
                <w:b/>
                <w:sz w:val="20"/>
                <w:szCs w:val="20"/>
              </w:rPr>
            </w:pPr>
            <w:r w:rsidRPr="005A2C22">
              <w:rPr>
                <w:rFonts w:cs="Arial"/>
                <w:b/>
                <w:sz w:val="20"/>
                <w:szCs w:val="20"/>
              </w:rPr>
              <w:t>Executable Name</w:t>
            </w:r>
          </w:p>
        </w:tc>
        <w:tc>
          <w:tcPr>
            <w:tcW w:w="4860" w:type="dxa"/>
            <w:tcBorders>
              <w:left w:val="single" w:sz="12" w:space="0" w:color="auto"/>
            </w:tcBorders>
          </w:tcPr>
          <w:p w14:paraId="26BE9D66" w14:textId="77777777" w:rsidR="00DC3B2B" w:rsidRPr="005A2C22" w:rsidRDefault="00DC3B2B" w:rsidP="00EC6FF6">
            <w:pPr>
              <w:pStyle w:val="TableText"/>
              <w:rPr>
                <w:rFonts w:cs="Arial"/>
              </w:rPr>
            </w:pPr>
            <w:r w:rsidRPr="005A2C22">
              <w:rPr>
                <w:rFonts w:cs="Arial"/>
              </w:rPr>
              <w:t>XXGILARCOMINVPT</w:t>
            </w:r>
          </w:p>
        </w:tc>
      </w:tr>
      <w:tr w:rsidR="00DC3B2B" w:rsidRPr="007B512A" w14:paraId="26BE9D6A" w14:textId="77777777" w:rsidTr="00EC6FF6">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68" w14:textId="77777777" w:rsidR="00DC3B2B" w:rsidRPr="005A2C22" w:rsidRDefault="00DC3B2B" w:rsidP="00EC6FF6">
            <w:pPr>
              <w:rPr>
                <w:rFonts w:cs="Arial"/>
                <w:b/>
                <w:sz w:val="20"/>
                <w:szCs w:val="20"/>
              </w:rPr>
            </w:pPr>
            <w:r w:rsidRPr="005A2C22">
              <w:rPr>
                <w:rFonts w:cs="Arial"/>
                <w:b/>
                <w:sz w:val="20"/>
                <w:szCs w:val="20"/>
              </w:rPr>
              <w:t>Request, ‘Use In SRS’ Checkbox</w:t>
            </w:r>
          </w:p>
        </w:tc>
        <w:tc>
          <w:tcPr>
            <w:tcW w:w="4860" w:type="dxa"/>
            <w:tcBorders>
              <w:left w:val="single" w:sz="12" w:space="0" w:color="auto"/>
            </w:tcBorders>
          </w:tcPr>
          <w:p w14:paraId="26BE9D69" w14:textId="77777777" w:rsidR="00DC3B2B" w:rsidRPr="005A2C22" w:rsidRDefault="00DC3B2B" w:rsidP="00EC6FF6">
            <w:pPr>
              <w:pStyle w:val="TableText"/>
              <w:rPr>
                <w:rFonts w:cs="Arial"/>
              </w:rPr>
            </w:pPr>
            <w:r w:rsidRPr="005A2C22">
              <w:rPr>
                <w:rFonts w:cs="Arial"/>
              </w:rPr>
              <w:t>Y</w:t>
            </w:r>
          </w:p>
        </w:tc>
      </w:tr>
      <w:tr w:rsidR="00DC3B2B" w:rsidRPr="007B512A" w14:paraId="26BE9D6D"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6B" w14:textId="77777777" w:rsidR="00DC3B2B" w:rsidRPr="005A2C22" w:rsidRDefault="00DC3B2B" w:rsidP="00EC6FF6">
            <w:pPr>
              <w:rPr>
                <w:rFonts w:cs="Arial"/>
                <w:b/>
                <w:sz w:val="20"/>
                <w:szCs w:val="20"/>
              </w:rPr>
            </w:pPr>
            <w:r w:rsidRPr="005A2C22">
              <w:rPr>
                <w:rFonts w:cs="Arial"/>
                <w:b/>
                <w:sz w:val="20"/>
                <w:szCs w:val="20"/>
              </w:rPr>
              <w:t>Output Format</w:t>
            </w:r>
          </w:p>
        </w:tc>
        <w:tc>
          <w:tcPr>
            <w:tcW w:w="4860" w:type="dxa"/>
            <w:tcBorders>
              <w:left w:val="single" w:sz="12" w:space="0" w:color="auto"/>
            </w:tcBorders>
          </w:tcPr>
          <w:p w14:paraId="26BE9D6C" w14:textId="77777777" w:rsidR="00DC3B2B" w:rsidRPr="005A2C22" w:rsidRDefault="00DC3B2B" w:rsidP="00EC6FF6">
            <w:pPr>
              <w:pStyle w:val="TableText"/>
              <w:rPr>
                <w:rFonts w:cs="Arial"/>
              </w:rPr>
            </w:pPr>
            <w:r w:rsidRPr="005A2C22">
              <w:rPr>
                <w:rFonts w:cs="Arial"/>
              </w:rPr>
              <w:t>XML</w:t>
            </w:r>
          </w:p>
        </w:tc>
      </w:tr>
      <w:tr w:rsidR="00DC3B2B" w:rsidRPr="007B512A" w14:paraId="26BE9D70"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6E" w14:textId="77777777" w:rsidR="00DC3B2B" w:rsidRPr="005A2C22" w:rsidRDefault="00DC3B2B" w:rsidP="00EC6FF6">
            <w:pPr>
              <w:rPr>
                <w:rFonts w:cs="Arial"/>
                <w:b/>
                <w:sz w:val="20"/>
                <w:szCs w:val="20"/>
              </w:rPr>
            </w:pPr>
            <w:r w:rsidRPr="005A2C22">
              <w:rPr>
                <w:rFonts w:cs="Arial"/>
                <w:b/>
                <w:sz w:val="20"/>
                <w:szCs w:val="20"/>
              </w:rPr>
              <w:t>Mls Function</w:t>
            </w:r>
          </w:p>
        </w:tc>
        <w:tc>
          <w:tcPr>
            <w:tcW w:w="4860" w:type="dxa"/>
            <w:tcBorders>
              <w:left w:val="single" w:sz="12" w:space="0" w:color="auto"/>
            </w:tcBorders>
          </w:tcPr>
          <w:p w14:paraId="26BE9D6F" w14:textId="77777777" w:rsidR="00DC3B2B" w:rsidRPr="005A2C22" w:rsidRDefault="00DC3B2B" w:rsidP="00EC6FF6">
            <w:pPr>
              <w:pStyle w:val="TableText"/>
              <w:rPr>
                <w:rFonts w:cs="Arial"/>
              </w:rPr>
            </w:pPr>
          </w:p>
        </w:tc>
      </w:tr>
      <w:tr w:rsidR="00DC3B2B" w:rsidRPr="007B512A" w14:paraId="26BE9D73" w14:textId="77777777" w:rsidTr="00EC6FF6">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9D71" w14:textId="77777777" w:rsidR="00DC3B2B" w:rsidRPr="005A2C22" w:rsidRDefault="00DC3B2B" w:rsidP="00EC6FF6">
            <w:pPr>
              <w:rPr>
                <w:rFonts w:cs="Arial"/>
                <w:b/>
                <w:sz w:val="20"/>
                <w:szCs w:val="20"/>
              </w:rPr>
            </w:pPr>
            <w:r w:rsidRPr="005A2C22">
              <w:rPr>
                <w:rFonts w:cs="Arial"/>
                <w:b/>
                <w:sz w:val="20"/>
                <w:szCs w:val="20"/>
              </w:rPr>
              <w:t>Style</w:t>
            </w:r>
          </w:p>
        </w:tc>
        <w:tc>
          <w:tcPr>
            <w:tcW w:w="4860" w:type="dxa"/>
            <w:tcBorders>
              <w:left w:val="single" w:sz="12" w:space="0" w:color="auto"/>
            </w:tcBorders>
          </w:tcPr>
          <w:p w14:paraId="26BE9D72" w14:textId="77777777" w:rsidR="00DC3B2B" w:rsidRPr="005A2C22" w:rsidRDefault="00DC3B2B" w:rsidP="00EC6FF6">
            <w:pPr>
              <w:pStyle w:val="TableText"/>
              <w:rPr>
                <w:rFonts w:cs="Arial"/>
              </w:rPr>
            </w:pPr>
          </w:p>
        </w:tc>
      </w:tr>
    </w:tbl>
    <w:p w14:paraId="26BE9D74" w14:textId="77777777" w:rsidR="00DC3B2B" w:rsidRPr="005A2C22" w:rsidRDefault="00DC3B2B" w:rsidP="00DC3B2B">
      <w:pPr>
        <w:pStyle w:val="BodyText"/>
        <w:overflowPunct/>
        <w:autoSpaceDE/>
        <w:autoSpaceDN/>
        <w:adjustRightInd/>
        <w:ind w:left="0"/>
        <w:textAlignment w:val="auto"/>
        <w:rPr>
          <w:rFonts w:ascii="Arial" w:hAnsi="Arial" w:cs="Arial"/>
          <w:b/>
          <w:sz w:val="22"/>
          <w:szCs w:val="22"/>
        </w:rPr>
      </w:pPr>
      <w:r w:rsidRPr="005A2C22">
        <w:rPr>
          <w:rFonts w:ascii="Arial" w:hAnsi="Arial" w:cs="Arial"/>
          <w:b/>
          <w:sz w:val="22"/>
          <w:szCs w:val="22"/>
        </w:rPr>
        <w:t>Concurrent Program Paramters:</w:t>
      </w:r>
    </w:p>
    <w:p w14:paraId="26BE9D75" w14:textId="77777777" w:rsidR="00DC3B2B" w:rsidRPr="005A2C22" w:rsidRDefault="00DC3B2B" w:rsidP="00DC3B2B">
      <w:pPr>
        <w:pStyle w:val="BodyText"/>
        <w:ind w:left="0"/>
        <w:rPr>
          <w:rFonts w:ascii="Arial" w:hAnsi="Arial" w:cs="Arial"/>
          <w:b/>
          <w:sz w:val="22"/>
          <w:szCs w:val="22"/>
        </w:rPr>
      </w:pPr>
      <w:r w:rsidRPr="005A2C22">
        <w:rPr>
          <w:rFonts w:ascii="Arial" w:hAnsi="Arial" w:cs="Arial"/>
          <w:b/>
          <w:sz w:val="22"/>
          <w:szCs w:val="22"/>
        </w:rPr>
        <w:t>Same as “GIL Print Commercial Invoices-Standard(Print)” program.</w:t>
      </w:r>
    </w:p>
    <w:p w14:paraId="26BE9D76" w14:textId="77777777" w:rsidR="00DC3B2B" w:rsidRPr="005A2C22" w:rsidRDefault="00DC3B2B" w:rsidP="00DC3B2B">
      <w:pPr>
        <w:pStyle w:val="BodyText"/>
        <w:ind w:left="0"/>
        <w:rPr>
          <w:rFonts w:ascii="Arial" w:hAnsi="Arial" w:cs="Arial"/>
          <w:b/>
          <w:sz w:val="22"/>
          <w:szCs w:val="22"/>
        </w:rPr>
      </w:pPr>
    </w:p>
    <w:p w14:paraId="26BE9D77" w14:textId="77777777" w:rsidR="00DC3B2B" w:rsidRPr="005A2C22" w:rsidRDefault="00DC3B2B" w:rsidP="00DC3B2B">
      <w:pPr>
        <w:pStyle w:val="BodyText"/>
        <w:ind w:left="0"/>
        <w:rPr>
          <w:rFonts w:ascii="Arial" w:hAnsi="Arial" w:cs="Arial"/>
          <w:b/>
          <w:sz w:val="22"/>
          <w:szCs w:val="22"/>
        </w:rPr>
      </w:pPr>
      <w:r w:rsidRPr="005A2C22">
        <w:rPr>
          <w:rFonts w:ascii="Arial" w:hAnsi="Arial" w:cs="Arial"/>
          <w:b/>
          <w:sz w:val="22"/>
          <w:szCs w:val="22"/>
        </w:rPr>
        <w:t>Template details:</w:t>
      </w:r>
    </w:p>
    <w:p w14:paraId="26BE9D78" w14:textId="77777777" w:rsidR="00DC3B2B" w:rsidRDefault="00DC3B2B" w:rsidP="00DC3B2B">
      <w:pPr>
        <w:pStyle w:val="BodyText"/>
        <w:ind w:left="0"/>
        <w:rPr>
          <w:rFonts w:ascii="Times New Roman" w:hAnsi="Times New Roman"/>
          <w:b/>
          <w:sz w:val="24"/>
          <w:szCs w:val="24"/>
        </w:rPr>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5328"/>
      </w:tblGrid>
      <w:tr w:rsidR="00DC3B2B" w:rsidRPr="004730A7" w14:paraId="26BE9D7B" w14:textId="77777777" w:rsidTr="005A2C22">
        <w:tc>
          <w:tcPr>
            <w:tcW w:w="2340" w:type="dxa"/>
            <w:shd w:val="clear" w:color="auto" w:fill="BFBFBF" w:themeFill="background1" w:themeFillShade="BF"/>
          </w:tcPr>
          <w:p w14:paraId="26BE9D79" w14:textId="77777777" w:rsidR="00DC3B2B" w:rsidRPr="005A2C22" w:rsidRDefault="00DC3B2B" w:rsidP="00EC6FF6">
            <w:pPr>
              <w:rPr>
                <w:rFonts w:cs="Arial"/>
                <w:sz w:val="20"/>
                <w:szCs w:val="20"/>
                <w:lang w:eastAsia="ja-JP"/>
              </w:rPr>
            </w:pPr>
            <w:r w:rsidRPr="005A2C22">
              <w:rPr>
                <w:rFonts w:cs="Arial"/>
                <w:sz w:val="20"/>
                <w:szCs w:val="20"/>
                <w:lang w:eastAsia="ja-JP"/>
              </w:rPr>
              <w:t>Template Name</w:t>
            </w:r>
          </w:p>
        </w:tc>
        <w:tc>
          <w:tcPr>
            <w:tcW w:w="5328" w:type="dxa"/>
          </w:tcPr>
          <w:p w14:paraId="26BE9D7A" w14:textId="77777777" w:rsidR="00DC3B2B" w:rsidRPr="005A2C22" w:rsidRDefault="00DC3B2B" w:rsidP="00EC6FF6">
            <w:pPr>
              <w:rPr>
                <w:rFonts w:cs="Arial"/>
                <w:b/>
                <w:sz w:val="20"/>
                <w:szCs w:val="20"/>
                <w:lang w:eastAsia="ja-JP"/>
              </w:rPr>
            </w:pPr>
            <w:r w:rsidRPr="005A2C22">
              <w:rPr>
                <w:rStyle w:val="x210"/>
                <w:rFonts w:ascii="Arial" w:hAnsi="Arial" w:cs="Arial"/>
                <w:b w:val="0"/>
              </w:rPr>
              <w:t>Gilead Commercial Invoice - Portugal</w:t>
            </w:r>
          </w:p>
        </w:tc>
      </w:tr>
      <w:tr w:rsidR="00DC3B2B" w:rsidRPr="004730A7" w14:paraId="26BE9D7E" w14:textId="77777777" w:rsidTr="005A2C22">
        <w:tc>
          <w:tcPr>
            <w:tcW w:w="2340" w:type="dxa"/>
            <w:shd w:val="clear" w:color="auto" w:fill="BFBFBF" w:themeFill="background1" w:themeFillShade="BF"/>
          </w:tcPr>
          <w:p w14:paraId="26BE9D7C" w14:textId="77777777" w:rsidR="00DC3B2B" w:rsidRPr="005A2C22" w:rsidRDefault="00DC3B2B" w:rsidP="00EC6FF6">
            <w:pPr>
              <w:rPr>
                <w:rFonts w:cs="Arial"/>
                <w:sz w:val="20"/>
                <w:szCs w:val="20"/>
                <w:lang w:eastAsia="ja-JP"/>
              </w:rPr>
            </w:pPr>
            <w:r w:rsidRPr="005A2C22">
              <w:rPr>
                <w:rFonts w:cs="Arial"/>
                <w:sz w:val="20"/>
                <w:szCs w:val="20"/>
                <w:lang w:eastAsia="ja-JP"/>
              </w:rPr>
              <w:t>Code</w:t>
            </w:r>
          </w:p>
        </w:tc>
        <w:tc>
          <w:tcPr>
            <w:tcW w:w="5328" w:type="dxa"/>
          </w:tcPr>
          <w:p w14:paraId="26BE9D7D" w14:textId="77777777" w:rsidR="00DC3B2B" w:rsidRPr="005A2C22" w:rsidRDefault="00DC3B2B" w:rsidP="00EC6FF6">
            <w:pPr>
              <w:rPr>
                <w:rFonts w:cs="Arial"/>
                <w:b/>
                <w:sz w:val="20"/>
                <w:szCs w:val="20"/>
                <w:lang w:eastAsia="ja-JP"/>
              </w:rPr>
            </w:pPr>
            <w:r w:rsidRPr="005A2C22">
              <w:rPr>
                <w:rStyle w:val="x210"/>
                <w:rFonts w:ascii="Arial" w:hAnsi="Arial" w:cs="Arial"/>
                <w:b w:val="0"/>
              </w:rPr>
              <w:t>XXGILARCOMINVPT</w:t>
            </w:r>
          </w:p>
        </w:tc>
      </w:tr>
      <w:tr w:rsidR="00DC3B2B" w:rsidRPr="004730A7" w14:paraId="26BE9D81" w14:textId="77777777" w:rsidTr="005A2C22">
        <w:tc>
          <w:tcPr>
            <w:tcW w:w="2340" w:type="dxa"/>
            <w:shd w:val="clear" w:color="auto" w:fill="BFBFBF" w:themeFill="background1" w:themeFillShade="BF"/>
          </w:tcPr>
          <w:p w14:paraId="26BE9D7F" w14:textId="77777777" w:rsidR="00DC3B2B" w:rsidRPr="005A2C22" w:rsidRDefault="00DC3B2B" w:rsidP="00EC6FF6">
            <w:pPr>
              <w:rPr>
                <w:rFonts w:cs="Arial"/>
                <w:sz w:val="20"/>
                <w:szCs w:val="20"/>
                <w:lang w:eastAsia="ja-JP"/>
              </w:rPr>
            </w:pPr>
            <w:r w:rsidRPr="005A2C22">
              <w:rPr>
                <w:rFonts w:cs="Arial"/>
                <w:sz w:val="20"/>
                <w:szCs w:val="20"/>
                <w:lang w:eastAsia="ja-JP"/>
              </w:rPr>
              <w:t>Data Definition</w:t>
            </w:r>
          </w:p>
        </w:tc>
        <w:tc>
          <w:tcPr>
            <w:tcW w:w="5328" w:type="dxa"/>
          </w:tcPr>
          <w:p w14:paraId="26BE9D80" w14:textId="77777777" w:rsidR="00DC3B2B" w:rsidRPr="005A2C22" w:rsidRDefault="00DC3B2B" w:rsidP="00EC6FF6">
            <w:pPr>
              <w:rPr>
                <w:rFonts w:cs="Arial"/>
                <w:b/>
                <w:sz w:val="20"/>
                <w:szCs w:val="20"/>
                <w:lang w:eastAsia="ja-JP"/>
              </w:rPr>
            </w:pPr>
            <w:r w:rsidRPr="005A2C22">
              <w:rPr>
                <w:rStyle w:val="x210"/>
                <w:rFonts w:ascii="Arial" w:hAnsi="Arial" w:cs="Arial"/>
                <w:b w:val="0"/>
              </w:rPr>
              <w:t>Gilead Commercial Invoice - Portugal</w:t>
            </w:r>
          </w:p>
        </w:tc>
      </w:tr>
      <w:tr w:rsidR="00DC3B2B" w:rsidRPr="004730A7" w14:paraId="26BE9D84" w14:textId="77777777" w:rsidTr="005A2C22">
        <w:tc>
          <w:tcPr>
            <w:tcW w:w="2340" w:type="dxa"/>
            <w:shd w:val="clear" w:color="auto" w:fill="BFBFBF" w:themeFill="background1" w:themeFillShade="BF"/>
          </w:tcPr>
          <w:p w14:paraId="26BE9D82" w14:textId="77777777" w:rsidR="00DC3B2B" w:rsidRPr="005A2C22" w:rsidRDefault="00DC3B2B" w:rsidP="00EC6FF6">
            <w:pPr>
              <w:rPr>
                <w:rFonts w:cs="Arial"/>
                <w:sz w:val="20"/>
                <w:szCs w:val="20"/>
                <w:lang w:eastAsia="ja-JP"/>
              </w:rPr>
            </w:pPr>
            <w:r w:rsidRPr="005A2C22">
              <w:rPr>
                <w:rFonts w:cs="Arial"/>
                <w:sz w:val="20"/>
                <w:szCs w:val="20"/>
                <w:lang w:eastAsia="ja-JP"/>
              </w:rPr>
              <w:t>Application</w:t>
            </w:r>
          </w:p>
        </w:tc>
        <w:tc>
          <w:tcPr>
            <w:tcW w:w="5328" w:type="dxa"/>
          </w:tcPr>
          <w:p w14:paraId="26BE9D83" w14:textId="77777777" w:rsidR="00DC3B2B" w:rsidRPr="005A2C22" w:rsidRDefault="00DC3B2B" w:rsidP="00EC6FF6">
            <w:pPr>
              <w:rPr>
                <w:rFonts w:cs="Arial"/>
                <w:sz w:val="20"/>
                <w:szCs w:val="20"/>
                <w:lang w:eastAsia="ja-JP"/>
              </w:rPr>
            </w:pPr>
            <w:r w:rsidRPr="005A2C22">
              <w:rPr>
                <w:rFonts w:cs="Arial"/>
                <w:sz w:val="20"/>
                <w:szCs w:val="20"/>
              </w:rPr>
              <w:t>Gilead Custom Application</w:t>
            </w:r>
          </w:p>
        </w:tc>
      </w:tr>
      <w:tr w:rsidR="00DC3B2B" w:rsidRPr="004730A7" w14:paraId="26BE9D87" w14:textId="77777777" w:rsidTr="005A2C22">
        <w:tc>
          <w:tcPr>
            <w:tcW w:w="2340" w:type="dxa"/>
            <w:shd w:val="clear" w:color="auto" w:fill="BFBFBF" w:themeFill="background1" w:themeFillShade="BF"/>
          </w:tcPr>
          <w:p w14:paraId="26BE9D85" w14:textId="77777777" w:rsidR="00DC3B2B" w:rsidRPr="005A2C22" w:rsidRDefault="00DC3B2B" w:rsidP="00EC6FF6">
            <w:pPr>
              <w:rPr>
                <w:rFonts w:cs="Arial"/>
                <w:sz w:val="20"/>
                <w:szCs w:val="20"/>
                <w:lang w:eastAsia="ja-JP"/>
              </w:rPr>
            </w:pPr>
            <w:r w:rsidRPr="005A2C22">
              <w:rPr>
                <w:rFonts w:cs="Arial"/>
                <w:sz w:val="20"/>
                <w:szCs w:val="20"/>
                <w:lang w:eastAsia="ja-JP"/>
              </w:rPr>
              <w:t>Type</w:t>
            </w:r>
          </w:p>
        </w:tc>
        <w:tc>
          <w:tcPr>
            <w:tcW w:w="5328" w:type="dxa"/>
          </w:tcPr>
          <w:p w14:paraId="26BE9D86" w14:textId="77777777" w:rsidR="00DC3B2B" w:rsidRPr="005A2C22" w:rsidRDefault="00DC3B2B" w:rsidP="00EC6FF6">
            <w:pPr>
              <w:rPr>
                <w:rFonts w:cs="Arial"/>
                <w:sz w:val="20"/>
                <w:szCs w:val="20"/>
                <w:lang w:eastAsia="ja-JP"/>
              </w:rPr>
            </w:pPr>
            <w:r w:rsidRPr="005A2C22">
              <w:rPr>
                <w:rFonts w:cs="Arial"/>
                <w:sz w:val="20"/>
                <w:szCs w:val="20"/>
                <w:lang w:eastAsia="ja-JP"/>
              </w:rPr>
              <w:t>RTF</w:t>
            </w:r>
          </w:p>
        </w:tc>
      </w:tr>
      <w:tr w:rsidR="00DC3B2B" w:rsidRPr="004730A7" w14:paraId="26BE9D8A" w14:textId="77777777" w:rsidTr="005A2C22">
        <w:tc>
          <w:tcPr>
            <w:tcW w:w="2340" w:type="dxa"/>
            <w:shd w:val="clear" w:color="auto" w:fill="BFBFBF" w:themeFill="background1" w:themeFillShade="BF"/>
          </w:tcPr>
          <w:p w14:paraId="26BE9D88" w14:textId="77777777" w:rsidR="00DC3B2B" w:rsidRPr="005A2C22" w:rsidRDefault="00DC3B2B" w:rsidP="00EC6FF6">
            <w:pPr>
              <w:rPr>
                <w:rFonts w:cs="Arial"/>
                <w:sz w:val="20"/>
                <w:szCs w:val="20"/>
                <w:lang w:eastAsia="ja-JP"/>
              </w:rPr>
            </w:pPr>
            <w:r w:rsidRPr="005A2C22">
              <w:rPr>
                <w:rFonts w:cs="Arial"/>
                <w:sz w:val="20"/>
                <w:szCs w:val="20"/>
                <w:lang w:eastAsia="ja-JP"/>
              </w:rPr>
              <w:t>Default File</w:t>
            </w:r>
          </w:p>
        </w:tc>
        <w:tc>
          <w:tcPr>
            <w:tcW w:w="5328" w:type="dxa"/>
          </w:tcPr>
          <w:p w14:paraId="26BE9D89" w14:textId="77777777" w:rsidR="00DC3B2B" w:rsidRPr="005A2C22" w:rsidRDefault="00DC3B2B" w:rsidP="00EC6FF6">
            <w:pPr>
              <w:rPr>
                <w:rFonts w:cs="Arial"/>
                <w:sz w:val="20"/>
                <w:szCs w:val="20"/>
                <w:lang w:eastAsia="ja-JP"/>
              </w:rPr>
            </w:pPr>
            <w:r w:rsidRPr="005A2C22">
              <w:rPr>
                <w:rFonts w:cs="Arial"/>
                <w:sz w:val="20"/>
                <w:szCs w:val="20"/>
                <w:lang w:eastAsia="ja-JP"/>
              </w:rPr>
              <w:t>PORTUGAL.rtf</w:t>
            </w:r>
          </w:p>
        </w:tc>
      </w:tr>
      <w:tr w:rsidR="00DC3B2B" w:rsidRPr="004730A7" w14:paraId="26BE9D8D" w14:textId="77777777" w:rsidTr="005A2C22">
        <w:tc>
          <w:tcPr>
            <w:tcW w:w="2340" w:type="dxa"/>
            <w:shd w:val="clear" w:color="auto" w:fill="BFBFBF" w:themeFill="background1" w:themeFillShade="BF"/>
          </w:tcPr>
          <w:p w14:paraId="26BE9D8B" w14:textId="77777777" w:rsidR="00DC3B2B" w:rsidRPr="005A2C22" w:rsidRDefault="00DC3B2B" w:rsidP="00EC6FF6">
            <w:pPr>
              <w:rPr>
                <w:rFonts w:cs="Arial"/>
                <w:sz w:val="20"/>
                <w:szCs w:val="20"/>
                <w:lang w:eastAsia="ja-JP"/>
              </w:rPr>
            </w:pPr>
            <w:r w:rsidRPr="005A2C22">
              <w:rPr>
                <w:rFonts w:cs="Arial"/>
                <w:sz w:val="20"/>
                <w:szCs w:val="20"/>
                <w:lang w:eastAsia="ja-JP"/>
              </w:rPr>
              <w:t>Default File Language</w:t>
            </w:r>
          </w:p>
        </w:tc>
        <w:tc>
          <w:tcPr>
            <w:tcW w:w="5328" w:type="dxa"/>
          </w:tcPr>
          <w:p w14:paraId="26BE9D8C" w14:textId="77777777" w:rsidR="00DC3B2B" w:rsidRPr="005A2C22" w:rsidRDefault="00DC3B2B" w:rsidP="00EC6FF6">
            <w:pPr>
              <w:rPr>
                <w:rFonts w:cs="Arial"/>
                <w:b/>
                <w:sz w:val="20"/>
                <w:szCs w:val="20"/>
                <w:lang w:eastAsia="ja-JP"/>
              </w:rPr>
            </w:pPr>
            <w:r w:rsidRPr="005A2C22">
              <w:rPr>
                <w:rStyle w:val="x210"/>
                <w:rFonts w:ascii="Arial" w:hAnsi="Arial" w:cs="Arial"/>
                <w:b w:val="0"/>
              </w:rPr>
              <w:t>Portuguese</w:t>
            </w:r>
          </w:p>
        </w:tc>
      </w:tr>
      <w:tr w:rsidR="00DC3B2B" w:rsidRPr="004730A7" w14:paraId="26BE9D90" w14:textId="77777777" w:rsidTr="005A2C22">
        <w:tc>
          <w:tcPr>
            <w:tcW w:w="2340" w:type="dxa"/>
            <w:shd w:val="clear" w:color="auto" w:fill="BFBFBF" w:themeFill="background1" w:themeFillShade="BF"/>
          </w:tcPr>
          <w:p w14:paraId="26BE9D8E" w14:textId="77777777" w:rsidR="00DC3B2B" w:rsidRPr="005A2C22" w:rsidRDefault="00DC3B2B" w:rsidP="00EC6FF6">
            <w:pPr>
              <w:rPr>
                <w:rFonts w:cs="Arial"/>
                <w:sz w:val="20"/>
                <w:szCs w:val="20"/>
                <w:lang w:eastAsia="ja-JP"/>
              </w:rPr>
            </w:pPr>
            <w:r w:rsidRPr="005A2C22">
              <w:rPr>
                <w:rFonts w:cs="Arial"/>
                <w:sz w:val="20"/>
                <w:szCs w:val="20"/>
                <w:lang w:eastAsia="ja-JP"/>
              </w:rPr>
              <w:t>Default Territory</w:t>
            </w:r>
          </w:p>
        </w:tc>
        <w:tc>
          <w:tcPr>
            <w:tcW w:w="5328" w:type="dxa"/>
          </w:tcPr>
          <w:p w14:paraId="26BE9D8F" w14:textId="77777777" w:rsidR="00DC3B2B" w:rsidRPr="005A2C22" w:rsidRDefault="00DC3B2B" w:rsidP="00EC6FF6">
            <w:pPr>
              <w:rPr>
                <w:rFonts w:cs="Arial"/>
                <w:b/>
                <w:sz w:val="20"/>
                <w:szCs w:val="20"/>
                <w:lang w:eastAsia="ja-JP"/>
              </w:rPr>
            </w:pPr>
            <w:r w:rsidRPr="005A2C22">
              <w:rPr>
                <w:rStyle w:val="x210"/>
                <w:rFonts w:ascii="Arial" w:hAnsi="Arial" w:cs="Arial"/>
                <w:b w:val="0"/>
              </w:rPr>
              <w:t>Portugal</w:t>
            </w:r>
          </w:p>
        </w:tc>
      </w:tr>
      <w:tr w:rsidR="00DC3B2B" w:rsidRPr="004730A7" w14:paraId="26BE9D93" w14:textId="77777777" w:rsidTr="005A2C22">
        <w:tc>
          <w:tcPr>
            <w:tcW w:w="2340" w:type="dxa"/>
            <w:shd w:val="clear" w:color="auto" w:fill="BFBFBF" w:themeFill="background1" w:themeFillShade="BF"/>
          </w:tcPr>
          <w:p w14:paraId="26BE9D91" w14:textId="77777777" w:rsidR="00DC3B2B" w:rsidRPr="005A2C22" w:rsidRDefault="00DC3B2B" w:rsidP="00EC6FF6">
            <w:pPr>
              <w:rPr>
                <w:sz w:val="20"/>
                <w:szCs w:val="20"/>
                <w:lang w:eastAsia="ja-JP"/>
              </w:rPr>
            </w:pPr>
            <w:r w:rsidRPr="005A2C22">
              <w:rPr>
                <w:sz w:val="20"/>
                <w:szCs w:val="20"/>
                <w:lang w:eastAsia="ja-JP"/>
              </w:rPr>
              <w:t>Default Output Type</w:t>
            </w:r>
          </w:p>
        </w:tc>
        <w:tc>
          <w:tcPr>
            <w:tcW w:w="5328" w:type="dxa"/>
          </w:tcPr>
          <w:p w14:paraId="26BE9D92" w14:textId="77777777" w:rsidR="00DC3B2B" w:rsidRPr="005A2C22" w:rsidRDefault="00DC3B2B" w:rsidP="00EC6FF6">
            <w:pPr>
              <w:rPr>
                <w:sz w:val="20"/>
                <w:szCs w:val="20"/>
                <w:lang w:eastAsia="ja-JP"/>
              </w:rPr>
            </w:pPr>
            <w:r w:rsidRPr="005A2C22">
              <w:rPr>
                <w:sz w:val="20"/>
                <w:szCs w:val="20"/>
                <w:lang w:eastAsia="ja-JP"/>
              </w:rPr>
              <w:t>PDF</w:t>
            </w:r>
          </w:p>
        </w:tc>
      </w:tr>
      <w:tr w:rsidR="00DC3B2B" w:rsidRPr="004730A7" w14:paraId="26BE9D96" w14:textId="77777777" w:rsidTr="005A2C22">
        <w:tc>
          <w:tcPr>
            <w:tcW w:w="2340" w:type="dxa"/>
            <w:shd w:val="clear" w:color="auto" w:fill="BFBFBF" w:themeFill="background1" w:themeFillShade="BF"/>
          </w:tcPr>
          <w:p w14:paraId="26BE9D94" w14:textId="77777777" w:rsidR="00DC3B2B" w:rsidRPr="005A2C22" w:rsidRDefault="00DC3B2B" w:rsidP="00EC6FF6">
            <w:pPr>
              <w:rPr>
                <w:rFonts w:cs="Arial"/>
                <w:sz w:val="20"/>
                <w:szCs w:val="20"/>
                <w:lang w:eastAsia="ja-JP"/>
              </w:rPr>
            </w:pPr>
            <w:r w:rsidRPr="005A2C22">
              <w:rPr>
                <w:rFonts w:cs="Arial"/>
                <w:sz w:val="20"/>
                <w:szCs w:val="20"/>
                <w:lang w:eastAsia="ja-JP"/>
              </w:rPr>
              <w:t>File Name</w:t>
            </w:r>
          </w:p>
        </w:tc>
        <w:tc>
          <w:tcPr>
            <w:tcW w:w="5328" w:type="dxa"/>
          </w:tcPr>
          <w:p w14:paraId="26BE9D95" w14:textId="77777777" w:rsidR="00DC3B2B" w:rsidRPr="005A2C22" w:rsidRDefault="00DC3B2B" w:rsidP="00EC6FF6">
            <w:pPr>
              <w:rPr>
                <w:rFonts w:cs="Arial"/>
                <w:sz w:val="20"/>
                <w:szCs w:val="20"/>
                <w:lang w:eastAsia="ja-JP"/>
              </w:rPr>
            </w:pPr>
            <w:r w:rsidRPr="005A2C22">
              <w:rPr>
                <w:rFonts w:cs="Arial"/>
                <w:sz w:val="20"/>
                <w:szCs w:val="20"/>
                <w:lang w:eastAsia="ja-JP"/>
              </w:rPr>
              <w:t>PORTUGAL.rtf</w:t>
            </w:r>
          </w:p>
        </w:tc>
      </w:tr>
      <w:tr w:rsidR="00DC3B2B" w:rsidRPr="004730A7" w14:paraId="26BE9D99" w14:textId="77777777" w:rsidTr="005A2C22">
        <w:tc>
          <w:tcPr>
            <w:tcW w:w="2340" w:type="dxa"/>
            <w:shd w:val="clear" w:color="auto" w:fill="BFBFBF" w:themeFill="background1" w:themeFillShade="BF"/>
          </w:tcPr>
          <w:p w14:paraId="26BE9D97" w14:textId="77777777" w:rsidR="00DC3B2B" w:rsidRPr="005A2C22" w:rsidRDefault="00DC3B2B" w:rsidP="00EC6FF6">
            <w:pPr>
              <w:rPr>
                <w:rFonts w:cs="Arial"/>
                <w:sz w:val="20"/>
                <w:szCs w:val="20"/>
                <w:lang w:eastAsia="ja-JP"/>
              </w:rPr>
            </w:pPr>
            <w:r w:rsidRPr="005A2C22">
              <w:rPr>
                <w:rFonts w:cs="Arial"/>
                <w:sz w:val="20"/>
                <w:szCs w:val="20"/>
                <w:lang w:eastAsia="ja-JP"/>
              </w:rPr>
              <w:t>Language</w:t>
            </w:r>
          </w:p>
        </w:tc>
        <w:tc>
          <w:tcPr>
            <w:tcW w:w="5328" w:type="dxa"/>
          </w:tcPr>
          <w:p w14:paraId="26BE9D98" w14:textId="77777777" w:rsidR="00DC3B2B" w:rsidRPr="005A2C22" w:rsidRDefault="00DC3B2B" w:rsidP="00EC6FF6">
            <w:pPr>
              <w:rPr>
                <w:rFonts w:cs="Arial"/>
                <w:sz w:val="20"/>
                <w:szCs w:val="20"/>
                <w:lang w:eastAsia="ja-JP"/>
              </w:rPr>
            </w:pPr>
            <w:r w:rsidRPr="005A2C22">
              <w:rPr>
                <w:rStyle w:val="x210"/>
                <w:rFonts w:ascii="Arial" w:hAnsi="Arial" w:cs="Arial"/>
                <w:b w:val="0"/>
              </w:rPr>
              <w:t>Portuguese</w:t>
            </w:r>
          </w:p>
        </w:tc>
      </w:tr>
      <w:tr w:rsidR="00DC3B2B" w:rsidRPr="004730A7" w14:paraId="26BE9D9C" w14:textId="77777777" w:rsidTr="005A2C22">
        <w:tc>
          <w:tcPr>
            <w:tcW w:w="2340" w:type="dxa"/>
            <w:shd w:val="clear" w:color="auto" w:fill="BFBFBF" w:themeFill="background1" w:themeFillShade="BF"/>
          </w:tcPr>
          <w:p w14:paraId="26BE9D9A" w14:textId="77777777" w:rsidR="00DC3B2B" w:rsidRPr="005A2C22" w:rsidRDefault="00DC3B2B" w:rsidP="00EC6FF6">
            <w:pPr>
              <w:rPr>
                <w:rFonts w:cs="Arial"/>
                <w:sz w:val="20"/>
                <w:szCs w:val="20"/>
                <w:lang w:eastAsia="ja-JP"/>
              </w:rPr>
            </w:pPr>
            <w:r w:rsidRPr="005A2C22">
              <w:rPr>
                <w:rFonts w:cs="Arial"/>
                <w:sz w:val="20"/>
                <w:szCs w:val="20"/>
                <w:lang w:eastAsia="ja-JP"/>
              </w:rPr>
              <w:t>Territory</w:t>
            </w:r>
          </w:p>
        </w:tc>
        <w:tc>
          <w:tcPr>
            <w:tcW w:w="5328" w:type="dxa"/>
          </w:tcPr>
          <w:p w14:paraId="26BE9D9B" w14:textId="77777777" w:rsidR="00DC3B2B" w:rsidRPr="005A2C22" w:rsidRDefault="00DC3B2B" w:rsidP="00EC6FF6">
            <w:pPr>
              <w:rPr>
                <w:rFonts w:cs="Arial"/>
                <w:sz w:val="20"/>
                <w:szCs w:val="20"/>
                <w:lang w:eastAsia="ja-JP"/>
              </w:rPr>
            </w:pPr>
            <w:r w:rsidRPr="005A2C22">
              <w:rPr>
                <w:rStyle w:val="x210"/>
                <w:rFonts w:ascii="Arial" w:hAnsi="Arial" w:cs="Arial"/>
                <w:b w:val="0"/>
              </w:rPr>
              <w:t>Portugal</w:t>
            </w:r>
          </w:p>
        </w:tc>
      </w:tr>
    </w:tbl>
    <w:p w14:paraId="26BE9D9D" w14:textId="77777777" w:rsidR="00DC3B2B" w:rsidRDefault="00DC3B2B" w:rsidP="00DC3B2B">
      <w:pPr>
        <w:pStyle w:val="BodyText"/>
        <w:ind w:left="0"/>
        <w:rPr>
          <w:rFonts w:ascii="Times New Roman" w:hAnsi="Times New Roman"/>
          <w:b/>
          <w:sz w:val="24"/>
          <w:szCs w:val="24"/>
        </w:rPr>
      </w:pPr>
    </w:p>
    <w:p w14:paraId="26BE9D9E"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Turkey e-Invoice Project:</w:t>
      </w:r>
    </w:p>
    <w:p w14:paraId="26BE9D9F" w14:textId="77777777" w:rsidR="00DC3B2B" w:rsidRDefault="00DC3B2B" w:rsidP="00DC3B2B">
      <w:pPr>
        <w:autoSpaceDE w:val="0"/>
        <w:autoSpaceDN w:val="0"/>
        <w:adjustRightInd w:val="0"/>
        <w:ind w:left="1080"/>
      </w:pPr>
      <w:r>
        <w:rPr>
          <w:lang w:eastAsia="ja-JP"/>
        </w:rPr>
        <w:t xml:space="preserve">As part of </w:t>
      </w:r>
      <w:r w:rsidRPr="00667DBA">
        <w:rPr>
          <w:lang w:eastAsia="ja-JP"/>
        </w:rPr>
        <w:t>Turkey e-invoice project</w:t>
      </w:r>
      <w:r>
        <w:rPr>
          <w:lang w:eastAsia="ja-JP"/>
        </w:rPr>
        <w:t xml:space="preserve">, certain pre-identified customers will be </w:t>
      </w:r>
      <w:r w:rsidRPr="00667DBA">
        <w:rPr>
          <w:lang w:eastAsia="ja-JP"/>
        </w:rPr>
        <w:t>e</w:t>
      </w:r>
      <w:r w:rsidRPr="00563B9C">
        <w:rPr>
          <w:lang w:eastAsia="ja-JP"/>
        </w:rPr>
        <w:t>nabl</w:t>
      </w:r>
      <w:r>
        <w:rPr>
          <w:lang w:eastAsia="ja-JP"/>
        </w:rPr>
        <w:t xml:space="preserve">ed for </w:t>
      </w:r>
      <w:r w:rsidRPr="00667DBA">
        <w:rPr>
          <w:lang w:eastAsia="ja-JP"/>
        </w:rPr>
        <w:t>electron</w:t>
      </w:r>
      <w:r w:rsidRPr="00563B9C">
        <w:rPr>
          <w:lang w:eastAsia="ja-JP"/>
        </w:rPr>
        <w:t>ic invoicing</w:t>
      </w:r>
      <w:r>
        <w:rPr>
          <w:lang w:eastAsia="ja-JP"/>
        </w:rPr>
        <w:t>. These customers will receive Gilead invoices via EDI integration and will not require printing of paper invoices. A new AR transaction type ‘</w:t>
      </w:r>
      <w:r w:rsidRPr="00C34951">
        <w:t>COM e-INV TR-OU-01</w:t>
      </w:r>
      <w:r>
        <w:t xml:space="preserve">’ will be created for this purpose. </w:t>
      </w:r>
    </w:p>
    <w:p w14:paraId="26BE9DA0" w14:textId="77777777" w:rsidR="00DC3B2B" w:rsidRDefault="00DC3B2B" w:rsidP="00DC3B2B">
      <w:pPr>
        <w:autoSpaceDE w:val="0"/>
        <w:autoSpaceDN w:val="0"/>
        <w:adjustRightInd w:val="0"/>
        <w:ind w:left="1080"/>
      </w:pPr>
      <w:r>
        <w:t>Commercial invoice for Turkey “</w:t>
      </w:r>
      <w:r w:rsidRPr="00782554">
        <w:t>GIL Print Commercial Invoices -Turkey</w:t>
      </w:r>
      <w:r>
        <w:t>” will be modified to have an additional parameter: “</w:t>
      </w:r>
      <w:r w:rsidRPr="007C7E35">
        <w:t>Print e-Invoices</w:t>
      </w:r>
      <w:r>
        <w:t xml:space="preserve">”. </w:t>
      </w:r>
    </w:p>
    <w:p w14:paraId="26BE9DA1" w14:textId="77777777" w:rsidR="00DC3B2B" w:rsidRDefault="00DC3B2B" w:rsidP="00DC3B2B">
      <w:pPr>
        <w:autoSpaceDE w:val="0"/>
        <w:autoSpaceDN w:val="0"/>
        <w:adjustRightInd w:val="0"/>
        <w:ind w:left="1080"/>
      </w:pPr>
      <w:r>
        <w:t xml:space="preserve">If </w:t>
      </w:r>
      <w:r w:rsidRPr="007C7E35">
        <w:t>Print e-Invoices</w:t>
      </w:r>
      <w:r>
        <w:t xml:space="preserve"> = ‘Yes’ then the report will print for all Turkish AR transaction types (i.e. print for all customers – e-invoice and non e-invoice enabled).</w:t>
      </w:r>
    </w:p>
    <w:p w14:paraId="26BE9DA2" w14:textId="77777777" w:rsidR="00DC3B2B" w:rsidRDefault="00DC3B2B" w:rsidP="00DC3B2B">
      <w:pPr>
        <w:autoSpaceDE w:val="0"/>
        <w:autoSpaceDN w:val="0"/>
        <w:adjustRightInd w:val="0"/>
        <w:ind w:left="1080"/>
        <w:rPr>
          <w:lang w:eastAsia="ja-JP"/>
        </w:rPr>
      </w:pPr>
      <w:r>
        <w:t xml:space="preserve">If </w:t>
      </w:r>
      <w:r w:rsidRPr="007C7E35">
        <w:t>Print e-Invoices</w:t>
      </w:r>
      <w:r>
        <w:t xml:space="preserve"> = ‘No’ then the report will not print for ‘COM</w:t>
      </w:r>
      <w:r w:rsidRPr="00C34951">
        <w:t xml:space="preserve"> e-INV TR-OU-01</w:t>
      </w:r>
      <w:r>
        <w:t>’ transaction type (i.e. print only for non e-invoice enabled customers).</w:t>
      </w:r>
    </w:p>
    <w:p w14:paraId="26BE9DA3" w14:textId="77777777" w:rsidR="00DC3B2B" w:rsidRPr="00890B56" w:rsidRDefault="00DC3B2B" w:rsidP="00DC3B2B">
      <w:pPr>
        <w:pStyle w:val="BodyText"/>
        <w:ind w:left="0"/>
        <w:rPr>
          <w:rFonts w:ascii="Times New Roman" w:hAnsi="Times New Roman"/>
          <w:b/>
          <w:sz w:val="24"/>
          <w:szCs w:val="24"/>
        </w:rPr>
      </w:pPr>
    </w:p>
    <w:p w14:paraId="26BE9DA4"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Turkey e-Invoice Project Phase 2:</w:t>
      </w:r>
    </w:p>
    <w:p w14:paraId="26BE9DA5" w14:textId="77777777" w:rsidR="00DC3B2B" w:rsidRDefault="00DC3B2B" w:rsidP="00DC3B2B">
      <w:pPr>
        <w:autoSpaceDE w:val="0"/>
        <w:autoSpaceDN w:val="0"/>
        <w:adjustRightInd w:val="0"/>
        <w:ind w:left="1080"/>
        <w:rPr>
          <w:rFonts w:eastAsia="Arial Unicode MS" w:cs="Arial"/>
          <w:b/>
          <w:color w:val="FF0000"/>
          <w:sz w:val="20"/>
          <w:szCs w:val="20"/>
        </w:rPr>
      </w:pPr>
    </w:p>
    <w:p w14:paraId="26BE9DA6" w14:textId="77777777" w:rsidR="00DC3B2B" w:rsidRPr="002F39D2" w:rsidRDefault="00DC3B2B" w:rsidP="00DC3B2B">
      <w:pPr>
        <w:ind w:left="1080"/>
      </w:pPr>
      <w:r w:rsidRPr="002F39D2">
        <w:t xml:space="preserve">GIL Print Commercial Invoices –Turkey (XXGILARCOMINVTR.rdf) </w:t>
      </w:r>
    </w:p>
    <w:p w14:paraId="26BE9DA7" w14:textId="77777777" w:rsidR="00DC3B2B" w:rsidRDefault="00DC3B2B" w:rsidP="00DC3B2B">
      <w:pPr>
        <w:ind w:left="1080"/>
      </w:pPr>
    </w:p>
    <w:p w14:paraId="26BE9DA8" w14:textId="77777777" w:rsidR="00DC3B2B" w:rsidRPr="002F39D2" w:rsidRDefault="00DC3B2B" w:rsidP="00DC3B2B">
      <w:pPr>
        <w:ind w:left="360"/>
      </w:pPr>
      <w:r w:rsidRPr="002F39D2">
        <w:t xml:space="preserve">               </w:t>
      </w:r>
      <w:r w:rsidRPr="00C768D5">
        <w:t xml:space="preserve">Change in Turkey Phase2 </w:t>
      </w:r>
      <w:r>
        <w:t>is</w:t>
      </w:r>
      <w:r w:rsidRPr="002F39D2">
        <w:t xml:space="preserve"> to Print Delivery number instead of Sales Order Number. For multiple deliveries, first delivery is to be printed.</w:t>
      </w:r>
    </w:p>
    <w:p w14:paraId="26BE9DA9" w14:textId="77777777" w:rsidR="00DC3B2B" w:rsidRPr="002F39D2" w:rsidRDefault="00DC3B2B" w:rsidP="00DC3B2B">
      <w:pPr>
        <w:ind w:left="1080"/>
      </w:pPr>
    </w:p>
    <w:p w14:paraId="26BE9DAA" w14:textId="77777777" w:rsidR="00DC3B2B" w:rsidRPr="002F39D2" w:rsidRDefault="00DC3B2B" w:rsidP="00DC3B2B">
      <w:pPr>
        <w:ind w:left="1080"/>
      </w:pPr>
      <w:r w:rsidRPr="002F39D2">
        <w:t>Column mapping of field F_SALES_ORDER, is changed to CP_HEAD_DELIVERY_NAME.</w:t>
      </w:r>
    </w:p>
    <w:p w14:paraId="26BE9DAB" w14:textId="77777777" w:rsidR="00DC3B2B" w:rsidRPr="002F39D2" w:rsidRDefault="00DC3B2B" w:rsidP="00DC3B2B">
      <w:pPr>
        <w:ind w:left="1080"/>
      </w:pPr>
      <w:r w:rsidRPr="002F39D2">
        <w:t>Also Formula column CF_HEAD_SALES_ORDER is modified adding an order by clause for below query</w:t>
      </w:r>
    </w:p>
    <w:p w14:paraId="26BE9DAC" w14:textId="77777777" w:rsidR="00DC3B2B" w:rsidRPr="002F39D2" w:rsidRDefault="00DC3B2B" w:rsidP="00DC3B2B">
      <w:pPr>
        <w:ind w:left="1080"/>
      </w:pPr>
    </w:p>
    <w:p w14:paraId="26BE9DAD" w14:textId="77777777" w:rsidR="00DC3B2B" w:rsidRPr="00831591" w:rsidRDefault="00DC3B2B" w:rsidP="00DC3B2B">
      <w:pPr>
        <w:ind w:left="1080"/>
        <w:rPr>
          <w:rFonts w:ascii="Courier New" w:hAnsi="Courier New" w:cs="Courier New"/>
        </w:rPr>
      </w:pPr>
      <w:r w:rsidRPr="00831591">
        <w:rPr>
          <w:rFonts w:ascii="Courier New" w:hAnsi="Courier New" w:cs="Courier New"/>
        </w:rPr>
        <w:t>SELECT DISTINCT TRX_LINES.sales_order,</w:t>
      </w:r>
    </w:p>
    <w:p w14:paraId="26BE9DAE"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TRX_LINES.INTERFACE_LINE_ATTRIBUTE2 C_SO_TYPE,</w:t>
      </w:r>
    </w:p>
    <w:p w14:paraId="26BE9DAF"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TRX_LINES.Sales_order_date,</w:t>
      </w:r>
    </w:p>
    <w:p w14:paraId="26BE9DB0"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wnd.name DELIVERY_NAME ,</w:t>
      </w:r>
    </w:p>
    <w:p w14:paraId="26BE9DB1"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WND.FOB_CODE,</w:t>
      </w:r>
    </w:p>
    <w:p w14:paraId="26BE9DB2"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 WND.DELIVERED_DATE,</w:t>
      </w:r>
    </w:p>
    <w:p w14:paraId="26BE9DB3"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   Wnd.ULTIMATE_DROPOFF_DATE,</w:t>
      </w:r>
    </w:p>
    <w:p w14:paraId="26BE9DB4"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Wnd.DELIVERY_TYPE,</w:t>
      </w:r>
    </w:p>
    <w:p w14:paraId="26BE9DB5"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Wnd.SHIP_METHOD_CODE,</w:t>
      </w:r>
    </w:p>
    <w:p w14:paraId="26BE9DB6"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WND.DELIVERY_ID</w:t>
      </w:r>
    </w:p>
    <w:p w14:paraId="26BE9DB7"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INTO l_sales_order,</w:t>
      </w:r>
    </w:p>
    <w:p w14:paraId="26BE9DB8"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l_so_type,</w:t>
      </w:r>
    </w:p>
    <w:p w14:paraId="26BE9DB9"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l_sales_order_date,</w:t>
      </w:r>
    </w:p>
    <w:p w14:paraId="26BE9DBA"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l_delivery_name,</w:t>
      </w:r>
    </w:p>
    <w:p w14:paraId="26BE9DBB"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l_fob_code,</w:t>
      </w:r>
    </w:p>
    <w:p w14:paraId="26BE9DBC"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   L_DELIVERED_DATE,</w:t>
      </w:r>
    </w:p>
    <w:p w14:paraId="26BE9DBD"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    l_ultimate_dropoff_date,</w:t>
      </w:r>
    </w:p>
    <w:p w14:paraId="26BE9DBE"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l_delivery_type,</w:t>
      </w:r>
    </w:p>
    <w:p w14:paraId="26BE9DBF"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l_ship_method  ,</w:t>
      </w:r>
    </w:p>
    <w:p w14:paraId="26BE9DC0"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l_delivery_id            </w:t>
      </w:r>
    </w:p>
    <w:p w14:paraId="26BE9DC1"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FROM ra_customer_trx_lines TRX_LINES,</w:t>
      </w:r>
    </w:p>
    <w:p w14:paraId="26BE9DC2"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WSH_NEW_DELIVERIES wnd           </w:t>
      </w:r>
    </w:p>
    <w:p w14:paraId="26BE9DC3"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WHERE TRX_LINES.INTERFACE_LINE_CONTEXT='ORDER ENTRY'</w:t>
      </w:r>
    </w:p>
    <w:p w14:paraId="26BE9DC4"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AND TRX_LINES.customer_trx_id = :customer_trx_id</w:t>
      </w:r>
    </w:p>
    <w:p w14:paraId="26BE9DC5"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AND TRX_LINES.INTERFACE_LINE_ATTRIBUTE3 = WND.NAME </w:t>
      </w:r>
    </w:p>
    <w:p w14:paraId="26BE9DC6" w14:textId="77777777" w:rsidR="00DC3B2B" w:rsidRPr="00831591" w:rsidRDefault="00DC3B2B" w:rsidP="00DC3B2B">
      <w:pPr>
        <w:ind w:left="1080"/>
        <w:rPr>
          <w:rFonts w:ascii="Courier New" w:hAnsi="Courier New" w:cs="Courier New"/>
        </w:rPr>
      </w:pPr>
      <w:r w:rsidRPr="00831591">
        <w:rPr>
          <w:rFonts w:ascii="Courier New" w:hAnsi="Courier New" w:cs="Courier New"/>
        </w:rPr>
        <w:t xml:space="preserve">   ORDER BY wnd.name asc; </w:t>
      </w:r>
    </w:p>
    <w:p w14:paraId="26BE9DC7" w14:textId="77777777" w:rsidR="00DC3B2B" w:rsidRPr="00890B56" w:rsidRDefault="00DC3B2B" w:rsidP="00DC3B2B">
      <w:pPr>
        <w:ind w:left="1080"/>
      </w:pPr>
    </w:p>
    <w:p w14:paraId="26BE9DC8"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CR#1441 Prohibition On Export Terms on Canadian Invoices</w:t>
      </w:r>
    </w:p>
    <w:p w14:paraId="26BE9DC9" w14:textId="77777777" w:rsidR="00DC3B2B" w:rsidRPr="00831591" w:rsidRDefault="00DC3B2B" w:rsidP="00DC3B2B">
      <w:pPr>
        <w:autoSpaceDE w:val="0"/>
        <w:autoSpaceDN w:val="0"/>
        <w:adjustRightInd w:val="0"/>
        <w:rPr>
          <w:rFonts w:eastAsia="Arial Unicode MS" w:cs="Arial"/>
          <w:b/>
        </w:rPr>
      </w:pPr>
      <w:r w:rsidRPr="00831591">
        <w:rPr>
          <w:rFonts w:eastAsia="Arial Unicode MS" w:cs="Arial"/>
          <w:b/>
        </w:rPr>
        <w:t xml:space="preserve">Functional Requirement : </w:t>
      </w:r>
    </w:p>
    <w:p w14:paraId="26BE9DCA" w14:textId="77777777" w:rsidR="00DC3B2B" w:rsidRPr="00831591" w:rsidRDefault="00DC3B2B" w:rsidP="00DC3B2B">
      <w:r w:rsidRPr="00831591">
        <w:t xml:space="preserve">To print prohibition on export terms note on the Invoices  when any item is shipped to Canada Customers from US-OU-01 Operating Unit.  </w:t>
      </w:r>
    </w:p>
    <w:p w14:paraId="26BE9DCB" w14:textId="77777777" w:rsidR="00DC3B2B" w:rsidRPr="00831591" w:rsidRDefault="00DC3B2B" w:rsidP="00F07927">
      <w:pPr>
        <w:numPr>
          <w:ilvl w:val="0"/>
          <w:numId w:val="27"/>
        </w:numPr>
      </w:pPr>
      <w:r w:rsidRPr="00831591">
        <w:t>Need to modify the existing US Invoice template, USA.rtf</w:t>
      </w:r>
    </w:p>
    <w:p w14:paraId="26BE9DCC" w14:textId="77777777" w:rsidR="00DC3B2B" w:rsidRPr="00831591" w:rsidRDefault="00DC3B2B" w:rsidP="00F07927">
      <w:pPr>
        <w:numPr>
          <w:ilvl w:val="0"/>
          <w:numId w:val="27"/>
        </w:numPr>
      </w:pPr>
      <w:r w:rsidRPr="00831591">
        <w:t>For any item sold from US-OU-01 Operating Unit, to Canada (Ship To Country), print the Prohibition on export terms note in the lines.</w:t>
      </w:r>
    </w:p>
    <w:p w14:paraId="26BE9DCD" w14:textId="77777777" w:rsidR="00DC3B2B" w:rsidRPr="00831591" w:rsidRDefault="00DC3B2B" w:rsidP="00DC3B2B">
      <w:pPr>
        <w:rPr>
          <w:rFonts w:cs="Arial"/>
          <w:b/>
          <w:color w:val="000000"/>
          <w:lang w:eastAsia="fr-FR"/>
        </w:rPr>
      </w:pPr>
      <w:r w:rsidRPr="00831591">
        <w:rPr>
          <w:rFonts w:cs="Arial"/>
          <w:b/>
          <w:color w:val="000000"/>
          <w:lang w:eastAsia="fr-FR"/>
        </w:rPr>
        <w:t>This functional design is for the modification of the existing custom Gilead invoice print program, GIL Print Commercial Invoice (Standard) and template, USA.rtf used by US-OU-01 so that:</w:t>
      </w:r>
    </w:p>
    <w:p w14:paraId="26BE9DCE" w14:textId="77777777" w:rsidR="00DC3B2B" w:rsidRPr="00831591" w:rsidRDefault="00DC3B2B" w:rsidP="00F07927">
      <w:pPr>
        <w:pStyle w:val="BodyText"/>
        <w:numPr>
          <w:ilvl w:val="0"/>
          <w:numId w:val="28"/>
        </w:numPr>
        <w:overflowPunct/>
        <w:autoSpaceDE/>
        <w:autoSpaceDN/>
        <w:adjustRightInd/>
        <w:textAlignment w:val="auto"/>
        <w:rPr>
          <w:rFonts w:ascii="Arial" w:hAnsi="Arial" w:cs="Arial"/>
          <w:b/>
          <w:color w:val="000000"/>
          <w:sz w:val="22"/>
          <w:szCs w:val="22"/>
          <w:lang w:eastAsia="fr-FR"/>
        </w:rPr>
      </w:pPr>
      <w:r w:rsidRPr="00831591">
        <w:rPr>
          <w:rFonts w:ascii="Arial" w:hAnsi="Arial" w:cs="Arial"/>
          <w:color w:val="000000"/>
          <w:sz w:val="22"/>
          <w:szCs w:val="22"/>
          <w:lang w:eastAsia="fr-FR"/>
        </w:rPr>
        <w:t>For all Canadian customers, the Prohibition on Export Terms will be printed on the invoices at line level.</w:t>
      </w:r>
    </w:p>
    <w:p w14:paraId="26BE9DCF" w14:textId="77777777" w:rsidR="00DC3B2B" w:rsidRPr="00831591" w:rsidRDefault="00DC3B2B" w:rsidP="00F07927">
      <w:pPr>
        <w:pStyle w:val="BodyText"/>
        <w:numPr>
          <w:ilvl w:val="0"/>
          <w:numId w:val="28"/>
        </w:numPr>
        <w:overflowPunct/>
        <w:autoSpaceDE/>
        <w:autoSpaceDN/>
        <w:adjustRightInd/>
        <w:textAlignment w:val="auto"/>
        <w:rPr>
          <w:rFonts w:ascii="Arial" w:hAnsi="Arial" w:cs="Arial"/>
          <w:b/>
          <w:color w:val="000000"/>
          <w:sz w:val="22"/>
          <w:szCs w:val="22"/>
          <w:lang w:eastAsia="fr-FR"/>
        </w:rPr>
      </w:pPr>
      <w:r w:rsidRPr="00831591">
        <w:rPr>
          <w:rFonts w:ascii="Arial" w:hAnsi="Arial" w:cs="Arial"/>
          <w:b/>
          <w:color w:val="000000"/>
          <w:sz w:val="22"/>
          <w:szCs w:val="22"/>
          <w:lang w:eastAsia="fr-FR"/>
        </w:rPr>
        <w:t>Added IF condition statement  to the USA.rtf template to print the Prohibition on Export terms note :</w:t>
      </w:r>
    </w:p>
    <w:p w14:paraId="26BE9DD0" w14:textId="77777777" w:rsidR="00DC3B2B" w:rsidRDefault="00DC3B2B" w:rsidP="00DC3B2B">
      <w:pPr>
        <w:pStyle w:val="BodyText"/>
        <w:overflowPunct/>
        <w:autoSpaceDE/>
        <w:autoSpaceDN/>
        <w:adjustRightInd/>
        <w:ind w:left="1890"/>
        <w:textAlignment w:val="auto"/>
        <w:rPr>
          <w:rFonts w:ascii="Arial" w:hAnsi="Arial" w:cs="Arial"/>
          <w:b/>
          <w:color w:val="000000"/>
          <w:lang w:eastAsia="fr-FR"/>
        </w:rPr>
      </w:pPr>
      <w:r>
        <w:rPr>
          <w:rFonts w:ascii="Arial" w:hAnsi="Arial" w:cs="Arial"/>
          <w:b/>
          <w:color w:val="000000"/>
          <w:lang w:eastAsia="fr-FR"/>
        </w:rPr>
        <w:t>If</w:t>
      </w:r>
    </w:p>
    <w:p w14:paraId="26BE9DD1" w14:textId="77777777" w:rsidR="00DC3B2B" w:rsidRDefault="00DC3B2B" w:rsidP="00DC3B2B">
      <w:pPr>
        <w:pStyle w:val="BodyText"/>
        <w:overflowPunct/>
        <w:autoSpaceDE/>
        <w:autoSpaceDN/>
        <w:adjustRightInd/>
        <w:ind w:left="1890"/>
        <w:textAlignment w:val="auto"/>
        <w:rPr>
          <w:rFonts w:ascii="Arial" w:hAnsi="Arial" w:cs="Arial"/>
          <w:b/>
          <w:color w:val="000000"/>
          <w:lang w:eastAsia="fr-FR"/>
        </w:rPr>
      </w:pPr>
      <w:r w:rsidRPr="007B04F7">
        <w:rPr>
          <w:rFonts w:ascii="Arial" w:hAnsi="Arial" w:cs="Arial"/>
          <w:b/>
          <w:color w:val="000000"/>
          <w:lang w:eastAsia="fr-FR"/>
        </w:rPr>
        <w:lastRenderedPageBreak/>
        <w:t>&lt;?if: (../../../../RP_ORG_NAME='US-OU-01') and (SHIP_COUNTRY='CA')?&gt;</w:t>
      </w:r>
    </w:p>
    <w:p w14:paraId="26BE9DD2" w14:textId="77777777" w:rsidR="00DC3B2B" w:rsidRPr="007B04F7" w:rsidRDefault="00DC3B2B" w:rsidP="00DC3B2B">
      <w:pPr>
        <w:pStyle w:val="BodyText"/>
        <w:overflowPunct/>
        <w:autoSpaceDE/>
        <w:autoSpaceDN/>
        <w:adjustRightInd/>
        <w:ind w:left="1890"/>
        <w:textAlignment w:val="auto"/>
        <w:rPr>
          <w:rFonts w:ascii="Arial" w:hAnsi="Arial" w:cs="Arial"/>
          <w:b/>
          <w:color w:val="000000"/>
          <w:lang w:eastAsia="fr-FR"/>
        </w:rPr>
      </w:pPr>
      <w:r>
        <w:rPr>
          <w:rFonts w:ascii="Arial" w:hAnsi="Arial" w:cs="Arial"/>
          <w:b/>
          <w:color w:val="000000"/>
          <w:lang w:eastAsia="fr-FR"/>
        </w:rPr>
        <w:t>ef</w:t>
      </w:r>
    </w:p>
    <w:p w14:paraId="26BE9DD3" w14:textId="77777777" w:rsidR="00DC3B2B" w:rsidRPr="00BF3CD3" w:rsidRDefault="00DC3B2B" w:rsidP="00DC3B2B">
      <w:pPr>
        <w:ind w:left="-90"/>
        <w:rPr>
          <w:b/>
        </w:rPr>
      </w:pPr>
      <w:r w:rsidRPr="003941FF">
        <w:rPr>
          <w:noProof/>
        </w:rPr>
        <w:drawing>
          <wp:inline distT="0" distB="0" distL="0" distR="0" wp14:anchorId="26BEA96C" wp14:editId="26BEA96D">
            <wp:extent cx="5943600" cy="6004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04560"/>
                    </a:xfrm>
                    <a:prstGeom prst="rect">
                      <a:avLst/>
                    </a:prstGeom>
                    <a:noFill/>
                    <a:ln>
                      <a:noFill/>
                    </a:ln>
                  </pic:spPr>
                </pic:pic>
              </a:graphicData>
            </a:graphic>
          </wp:inline>
        </w:drawing>
      </w:r>
    </w:p>
    <w:p w14:paraId="26BE9DD4"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CR 1406</w:t>
      </w:r>
    </w:p>
    <w:p w14:paraId="26BE9DD5" w14:textId="77777777" w:rsidR="00DC3B2B" w:rsidRDefault="00DC3B2B" w:rsidP="00DC3B2B">
      <w:pPr>
        <w:rPr>
          <w:lang w:eastAsia="ja-JP"/>
        </w:rPr>
      </w:pPr>
      <w:r>
        <w:rPr>
          <w:lang w:eastAsia="ja-JP"/>
        </w:rPr>
        <w:t>New invoice template file is added for Hong Kong. This template will be available for selection when users submit concurrent program “</w:t>
      </w:r>
      <w:r w:rsidRPr="009125D3">
        <w:rPr>
          <w:lang w:eastAsia="ja-JP"/>
        </w:rPr>
        <w:t>GIL Print Commercial Invoices-Standard(Print)</w:t>
      </w:r>
      <w:r>
        <w:rPr>
          <w:lang w:eastAsia="ja-JP"/>
        </w:rPr>
        <w:t xml:space="preserve">”. </w:t>
      </w:r>
    </w:p>
    <w:p w14:paraId="26BE9DD6" w14:textId="77777777" w:rsidR="00A426F8" w:rsidRDefault="00A426F8" w:rsidP="00A426F8">
      <w:pPr>
        <w:rPr>
          <w:lang w:eastAsia="ja-JP"/>
        </w:rPr>
      </w:pPr>
      <w:r>
        <w:rPr>
          <w:lang w:eastAsia="ja-JP"/>
        </w:rPr>
        <w:t>The existing Hong Kong template was modified as per the TW SG SK EBS Implementation project requirement. The new requirement was to change the rtf layout to remove the shipping header lines and move the Delivery Note No. field to the right hand header table.</w:t>
      </w:r>
    </w:p>
    <w:p w14:paraId="26BE9DD7" w14:textId="77777777" w:rsidR="00A426F8" w:rsidRDefault="00A426F8" w:rsidP="00A426F8">
      <w:pPr>
        <w:rPr>
          <w:lang w:eastAsia="ja-JP"/>
        </w:rPr>
      </w:pPr>
    </w:p>
    <w:p w14:paraId="26BE9DD8" w14:textId="77777777" w:rsidR="00A426F8" w:rsidRDefault="00A426F8" w:rsidP="00A426F8">
      <w:pPr>
        <w:rPr>
          <w:lang w:eastAsia="ja-JP"/>
        </w:rPr>
      </w:pPr>
      <w:r>
        <w:rPr>
          <w:lang w:eastAsia="ja-JP"/>
        </w:rPr>
        <w:t>The modified template is attached below</w:t>
      </w:r>
    </w:p>
    <w:p w14:paraId="26BE9DD9" w14:textId="77777777" w:rsidR="00DC3B2B" w:rsidRDefault="00DC3B2B" w:rsidP="00DC3B2B">
      <w:pPr>
        <w:rPr>
          <w:lang w:eastAsia="ja-JP"/>
        </w:rPr>
      </w:pPr>
    </w:p>
    <w:bookmarkStart w:id="220" w:name="_MON_1454404662"/>
    <w:bookmarkEnd w:id="220"/>
    <w:bookmarkStart w:id="221" w:name="_MON_1544972567"/>
    <w:bookmarkEnd w:id="221"/>
    <w:p w14:paraId="26BE9DDA" w14:textId="77777777" w:rsidR="00DC3B2B" w:rsidRDefault="00A426F8" w:rsidP="00DC3B2B">
      <w:pPr>
        <w:rPr>
          <w:b/>
          <w:lang w:eastAsia="ja-JP"/>
        </w:rPr>
      </w:pPr>
      <w:r>
        <w:rPr>
          <w:b/>
          <w:lang w:eastAsia="ja-JP"/>
        </w:rPr>
        <w:object w:dxaOrig="1534" w:dyaOrig="994" w14:anchorId="26BEA96E">
          <v:shape id="_x0000_i1032" type="#_x0000_t75" style="width:77pt;height:50pt" o:ole="">
            <v:imagedata r:id="rId38" o:title=""/>
          </v:shape>
          <o:OLEObject Type="Embed" ProgID="Word.Document.8" ShapeID="_x0000_i1032" DrawAspect="Icon" ObjectID="_1624407405" r:id="rId39">
            <o:FieldCodes>\s</o:FieldCodes>
          </o:OLEObject>
        </w:object>
      </w:r>
    </w:p>
    <w:p w14:paraId="26BE9DDB" w14:textId="77777777" w:rsidR="00DC3B2B" w:rsidRPr="003323D9" w:rsidDel="009125D3" w:rsidRDefault="00DC3B2B" w:rsidP="00DC3B2B">
      <w:pPr>
        <w:rPr>
          <w:lang w:eastAsia="ja-JP"/>
        </w:rPr>
      </w:pPr>
      <w:r w:rsidRPr="003323D9">
        <w:rPr>
          <w:lang w:eastAsia="ja-JP"/>
        </w:rPr>
        <w:t xml:space="preserve">Template details for </w:t>
      </w:r>
      <w:r>
        <w:rPr>
          <w:lang w:eastAsia="ja-JP"/>
        </w:rPr>
        <w:t>Hong Kong</w:t>
      </w:r>
      <w:r w:rsidRPr="003323D9">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DC3B2B" w:rsidRPr="004730A7" w14:paraId="26BE9DDE" w14:textId="77777777" w:rsidTr="00831591">
        <w:tc>
          <w:tcPr>
            <w:tcW w:w="4788" w:type="dxa"/>
            <w:shd w:val="clear" w:color="auto" w:fill="BFBFBF" w:themeFill="background1" w:themeFillShade="BF"/>
          </w:tcPr>
          <w:p w14:paraId="26BE9DDC" w14:textId="77777777" w:rsidR="00DC3B2B" w:rsidRPr="004730A7" w:rsidRDefault="00DC3B2B" w:rsidP="00EC6FF6">
            <w:pPr>
              <w:rPr>
                <w:lang w:eastAsia="ja-JP"/>
              </w:rPr>
            </w:pPr>
            <w:r w:rsidRPr="004730A7">
              <w:rPr>
                <w:lang w:eastAsia="ja-JP"/>
              </w:rPr>
              <w:t>File Name</w:t>
            </w:r>
          </w:p>
        </w:tc>
        <w:tc>
          <w:tcPr>
            <w:tcW w:w="4788" w:type="dxa"/>
          </w:tcPr>
          <w:p w14:paraId="26BE9DDD" w14:textId="77777777" w:rsidR="00DC3B2B" w:rsidRPr="004730A7" w:rsidRDefault="00DC3B2B" w:rsidP="00EC6FF6">
            <w:pPr>
              <w:rPr>
                <w:lang w:eastAsia="ja-JP"/>
              </w:rPr>
            </w:pPr>
            <w:r w:rsidRPr="008835D9">
              <w:rPr>
                <w:lang w:eastAsia="ja-JP"/>
              </w:rPr>
              <w:t>HONGKONG</w:t>
            </w:r>
            <w:r w:rsidRPr="004730A7">
              <w:rPr>
                <w:lang w:eastAsia="ja-JP"/>
              </w:rPr>
              <w:t>.rtf</w:t>
            </w:r>
          </w:p>
        </w:tc>
      </w:tr>
      <w:tr w:rsidR="00DC3B2B" w:rsidRPr="004730A7" w14:paraId="26BE9DE1" w14:textId="77777777" w:rsidTr="00831591">
        <w:tc>
          <w:tcPr>
            <w:tcW w:w="4788" w:type="dxa"/>
            <w:shd w:val="clear" w:color="auto" w:fill="BFBFBF" w:themeFill="background1" w:themeFillShade="BF"/>
          </w:tcPr>
          <w:p w14:paraId="26BE9DDF" w14:textId="77777777" w:rsidR="00DC3B2B" w:rsidRPr="004730A7" w:rsidRDefault="00DC3B2B" w:rsidP="00EC6FF6">
            <w:pPr>
              <w:rPr>
                <w:lang w:eastAsia="ja-JP"/>
              </w:rPr>
            </w:pPr>
            <w:r w:rsidRPr="004730A7">
              <w:rPr>
                <w:lang w:eastAsia="ja-JP"/>
              </w:rPr>
              <w:t>Language</w:t>
            </w:r>
          </w:p>
        </w:tc>
        <w:tc>
          <w:tcPr>
            <w:tcW w:w="4788" w:type="dxa"/>
          </w:tcPr>
          <w:p w14:paraId="26BE9DE0" w14:textId="77777777" w:rsidR="00DC3B2B" w:rsidRPr="004730A7" w:rsidRDefault="00DC3B2B" w:rsidP="00EC6FF6">
            <w:pPr>
              <w:rPr>
                <w:lang w:eastAsia="ja-JP"/>
              </w:rPr>
            </w:pPr>
            <w:r w:rsidRPr="008835D9">
              <w:rPr>
                <w:lang w:eastAsia="ja-JP"/>
              </w:rPr>
              <w:t>English</w:t>
            </w:r>
          </w:p>
        </w:tc>
      </w:tr>
      <w:tr w:rsidR="00DC3B2B" w:rsidRPr="004730A7" w14:paraId="26BE9DE4" w14:textId="77777777" w:rsidTr="00831591">
        <w:tc>
          <w:tcPr>
            <w:tcW w:w="4788" w:type="dxa"/>
            <w:shd w:val="clear" w:color="auto" w:fill="BFBFBF" w:themeFill="background1" w:themeFillShade="BF"/>
          </w:tcPr>
          <w:p w14:paraId="26BE9DE2" w14:textId="77777777" w:rsidR="00DC3B2B" w:rsidRPr="004730A7" w:rsidRDefault="00DC3B2B" w:rsidP="00EC6FF6">
            <w:pPr>
              <w:rPr>
                <w:lang w:eastAsia="ja-JP"/>
              </w:rPr>
            </w:pPr>
            <w:r w:rsidRPr="004730A7">
              <w:rPr>
                <w:lang w:eastAsia="ja-JP"/>
              </w:rPr>
              <w:t>Territory</w:t>
            </w:r>
          </w:p>
        </w:tc>
        <w:tc>
          <w:tcPr>
            <w:tcW w:w="4788" w:type="dxa"/>
          </w:tcPr>
          <w:p w14:paraId="26BE9DE3" w14:textId="77777777" w:rsidR="00DC3B2B" w:rsidRPr="004730A7" w:rsidRDefault="00DC3B2B" w:rsidP="00EC6FF6">
            <w:pPr>
              <w:rPr>
                <w:lang w:eastAsia="ja-JP"/>
              </w:rPr>
            </w:pPr>
            <w:r w:rsidRPr="008835D9">
              <w:rPr>
                <w:lang w:eastAsia="ja-JP"/>
              </w:rPr>
              <w:t>Hong Kong</w:t>
            </w:r>
          </w:p>
        </w:tc>
      </w:tr>
    </w:tbl>
    <w:p w14:paraId="26BE9DE5" w14:textId="77777777" w:rsidR="00DC3B2B" w:rsidRDefault="00DC3B2B" w:rsidP="00DC3B2B">
      <w:pPr>
        <w:pStyle w:val="BodyText"/>
        <w:ind w:left="0"/>
      </w:pPr>
    </w:p>
    <w:p w14:paraId="26BE9DE6" w14:textId="77777777" w:rsidR="00DC3B2B" w:rsidRDefault="00DC3B2B" w:rsidP="00F07927">
      <w:pPr>
        <w:numPr>
          <w:ilvl w:val="0"/>
          <w:numId w:val="17"/>
        </w:numPr>
        <w:autoSpaceDE w:val="0"/>
        <w:autoSpaceDN w:val="0"/>
        <w:adjustRightInd w:val="0"/>
      </w:pPr>
      <w:r>
        <w:t>CR 976:  I</w:t>
      </w:r>
      <w:r w:rsidRPr="00D50B0F">
        <w:t xml:space="preserve">reland </w:t>
      </w:r>
      <w:r>
        <w:t xml:space="preserve">Invoice </w:t>
      </w:r>
      <w:r w:rsidRPr="00D50B0F">
        <w:t xml:space="preserve">of GIL Print Commercial Invoices-Standard (Print) </w:t>
      </w:r>
      <w:r>
        <w:t>requirement</w:t>
      </w:r>
      <w:r w:rsidRPr="00D50B0F">
        <w:t>.</w:t>
      </w:r>
    </w:p>
    <w:p w14:paraId="26BE9DE7" w14:textId="77777777" w:rsidR="00DC3B2B" w:rsidRDefault="00DC3B2B" w:rsidP="00DC3B2B">
      <w:pPr>
        <w:autoSpaceDE w:val="0"/>
        <w:autoSpaceDN w:val="0"/>
        <w:adjustRightInd w:val="0"/>
        <w:ind w:left="1080"/>
      </w:pPr>
    </w:p>
    <w:p w14:paraId="26BE9DE8" w14:textId="77777777" w:rsidR="00DC3B2B" w:rsidRDefault="00DC3B2B" w:rsidP="00DC3B2B">
      <w:pPr>
        <w:autoSpaceDE w:val="0"/>
        <w:autoSpaceDN w:val="0"/>
        <w:adjustRightInd w:val="0"/>
        <w:ind w:left="1080"/>
      </w:pPr>
      <w:r>
        <w:t>Functional Requirement:</w:t>
      </w:r>
    </w:p>
    <w:p w14:paraId="26BE9DE9" w14:textId="77777777" w:rsidR="00DC3B2B" w:rsidRDefault="00DC3B2B" w:rsidP="00DC3B2B">
      <w:pPr>
        <w:autoSpaceDE w:val="0"/>
        <w:autoSpaceDN w:val="0"/>
        <w:adjustRightInd w:val="0"/>
        <w:ind w:left="1080"/>
      </w:pPr>
    </w:p>
    <w:p w14:paraId="26BE9DEA" w14:textId="77777777" w:rsidR="00DC3B2B" w:rsidRDefault="00DC3B2B" w:rsidP="00DC3B2B">
      <w:pPr>
        <w:autoSpaceDE w:val="0"/>
        <w:autoSpaceDN w:val="0"/>
        <w:adjustRightInd w:val="0"/>
        <w:ind w:left="1080"/>
      </w:pPr>
      <w:r>
        <w:t>Dynamically changing Company’s Address, VAT Registration number, Company’s Bank Details and Authorization code based on operating unit in which the Invoices are created.</w:t>
      </w:r>
    </w:p>
    <w:p w14:paraId="26BE9DEB" w14:textId="77777777" w:rsidR="00DC3B2B" w:rsidRDefault="00DC3B2B" w:rsidP="00DC3B2B">
      <w:pPr>
        <w:autoSpaceDE w:val="0"/>
        <w:autoSpaceDN w:val="0"/>
        <w:adjustRightInd w:val="0"/>
        <w:ind w:left="1080"/>
      </w:pPr>
      <w:r>
        <w:t>Conversion of VAT amount into EURO currency by using GL Daily rates for Invoice Date.</w:t>
      </w:r>
    </w:p>
    <w:p w14:paraId="26BE9DEC" w14:textId="77777777" w:rsidR="00DC3B2B" w:rsidRDefault="00DC3B2B" w:rsidP="00DC3B2B">
      <w:pPr>
        <w:autoSpaceDE w:val="0"/>
        <w:autoSpaceDN w:val="0"/>
        <w:adjustRightInd w:val="0"/>
        <w:ind w:left="1080"/>
      </w:pPr>
      <w:r>
        <w:t>Printing additional text in Invoice print for Zero VAT when Tri-Supply Limited issues invoices to Gilead Sciences Limited.</w:t>
      </w:r>
    </w:p>
    <w:p w14:paraId="26BE9DED" w14:textId="77777777" w:rsidR="00DC3B2B" w:rsidRDefault="00DC3B2B" w:rsidP="00DC3B2B">
      <w:pPr>
        <w:autoSpaceDE w:val="0"/>
        <w:autoSpaceDN w:val="0"/>
        <w:adjustRightInd w:val="0"/>
        <w:ind w:left="1080"/>
      </w:pPr>
    </w:p>
    <w:p w14:paraId="26BE9DEE" w14:textId="77777777" w:rsidR="00DC3B2B" w:rsidRDefault="00DC3B2B" w:rsidP="00DC3B2B">
      <w:r>
        <w:t>The Business requirement can precisely be displayed in below table.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588"/>
        <w:gridCol w:w="1410"/>
        <w:gridCol w:w="5964"/>
      </w:tblGrid>
      <w:tr w:rsidR="00DC3B2B" w14:paraId="26BE9DF3" w14:textId="77777777" w:rsidTr="00EC6FF6">
        <w:trPr>
          <w:tblHeader/>
        </w:trPr>
        <w:tc>
          <w:tcPr>
            <w:tcW w:w="321" w:type="pct"/>
            <w:shd w:val="clear" w:color="auto" w:fill="BFBFBF"/>
          </w:tcPr>
          <w:p w14:paraId="26BE9DEF" w14:textId="77777777" w:rsidR="00DC3B2B" w:rsidRPr="00831591" w:rsidRDefault="00DC3B2B" w:rsidP="00EC6FF6">
            <w:pPr>
              <w:rPr>
                <w:b/>
                <w:sz w:val="20"/>
                <w:szCs w:val="20"/>
              </w:rPr>
            </w:pPr>
            <w:r w:rsidRPr="00831591">
              <w:rPr>
                <w:b/>
                <w:sz w:val="20"/>
                <w:szCs w:val="20"/>
              </w:rPr>
              <w:t>Seq</w:t>
            </w:r>
          </w:p>
        </w:tc>
        <w:tc>
          <w:tcPr>
            <w:tcW w:w="829" w:type="pct"/>
            <w:shd w:val="clear" w:color="auto" w:fill="BFBFBF"/>
          </w:tcPr>
          <w:p w14:paraId="26BE9DF0" w14:textId="77777777" w:rsidR="00DC3B2B" w:rsidRPr="00831591" w:rsidRDefault="00DC3B2B" w:rsidP="00EC6FF6">
            <w:pPr>
              <w:rPr>
                <w:b/>
                <w:sz w:val="20"/>
                <w:szCs w:val="20"/>
              </w:rPr>
            </w:pPr>
            <w:r w:rsidRPr="00831591">
              <w:rPr>
                <w:b/>
                <w:sz w:val="20"/>
                <w:szCs w:val="20"/>
              </w:rPr>
              <w:t>Invoice From</w:t>
            </w:r>
          </w:p>
        </w:tc>
        <w:tc>
          <w:tcPr>
            <w:tcW w:w="736" w:type="pct"/>
            <w:shd w:val="clear" w:color="auto" w:fill="BFBFBF"/>
          </w:tcPr>
          <w:p w14:paraId="26BE9DF1" w14:textId="77777777" w:rsidR="00DC3B2B" w:rsidRPr="00831591" w:rsidRDefault="00DC3B2B" w:rsidP="00EC6FF6">
            <w:pPr>
              <w:rPr>
                <w:b/>
                <w:sz w:val="20"/>
                <w:szCs w:val="20"/>
              </w:rPr>
            </w:pPr>
            <w:r w:rsidRPr="00831591">
              <w:rPr>
                <w:b/>
                <w:sz w:val="20"/>
                <w:szCs w:val="20"/>
              </w:rPr>
              <w:t xml:space="preserve">Invoice To </w:t>
            </w:r>
          </w:p>
        </w:tc>
        <w:tc>
          <w:tcPr>
            <w:tcW w:w="3114" w:type="pct"/>
            <w:shd w:val="clear" w:color="auto" w:fill="BFBFBF"/>
          </w:tcPr>
          <w:p w14:paraId="26BE9DF2" w14:textId="77777777" w:rsidR="00DC3B2B" w:rsidRPr="00831591" w:rsidRDefault="00DC3B2B" w:rsidP="00EC6FF6">
            <w:pPr>
              <w:rPr>
                <w:b/>
                <w:sz w:val="20"/>
                <w:szCs w:val="20"/>
              </w:rPr>
            </w:pPr>
            <w:r w:rsidRPr="00831591">
              <w:rPr>
                <w:b/>
                <w:sz w:val="20"/>
                <w:szCs w:val="20"/>
              </w:rPr>
              <w:t>Requirement Details</w:t>
            </w:r>
          </w:p>
        </w:tc>
      </w:tr>
      <w:tr w:rsidR="00DC3B2B" w14:paraId="26BE9DF8" w14:textId="77777777" w:rsidTr="00EC6FF6">
        <w:tc>
          <w:tcPr>
            <w:tcW w:w="321" w:type="pct"/>
            <w:shd w:val="clear" w:color="auto" w:fill="auto"/>
          </w:tcPr>
          <w:p w14:paraId="26BE9DF4" w14:textId="77777777" w:rsidR="00DC3B2B" w:rsidRPr="00831591" w:rsidRDefault="00DC3B2B" w:rsidP="00EC6FF6">
            <w:pPr>
              <w:rPr>
                <w:sz w:val="20"/>
                <w:szCs w:val="20"/>
              </w:rPr>
            </w:pPr>
            <w:r w:rsidRPr="00831591">
              <w:rPr>
                <w:sz w:val="20"/>
                <w:szCs w:val="20"/>
              </w:rPr>
              <w:t>1</w:t>
            </w:r>
          </w:p>
        </w:tc>
        <w:tc>
          <w:tcPr>
            <w:tcW w:w="829" w:type="pct"/>
            <w:shd w:val="clear" w:color="auto" w:fill="auto"/>
          </w:tcPr>
          <w:p w14:paraId="26BE9DF5" w14:textId="77777777" w:rsidR="00DC3B2B" w:rsidRPr="00831591" w:rsidRDefault="00DC3B2B" w:rsidP="00EC6FF6">
            <w:pPr>
              <w:rPr>
                <w:sz w:val="20"/>
                <w:szCs w:val="20"/>
              </w:rPr>
            </w:pPr>
            <w:r w:rsidRPr="00831591">
              <w:rPr>
                <w:sz w:val="20"/>
                <w:szCs w:val="20"/>
              </w:rPr>
              <w:t>GSL</w:t>
            </w:r>
          </w:p>
        </w:tc>
        <w:tc>
          <w:tcPr>
            <w:tcW w:w="736" w:type="pct"/>
            <w:shd w:val="clear" w:color="auto" w:fill="auto"/>
          </w:tcPr>
          <w:p w14:paraId="26BE9DF6" w14:textId="77777777" w:rsidR="00DC3B2B" w:rsidRPr="00831591" w:rsidRDefault="00DC3B2B" w:rsidP="00EC6FF6">
            <w:pPr>
              <w:rPr>
                <w:sz w:val="20"/>
                <w:szCs w:val="20"/>
              </w:rPr>
            </w:pPr>
            <w:r w:rsidRPr="00831591">
              <w:rPr>
                <w:sz w:val="20"/>
                <w:szCs w:val="20"/>
              </w:rPr>
              <w:t>Tri-Supply</w:t>
            </w:r>
          </w:p>
        </w:tc>
        <w:tc>
          <w:tcPr>
            <w:tcW w:w="3114" w:type="pct"/>
            <w:shd w:val="clear" w:color="auto" w:fill="auto"/>
          </w:tcPr>
          <w:p w14:paraId="26BE9DF7" w14:textId="77777777" w:rsidR="00DC3B2B" w:rsidRPr="00831591" w:rsidRDefault="00DC3B2B" w:rsidP="00EC6FF6">
            <w:pPr>
              <w:rPr>
                <w:sz w:val="20"/>
                <w:szCs w:val="20"/>
              </w:rPr>
            </w:pPr>
            <w:r w:rsidRPr="00831591">
              <w:rPr>
                <w:sz w:val="20"/>
                <w:szCs w:val="20"/>
              </w:rPr>
              <w:t>Current GSL template + (VAT amounts in €, address, VAT number)</w:t>
            </w:r>
          </w:p>
        </w:tc>
      </w:tr>
      <w:tr w:rsidR="00DC3B2B" w14:paraId="26BE9DFD" w14:textId="77777777" w:rsidTr="00EC6FF6">
        <w:tc>
          <w:tcPr>
            <w:tcW w:w="321" w:type="pct"/>
            <w:shd w:val="clear" w:color="auto" w:fill="auto"/>
          </w:tcPr>
          <w:p w14:paraId="26BE9DF9" w14:textId="77777777" w:rsidR="00DC3B2B" w:rsidRPr="00831591" w:rsidRDefault="00DC3B2B" w:rsidP="002E0E99">
            <w:pPr>
              <w:rPr>
                <w:sz w:val="20"/>
                <w:szCs w:val="20"/>
              </w:rPr>
            </w:pPr>
            <w:r w:rsidRPr="00831591">
              <w:rPr>
                <w:sz w:val="20"/>
                <w:szCs w:val="20"/>
              </w:rPr>
              <w:t>2</w:t>
            </w:r>
          </w:p>
        </w:tc>
        <w:tc>
          <w:tcPr>
            <w:tcW w:w="829" w:type="pct"/>
            <w:shd w:val="clear" w:color="auto" w:fill="auto"/>
          </w:tcPr>
          <w:p w14:paraId="26BE9DFA" w14:textId="77777777" w:rsidR="00DC3B2B" w:rsidRPr="00831591" w:rsidRDefault="00DC3B2B" w:rsidP="00EC6FF6">
            <w:pPr>
              <w:rPr>
                <w:sz w:val="20"/>
                <w:szCs w:val="20"/>
              </w:rPr>
            </w:pPr>
            <w:r w:rsidRPr="00831591">
              <w:rPr>
                <w:sz w:val="20"/>
                <w:szCs w:val="20"/>
              </w:rPr>
              <w:t>GSL</w:t>
            </w:r>
          </w:p>
        </w:tc>
        <w:tc>
          <w:tcPr>
            <w:tcW w:w="736" w:type="pct"/>
            <w:shd w:val="clear" w:color="auto" w:fill="auto"/>
          </w:tcPr>
          <w:p w14:paraId="26BE9DFB" w14:textId="77777777" w:rsidR="00DC3B2B" w:rsidRPr="00831591" w:rsidRDefault="00DC3B2B" w:rsidP="00EC6FF6">
            <w:pPr>
              <w:rPr>
                <w:sz w:val="20"/>
                <w:szCs w:val="20"/>
              </w:rPr>
            </w:pPr>
            <w:r w:rsidRPr="00831591">
              <w:rPr>
                <w:sz w:val="20"/>
                <w:szCs w:val="20"/>
              </w:rPr>
              <w:t>BMS</w:t>
            </w:r>
          </w:p>
        </w:tc>
        <w:tc>
          <w:tcPr>
            <w:tcW w:w="3114" w:type="pct"/>
            <w:shd w:val="clear" w:color="auto" w:fill="auto"/>
          </w:tcPr>
          <w:p w14:paraId="26BE9DFC" w14:textId="77777777" w:rsidR="00DC3B2B" w:rsidRPr="00831591" w:rsidRDefault="00DC3B2B" w:rsidP="00EC6FF6">
            <w:pPr>
              <w:rPr>
                <w:sz w:val="20"/>
                <w:szCs w:val="20"/>
              </w:rPr>
            </w:pPr>
            <w:r w:rsidRPr="00831591">
              <w:rPr>
                <w:sz w:val="20"/>
                <w:szCs w:val="20"/>
              </w:rPr>
              <w:t>Current GSL template + (VAT amounts in €, address, VAT number)</w:t>
            </w:r>
          </w:p>
        </w:tc>
      </w:tr>
      <w:tr w:rsidR="00DC3B2B" w14:paraId="26BE9E02" w14:textId="77777777" w:rsidTr="00EC6FF6">
        <w:tc>
          <w:tcPr>
            <w:tcW w:w="321" w:type="pct"/>
            <w:shd w:val="clear" w:color="auto" w:fill="auto"/>
          </w:tcPr>
          <w:p w14:paraId="26BE9DFE" w14:textId="77777777" w:rsidR="00DC3B2B" w:rsidRPr="00831591" w:rsidRDefault="00DC3B2B" w:rsidP="00EC6FF6">
            <w:pPr>
              <w:rPr>
                <w:sz w:val="20"/>
                <w:szCs w:val="20"/>
              </w:rPr>
            </w:pPr>
            <w:r w:rsidRPr="00831591">
              <w:rPr>
                <w:sz w:val="20"/>
                <w:szCs w:val="20"/>
              </w:rPr>
              <w:t>3</w:t>
            </w:r>
          </w:p>
        </w:tc>
        <w:tc>
          <w:tcPr>
            <w:tcW w:w="829" w:type="pct"/>
            <w:shd w:val="clear" w:color="auto" w:fill="auto"/>
          </w:tcPr>
          <w:p w14:paraId="26BE9DFF" w14:textId="77777777" w:rsidR="00DC3B2B" w:rsidRPr="00831591" w:rsidRDefault="00DC3B2B" w:rsidP="00EC6FF6">
            <w:pPr>
              <w:rPr>
                <w:sz w:val="20"/>
                <w:szCs w:val="20"/>
              </w:rPr>
            </w:pPr>
            <w:r w:rsidRPr="00831591">
              <w:rPr>
                <w:sz w:val="20"/>
                <w:szCs w:val="20"/>
              </w:rPr>
              <w:t>Tri-Supply</w:t>
            </w:r>
          </w:p>
        </w:tc>
        <w:tc>
          <w:tcPr>
            <w:tcW w:w="736" w:type="pct"/>
            <w:shd w:val="clear" w:color="auto" w:fill="auto"/>
          </w:tcPr>
          <w:p w14:paraId="26BE9E00" w14:textId="77777777" w:rsidR="00DC3B2B" w:rsidRPr="00831591" w:rsidRDefault="00DC3B2B" w:rsidP="00EC6FF6">
            <w:pPr>
              <w:rPr>
                <w:sz w:val="20"/>
                <w:szCs w:val="20"/>
              </w:rPr>
            </w:pPr>
            <w:r w:rsidRPr="00831591">
              <w:rPr>
                <w:sz w:val="20"/>
                <w:szCs w:val="20"/>
              </w:rPr>
              <w:t>GSL</w:t>
            </w:r>
          </w:p>
        </w:tc>
        <w:tc>
          <w:tcPr>
            <w:tcW w:w="3114" w:type="pct"/>
            <w:shd w:val="clear" w:color="auto" w:fill="auto"/>
          </w:tcPr>
          <w:p w14:paraId="26BE9E01" w14:textId="77777777" w:rsidR="00DC3B2B" w:rsidRPr="00831591" w:rsidRDefault="00DC3B2B" w:rsidP="00EC6FF6">
            <w:pPr>
              <w:rPr>
                <w:sz w:val="20"/>
                <w:szCs w:val="20"/>
              </w:rPr>
            </w:pPr>
            <w:r w:rsidRPr="00831591">
              <w:rPr>
                <w:sz w:val="20"/>
                <w:szCs w:val="20"/>
              </w:rPr>
              <w:t>Current GSL template + (Tri-Supply company details, bank details, authorization number)</w:t>
            </w:r>
          </w:p>
        </w:tc>
      </w:tr>
      <w:tr w:rsidR="00DC3B2B" w14:paraId="26BE9E08" w14:textId="77777777" w:rsidTr="00EC6FF6">
        <w:tc>
          <w:tcPr>
            <w:tcW w:w="321" w:type="pct"/>
            <w:shd w:val="clear" w:color="auto" w:fill="auto"/>
          </w:tcPr>
          <w:p w14:paraId="26BE9E03" w14:textId="77777777" w:rsidR="00DC3B2B" w:rsidRPr="00831591" w:rsidRDefault="00DC3B2B" w:rsidP="00EC6FF6">
            <w:pPr>
              <w:rPr>
                <w:sz w:val="20"/>
                <w:szCs w:val="20"/>
              </w:rPr>
            </w:pPr>
            <w:r w:rsidRPr="00831591">
              <w:rPr>
                <w:sz w:val="20"/>
                <w:szCs w:val="20"/>
              </w:rPr>
              <w:t>4</w:t>
            </w:r>
          </w:p>
        </w:tc>
        <w:tc>
          <w:tcPr>
            <w:tcW w:w="829" w:type="pct"/>
            <w:shd w:val="clear" w:color="auto" w:fill="auto"/>
          </w:tcPr>
          <w:p w14:paraId="26BE9E04" w14:textId="77777777" w:rsidR="00DC3B2B" w:rsidRPr="00831591" w:rsidRDefault="00DC3B2B" w:rsidP="00EC6FF6">
            <w:pPr>
              <w:rPr>
                <w:sz w:val="20"/>
                <w:szCs w:val="20"/>
              </w:rPr>
            </w:pPr>
            <w:r w:rsidRPr="00831591">
              <w:rPr>
                <w:sz w:val="20"/>
                <w:szCs w:val="20"/>
              </w:rPr>
              <w:t>Tri-Supply</w:t>
            </w:r>
          </w:p>
        </w:tc>
        <w:tc>
          <w:tcPr>
            <w:tcW w:w="736" w:type="pct"/>
            <w:shd w:val="clear" w:color="auto" w:fill="auto"/>
          </w:tcPr>
          <w:p w14:paraId="26BE9E05" w14:textId="77777777" w:rsidR="00DC3B2B" w:rsidRPr="00831591" w:rsidRDefault="00DC3B2B" w:rsidP="00EC6FF6">
            <w:pPr>
              <w:rPr>
                <w:sz w:val="20"/>
                <w:szCs w:val="20"/>
              </w:rPr>
            </w:pPr>
            <w:r w:rsidRPr="00831591">
              <w:rPr>
                <w:sz w:val="20"/>
                <w:szCs w:val="20"/>
              </w:rPr>
              <w:t>GSL</w:t>
            </w:r>
          </w:p>
        </w:tc>
        <w:tc>
          <w:tcPr>
            <w:tcW w:w="3114" w:type="pct"/>
            <w:shd w:val="clear" w:color="auto" w:fill="auto"/>
          </w:tcPr>
          <w:p w14:paraId="26BE9E06" w14:textId="77777777" w:rsidR="00DC3B2B" w:rsidRPr="00831591" w:rsidRDefault="00DC3B2B" w:rsidP="00EC6FF6">
            <w:pPr>
              <w:rPr>
                <w:sz w:val="20"/>
                <w:szCs w:val="20"/>
              </w:rPr>
            </w:pPr>
            <w:r w:rsidRPr="00831591">
              <w:rPr>
                <w:sz w:val="20"/>
                <w:szCs w:val="20"/>
              </w:rPr>
              <w:t>Below should be printed in invoice after Invoice Lines.</w:t>
            </w:r>
          </w:p>
          <w:p w14:paraId="26BE9E07" w14:textId="77777777" w:rsidR="00DC3B2B" w:rsidRPr="00831591" w:rsidRDefault="00DC3B2B" w:rsidP="00EC6FF6">
            <w:pPr>
              <w:rPr>
                <w:sz w:val="20"/>
                <w:szCs w:val="20"/>
              </w:rPr>
            </w:pPr>
            <w:r w:rsidRPr="00831591">
              <w:rPr>
                <w:rFonts w:cs="Tahoma"/>
                <w:b/>
                <w:color w:val="000000"/>
                <w:sz w:val="20"/>
                <w:szCs w:val="20"/>
                <w:u w:val="single"/>
                <w:lang w:eastAsia="zh-CN"/>
              </w:rPr>
              <w:t>Zero rate supply – reference VAT13B/56B authorisation number: 90/14410/10 2015</w:t>
            </w:r>
          </w:p>
        </w:tc>
      </w:tr>
      <w:tr w:rsidR="00DC3B2B" w14:paraId="26BE9E0D" w14:textId="77777777" w:rsidTr="00EC6FF6">
        <w:tc>
          <w:tcPr>
            <w:tcW w:w="321" w:type="pct"/>
            <w:shd w:val="clear" w:color="auto" w:fill="auto"/>
          </w:tcPr>
          <w:p w14:paraId="26BE9E09" w14:textId="77777777" w:rsidR="00DC3B2B" w:rsidRPr="00831591" w:rsidRDefault="00DC3B2B" w:rsidP="00EC6FF6">
            <w:pPr>
              <w:rPr>
                <w:sz w:val="20"/>
                <w:szCs w:val="20"/>
              </w:rPr>
            </w:pPr>
            <w:r w:rsidRPr="00831591">
              <w:rPr>
                <w:sz w:val="20"/>
                <w:szCs w:val="20"/>
              </w:rPr>
              <w:t>5</w:t>
            </w:r>
          </w:p>
        </w:tc>
        <w:tc>
          <w:tcPr>
            <w:tcW w:w="829" w:type="pct"/>
            <w:shd w:val="clear" w:color="auto" w:fill="auto"/>
          </w:tcPr>
          <w:p w14:paraId="26BE9E0A" w14:textId="77777777" w:rsidR="00DC3B2B" w:rsidRPr="00831591" w:rsidRDefault="00DC3B2B" w:rsidP="00EC6FF6">
            <w:pPr>
              <w:rPr>
                <w:sz w:val="20"/>
                <w:szCs w:val="20"/>
              </w:rPr>
            </w:pPr>
            <w:r w:rsidRPr="00831591">
              <w:rPr>
                <w:sz w:val="20"/>
                <w:szCs w:val="20"/>
              </w:rPr>
              <w:t>Tri-Supply</w:t>
            </w:r>
          </w:p>
        </w:tc>
        <w:tc>
          <w:tcPr>
            <w:tcW w:w="736" w:type="pct"/>
            <w:shd w:val="clear" w:color="auto" w:fill="auto"/>
          </w:tcPr>
          <w:p w14:paraId="26BE9E0B" w14:textId="77777777" w:rsidR="00DC3B2B" w:rsidRPr="00831591" w:rsidRDefault="00DC3B2B" w:rsidP="00EC6FF6">
            <w:pPr>
              <w:rPr>
                <w:sz w:val="20"/>
                <w:szCs w:val="20"/>
              </w:rPr>
            </w:pPr>
            <w:r w:rsidRPr="00831591">
              <w:rPr>
                <w:sz w:val="20"/>
                <w:szCs w:val="20"/>
              </w:rPr>
              <w:t>BMS</w:t>
            </w:r>
          </w:p>
        </w:tc>
        <w:tc>
          <w:tcPr>
            <w:tcW w:w="3114" w:type="pct"/>
            <w:shd w:val="clear" w:color="auto" w:fill="auto"/>
          </w:tcPr>
          <w:p w14:paraId="26BE9E0C" w14:textId="77777777" w:rsidR="00DC3B2B" w:rsidRPr="00831591" w:rsidRDefault="00DC3B2B" w:rsidP="00EC6FF6">
            <w:pPr>
              <w:rPr>
                <w:sz w:val="20"/>
                <w:szCs w:val="20"/>
              </w:rPr>
            </w:pPr>
            <w:r w:rsidRPr="00831591">
              <w:rPr>
                <w:sz w:val="20"/>
                <w:szCs w:val="20"/>
              </w:rPr>
              <w:t>Current GSL template + (Tri-Supply company details, bank details, authorization number</w:t>
            </w:r>
          </w:p>
        </w:tc>
      </w:tr>
      <w:tr w:rsidR="00DC3B2B" w14:paraId="26BE9E12" w14:textId="77777777" w:rsidTr="00EC6FF6">
        <w:tc>
          <w:tcPr>
            <w:tcW w:w="321" w:type="pct"/>
            <w:shd w:val="clear" w:color="auto" w:fill="auto"/>
          </w:tcPr>
          <w:p w14:paraId="26BE9E0E" w14:textId="77777777" w:rsidR="00DC3B2B" w:rsidRPr="00831591" w:rsidRDefault="00DC3B2B" w:rsidP="00EC6FF6">
            <w:pPr>
              <w:rPr>
                <w:sz w:val="20"/>
                <w:szCs w:val="20"/>
              </w:rPr>
            </w:pPr>
            <w:r w:rsidRPr="00831591">
              <w:rPr>
                <w:sz w:val="20"/>
                <w:szCs w:val="20"/>
              </w:rPr>
              <w:t>6</w:t>
            </w:r>
          </w:p>
        </w:tc>
        <w:tc>
          <w:tcPr>
            <w:tcW w:w="829" w:type="pct"/>
            <w:shd w:val="clear" w:color="auto" w:fill="auto"/>
          </w:tcPr>
          <w:p w14:paraId="26BE9E0F" w14:textId="77777777" w:rsidR="00DC3B2B" w:rsidRPr="00831591" w:rsidRDefault="00DC3B2B" w:rsidP="00EC6FF6">
            <w:pPr>
              <w:rPr>
                <w:sz w:val="20"/>
                <w:szCs w:val="20"/>
              </w:rPr>
            </w:pPr>
            <w:r w:rsidRPr="00831591">
              <w:rPr>
                <w:sz w:val="20"/>
                <w:szCs w:val="20"/>
              </w:rPr>
              <w:t>Tri-Supply</w:t>
            </w:r>
          </w:p>
        </w:tc>
        <w:tc>
          <w:tcPr>
            <w:tcW w:w="736" w:type="pct"/>
            <w:shd w:val="clear" w:color="auto" w:fill="auto"/>
          </w:tcPr>
          <w:p w14:paraId="26BE9E10" w14:textId="77777777" w:rsidR="00DC3B2B" w:rsidRPr="00831591" w:rsidRDefault="00DC3B2B" w:rsidP="00EC6FF6">
            <w:pPr>
              <w:rPr>
                <w:sz w:val="20"/>
                <w:szCs w:val="20"/>
              </w:rPr>
            </w:pPr>
            <w:r w:rsidRPr="00831591">
              <w:rPr>
                <w:sz w:val="20"/>
                <w:szCs w:val="20"/>
              </w:rPr>
              <w:t>BMS Company</w:t>
            </w:r>
          </w:p>
        </w:tc>
        <w:tc>
          <w:tcPr>
            <w:tcW w:w="3114" w:type="pct"/>
            <w:shd w:val="clear" w:color="auto" w:fill="auto"/>
          </w:tcPr>
          <w:p w14:paraId="26BE9E11" w14:textId="77777777" w:rsidR="00DC3B2B" w:rsidRPr="00831591" w:rsidRDefault="00DC3B2B" w:rsidP="00EC6FF6">
            <w:pPr>
              <w:rPr>
                <w:sz w:val="20"/>
                <w:szCs w:val="20"/>
              </w:rPr>
            </w:pPr>
            <w:r w:rsidRPr="00831591">
              <w:rPr>
                <w:sz w:val="20"/>
                <w:szCs w:val="20"/>
              </w:rPr>
              <w:t>Current GSL template + (Tri-Supply company details, bank details, authorization number</w:t>
            </w:r>
          </w:p>
        </w:tc>
      </w:tr>
      <w:tr w:rsidR="00DC3B2B" w14:paraId="26BE9E18" w14:textId="77777777" w:rsidTr="00EC6FF6">
        <w:tc>
          <w:tcPr>
            <w:tcW w:w="321" w:type="pct"/>
            <w:shd w:val="clear" w:color="auto" w:fill="auto"/>
          </w:tcPr>
          <w:p w14:paraId="26BE9E13" w14:textId="77777777" w:rsidR="00DC3B2B" w:rsidRPr="00831591" w:rsidRDefault="00DC3B2B" w:rsidP="00EC6FF6">
            <w:pPr>
              <w:rPr>
                <w:sz w:val="20"/>
                <w:szCs w:val="20"/>
              </w:rPr>
            </w:pPr>
            <w:r w:rsidRPr="00831591">
              <w:rPr>
                <w:sz w:val="20"/>
                <w:szCs w:val="20"/>
              </w:rPr>
              <w:t>7</w:t>
            </w:r>
          </w:p>
        </w:tc>
        <w:tc>
          <w:tcPr>
            <w:tcW w:w="829" w:type="pct"/>
            <w:shd w:val="clear" w:color="auto" w:fill="auto"/>
          </w:tcPr>
          <w:p w14:paraId="26BE9E14" w14:textId="77777777" w:rsidR="00DC3B2B" w:rsidRPr="00831591" w:rsidRDefault="00DC3B2B" w:rsidP="00EC6FF6">
            <w:pPr>
              <w:rPr>
                <w:sz w:val="20"/>
                <w:szCs w:val="20"/>
              </w:rPr>
            </w:pPr>
            <w:r w:rsidRPr="00831591">
              <w:rPr>
                <w:sz w:val="20"/>
                <w:szCs w:val="20"/>
              </w:rPr>
              <w:t>BMS</w:t>
            </w:r>
          </w:p>
        </w:tc>
        <w:tc>
          <w:tcPr>
            <w:tcW w:w="736" w:type="pct"/>
            <w:shd w:val="clear" w:color="auto" w:fill="auto"/>
          </w:tcPr>
          <w:p w14:paraId="26BE9E15" w14:textId="77777777" w:rsidR="00DC3B2B" w:rsidRPr="00831591" w:rsidRDefault="00DC3B2B" w:rsidP="00EC6FF6">
            <w:pPr>
              <w:rPr>
                <w:sz w:val="20"/>
                <w:szCs w:val="20"/>
              </w:rPr>
            </w:pPr>
            <w:r w:rsidRPr="00831591">
              <w:rPr>
                <w:sz w:val="20"/>
                <w:szCs w:val="20"/>
              </w:rPr>
              <w:t>GSL</w:t>
            </w:r>
          </w:p>
        </w:tc>
        <w:tc>
          <w:tcPr>
            <w:tcW w:w="3114" w:type="pct"/>
            <w:shd w:val="clear" w:color="auto" w:fill="auto"/>
          </w:tcPr>
          <w:p w14:paraId="26BE9E16" w14:textId="77777777" w:rsidR="00DC3B2B" w:rsidRPr="00831591" w:rsidRDefault="00DC3B2B" w:rsidP="00EC6FF6">
            <w:pPr>
              <w:rPr>
                <w:rFonts w:cs="Tahoma"/>
                <w:color w:val="000000"/>
                <w:sz w:val="20"/>
                <w:szCs w:val="20"/>
                <w:lang w:eastAsia="zh-CN"/>
              </w:rPr>
            </w:pPr>
            <w:r w:rsidRPr="00831591">
              <w:rPr>
                <w:rFonts w:cs="Tahoma"/>
                <w:color w:val="000000"/>
                <w:sz w:val="20"/>
                <w:szCs w:val="20"/>
                <w:lang w:eastAsia="zh-CN"/>
              </w:rPr>
              <w:t>Current GSL template + (BMS company details, bank details, authorization number)</w:t>
            </w:r>
          </w:p>
          <w:p w14:paraId="26BE9E17" w14:textId="77777777" w:rsidR="00DC3B2B" w:rsidRPr="00831591" w:rsidRDefault="00DC3B2B" w:rsidP="00EC6FF6">
            <w:pPr>
              <w:rPr>
                <w:sz w:val="20"/>
                <w:szCs w:val="20"/>
              </w:rPr>
            </w:pPr>
            <w:r w:rsidRPr="00831591">
              <w:rPr>
                <w:rFonts w:cs="Tahoma"/>
                <w:b/>
                <w:color w:val="000000"/>
                <w:sz w:val="20"/>
                <w:szCs w:val="20"/>
                <w:u w:val="single"/>
                <w:lang w:eastAsia="zh-CN"/>
              </w:rPr>
              <w:t>Zero rate supply – reference VAT13B/56B authorisation number: 90/14410/10 2015</w:t>
            </w:r>
          </w:p>
        </w:tc>
      </w:tr>
      <w:tr w:rsidR="00DC3B2B" w14:paraId="26BE9E1D" w14:textId="77777777" w:rsidTr="00EC6FF6">
        <w:tc>
          <w:tcPr>
            <w:tcW w:w="321" w:type="pct"/>
            <w:shd w:val="clear" w:color="auto" w:fill="auto"/>
          </w:tcPr>
          <w:p w14:paraId="26BE9E19" w14:textId="77777777" w:rsidR="00DC3B2B" w:rsidRPr="00831591" w:rsidRDefault="00DC3B2B" w:rsidP="00EC6FF6">
            <w:pPr>
              <w:rPr>
                <w:sz w:val="20"/>
                <w:szCs w:val="20"/>
              </w:rPr>
            </w:pPr>
            <w:r w:rsidRPr="00831591">
              <w:rPr>
                <w:sz w:val="20"/>
                <w:szCs w:val="20"/>
              </w:rPr>
              <w:t>8</w:t>
            </w:r>
          </w:p>
        </w:tc>
        <w:tc>
          <w:tcPr>
            <w:tcW w:w="829" w:type="pct"/>
            <w:shd w:val="clear" w:color="auto" w:fill="auto"/>
          </w:tcPr>
          <w:p w14:paraId="26BE9E1A" w14:textId="77777777" w:rsidR="00DC3B2B" w:rsidRPr="00831591" w:rsidRDefault="00DC3B2B" w:rsidP="00EC6FF6">
            <w:pPr>
              <w:rPr>
                <w:sz w:val="20"/>
                <w:szCs w:val="20"/>
              </w:rPr>
            </w:pPr>
            <w:r w:rsidRPr="00831591">
              <w:rPr>
                <w:sz w:val="20"/>
                <w:szCs w:val="20"/>
              </w:rPr>
              <w:t>BMS</w:t>
            </w:r>
          </w:p>
        </w:tc>
        <w:tc>
          <w:tcPr>
            <w:tcW w:w="736" w:type="pct"/>
            <w:shd w:val="clear" w:color="auto" w:fill="auto"/>
          </w:tcPr>
          <w:p w14:paraId="26BE9E1B" w14:textId="77777777" w:rsidR="00DC3B2B" w:rsidRPr="00831591" w:rsidRDefault="00DC3B2B" w:rsidP="00EC6FF6">
            <w:pPr>
              <w:rPr>
                <w:sz w:val="20"/>
                <w:szCs w:val="20"/>
              </w:rPr>
            </w:pPr>
            <w:r w:rsidRPr="00831591">
              <w:rPr>
                <w:sz w:val="20"/>
                <w:szCs w:val="20"/>
              </w:rPr>
              <w:t>BMS Company</w:t>
            </w:r>
          </w:p>
        </w:tc>
        <w:tc>
          <w:tcPr>
            <w:tcW w:w="3114" w:type="pct"/>
            <w:shd w:val="clear" w:color="auto" w:fill="auto"/>
          </w:tcPr>
          <w:p w14:paraId="26BE9E1C" w14:textId="77777777" w:rsidR="00DC3B2B" w:rsidRPr="00831591" w:rsidRDefault="00DC3B2B" w:rsidP="00EC6FF6">
            <w:pPr>
              <w:rPr>
                <w:rFonts w:cs="Tahoma"/>
                <w:color w:val="000000"/>
                <w:sz w:val="20"/>
                <w:szCs w:val="20"/>
                <w:lang w:eastAsia="zh-CN"/>
              </w:rPr>
            </w:pPr>
            <w:r w:rsidRPr="00831591">
              <w:rPr>
                <w:rFonts w:cs="Tahoma"/>
                <w:color w:val="000000"/>
                <w:sz w:val="20"/>
                <w:szCs w:val="20"/>
                <w:lang w:eastAsia="zh-CN"/>
              </w:rPr>
              <w:t>Current GSL template + (BMS company details, bank details, authorization number)</w:t>
            </w:r>
          </w:p>
        </w:tc>
      </w:tr>
      <w:tr w:rsidR="00DC3B2B" w14:paraId="26BE9E22" w14:textId="77777777" w:rsidTr="00EC6FF6">
        <w:tc>
          <w:tcPr>
            <w:tcW w:w="321" w:type="pct"/>
            <w:shd w:val="clear" w:color="auto" w:fill="auto"/>
          </w:tcPr>
          <w:p w14:paraId="26BE9E1E" w14:textId="77777777" w:rsidR="00DC3B2B" w:rsidRPr="00831591" w:rsidRDefault="00DC3B2B" w:rsidP="00EC6FF6">
            <w:pPr>
              <w:rPr>
                <w:sz w:val="20"/>
                <w:szCs w:val="20"/>
              </w:rPr>
            </w:pPr>
            <w:r w:rsidRPr="00831591">
              <w:rPr>
                <w:sz w:val="20"/>
                <w:szCs w:val="20"/>
              </w:rPr>
              <w:t>9</w:t>
            </w:r>
          </w:p>
        </w:tc>
        <w:tc>
          <w:tcPr>
            <w:tcW w:w="829" w:type="pct"/>
            <w:shd w:val="clear" w:color="auto" w:fill="auto"/>
          </w:tcPr>
          <w:p w14:paraId="26BE9E1F" w14:textId="77777777" w:rsidR="00DC3B2B" w:rsidRPr="00831591" w:rsidRDefault="00DC3B2B" w:rsidP="00EC6FF6">
            <w:pPr>
              <w:rPr>
                <w:sz w:val="20"/>
                <w:szCs w:val="20"/>
              </w:rPr>
            </w:pPr>
            <w:r w:rsidRPr="00831591">
              <w:rPr>
                <w:sz w:val="20"/>
                <w:szCs w:val="20"/>
              </w:rPr>
              <w:t>BMS</w:t>
            </w:r>
          </w:p>
        </w:tc>
        <w:tc>
          <w:tcPr>
            <w:tcW w:w="736" w:type="pct"/>
            <w:shd w:val="clear" w:color="auto" w:fill="auto"/>
          </w:tcPr>
          <w:p w14:paraId="26BE9E20" w14:textId="77777777" w:rsidR="00DC3B2B" w:rsidRPr="00831591" w:rsidRDefault="00DC3B2B" w:rsidP="00EC6FF6">
            <w:pPr>
              <w:rPr>
                <w:sz w:val="20"/>
                <w:szCs w:val="20"/>
              </w:rPr>
            </w:pPr>
            <w:r w:rsidRPr="00831591">
              <w:rPr>
                <w:sz w:val="20"/>
                <w:szCs w:val="20"/>
              </w:rPr>
              <w:t>Tri-Supply</w:t>
            </w:r>
          </w:p>
        </w:tc>
        <w:tc>
          <w:tcPr>
            <w:tcW w:w="3114" w:type="pct"/>
            <w:shd w:val="clear" w:color="auto" w:fill="auto"/>
          </w:tcPr>
          <w:p w14:paraId="26BE9E21" w14:textId="77777777" w:rsidR="00DC3B2B" w:rsidRPr="00831591" w:rsidRDefault="00DC3B2B" w:rsidP="00EC6FF6">
            <w:pPr>
              <w:rPr>
                <w:rFonts w:cs="Tahoma"/>
                <w:color w:val="000000"/>
                <w:sz w:val="20"/>
                <w:szCs w:val="20"/>
                <w:lang w:eastAsia="zh-CN"/>
              </w:rPr>
            </w:pPr>
            <w:r w:rsidRPr="00831591">
              <w:rPr>
                <w:rFonts w:cs="Tahoma"/>
                <w:color w:val="000000"/>
                <w:sz w:val="20"/>
                <w:szCs w:val="20"/>
                <w:lang w:eastAsia="zh-CN"/>
              </w:rPr>
              <w:t>Current GSL template + (BMS company details, bank details, authorization number)</w:t>
            </w:r>
          </w:p>
        </w:tc>
      </w:tr>
    </w:tbl>
    <w:p w14:paraId="26BE9E23" w14:textId="77777777" w:rsidR="00DC3B2B" w:rsidRPr="00831591" w:rsidRDefault="00DC3B2B" w:rsidP="00DC3B2B">
      <w:pPr>
        <w:pStyle w:val="BodyText"/>
        <w:overflowPunct/>
        <w:autoSpaceDE/>
        <w:autoSpaceDN/>
        <w:adjustRightInd/>
        <w:ind w:left="0"/>
        <w:textAlignment w:val="auto"/>
        <w:rPr>
          <w:rFonts w:ascii="Arial" w:hAnsi="Arial" w:cs="Arial"/>
          <w:b/>
          <w:color w:val="000000"/>
          <w:sz w:val="22"/>
          <w:szCs w:val="22"/>
          <w:u w:val="single"/>
          <w:lang w:eastAsia="fr-FR"/>
        </w:rPr>
      </w:pPr>
      <w:r w:rsidRPr="00831591">
        <w:rPr>
          <w:rFonts w:ascii="Arial" w:hAnsi="Arial" w:cs="Arial"/>
          <w:b/>
          <w:color w:val="000000"/>
          <w:sz w:val="22"/>
          <w:szCs w:val="22"/>
          <w:u w:val="single"/>
          <w:lang w:eastAsia="fr-FR"/>
        </w:rPr>
        <w:t>Technical Design:</w:t>
      </w:r>
    </w:p>
    <w:p w14:paraId="26BE9E24" w14:textId="77777777" w:rsidR="00DC3B2B" w:rsidRPr="00831591" w:rsidRDefault="00DC3B2B" w:rsidP="00F07927">
      <w:pPr>
        <w:pStyle w:val="BodyText"/>
        <w:numPr>
          <w:ilvl w:val="0"/>
          <w:numId w:val="29"/>
        </w:numPr>
        <w:overflowPunct/>
        <w:autoSpaceDE/>
        <w:autoSpaceDN/>
        <w:adjustRightInd/>
        <w:textAlignment w:val="auto"/>
        <w:rPr>
          <w:rFonts w:ascii="Arial" w:hAnsi="Arial" w:cs="Arial"/>
          <w:b/>
          <w:color w:val="000000"/>
          <w:sz w:val="22"/>
          <w:szCs w:val="22"/>
          <w:u w:val="single"/>
          <w:lang w:eastAsia="fr-FR"/>
        </w:rPr>
      </w:pPr>
      <w:r w:rsidRPr="00831591">
        <w:rPr>
          <w:rFonts w:ascii="Arial" w:hAnsi="Arial" w:cs="Arial"/>
          <w:color w:val="000000"/>
          <w:sz w:val="22"/>
          <w:szCs w:val="22"/>
          <w:lang w:eastAsia="fr-FR"/>
        </w:rPr>
        <w:t>Modify the RDF: XXGILARCOMINVPT.rdf with new formula column for VAT amount in EURO requirements specified in functional requirements section.</w:t>
      </w:r>
    </w:p>
    <w:p w14:paraId="26BE9E25" w14:textId="77777777" w:rsidR="00DC3B2B" w:rsidRPr="00831591" w:rsidRDefault="00DC3B2B" w:rsidP="00F07927">
      <w:pPr>
        <w:pStyle w:val="BodyText"/>
        <w:numPr>
          <w:ilvl w:val="1"/>
          <w:numId w:val="29"/>
        </w:numPr>
        <w:overflowPunct/>
        <w:autoSpaceDE/>
        <w:autoSpaceDN/>
        <w:adjustRightInd/>
        <w:textAlignment w:val="auto"/>
        <w:rPr>
          <w:rFonts w:ascii="Arial" w:hAnsi="Arial" w:cs="Arial"/>
          <w:b/>
          <w:color w:val="000000"/>
          <w:sz w:val="22"/>
          <w:szCs w:val="22"/>
          <w:u w:val="single"/>
          <w:lang w:eastAsia="fr-FR"/>
        </w:rPr>
      </w:pPr>
      <w:r w:rsidRPr="00831591">
        <w:rPr>
          <w:rFonts w:ascii="Arial" w:hAnsi="Arial" w:cs="Arial"/>
          <w:color w:val="000000"/>
          <w:sz w:val="22"/>
          <w:szCs w:val="22"/>
          <w:lang w:eastAsia="fr-FR"/>
        </w:rPr>
        <w:t>If Invoice currency is not in EURO</w:t>
      </w:r>
    </w:p>
    <w:p w14:paraId="26BE9E26" w14:textId="77777777" w:rsidR="00DC3B2B" w:rsidRPr="00831591" w:rsidRDefault="00DC3B2B" w:rsidP="00F07927">
      <w:pPr>
        <w:pStyle w:val="BodyText"/>
        <w:numPr>
          <w:ilvl w:val="1"/>
          <w:numId w:val="29"/>
        </w:numPr>
        <w:overflowPunct/>
        <w:autoSpaceDE/>
        <w:autoSpaceDN/>
        <w:adjustRightInd/>
        <w:textAlignment w:val="auto"/>
        <w:rPr>
          <w:rFonts w:ascii="Arial" w:hAnsi="Arial" w:cs="Arial"/>
          <w:b/>
          <w:color w:val="000000"/>
          <w:sz w:val="22"/>
          <w:szCs w:val="22"/>
          <w:u w:val="single"/>
          <w:lang w:eastAsia="fr-FR"/>
        </w:rPr>
      </w:pPr>
      <w:r w:rsidRPr="00831591">
        <w:rPr>
          <w:rFonts w:ascii="Arial" w:hAnsi="Arial" w:cs="Arial"/>
          <w:color w:val="000000"/>
          <w:sz w:val="22"/>
          <w:szCs w:val="22"/>
          <w:lang w:eastAsia="fr-FR"/>
        </w:rPr>
        <w:t xml:space="preserve">And VAT Amount is greater than zero </w:t>
      </w:r>
    </w:p>
    <w:p w14:paraId="26BE9E27" w14:textId="77777777" w:rsidR="00DC3B2B" w:rsidRPr="00831591" w:rsidRDefault="00DC3B2B" w:rsidP="00F07927">
      <w:pPr>
        <w:pStyle w:val="BodyText"/>
        <w:numPr>
          <w:ilvl w:val="1"/>
          <w:numId w:val="29"/>
        </w:numPr>
        <w:overflowPunct/>
        <w:autoSpaceDE/>
        <w:autoSpaceDN/>
        <w:adjustRightInd/>
        <w:textAlignment w:val="auto"/>
        <w:rPr>
          <w:rFonts w:ascii="Arial" w:hAnsi="Arial" w:cs="Arial"/>
          <w:b/>
          <w:color w:val="000000"/>
          <w:sz w:val="22"/>
          <w:szCs w:val="22"/>
          <w:u w:val="single"/>
          <w:lang w:eastAsia="fr-FR"/>
        </w:rPr>
      </w:pPr>
      <w:r w:rsidRPr="00831591">
        <w:rPr>
          <w:rFonts w:ascii="Arial" w:hAnsi="Arial" w:cs="Arial"/>
          <w:color w:val="000000"/>
          <w:sz w:val="22"/>
          <w:szCs w:val="22"/>
          <w:lang w:eastAsia="fr-FR"/>
        </w:rPr>
        <w:t>And sold to country is Ireland</w:t>
      </w:r>
    </w:p>
    <w:p w14:paraId="26BE9E28" w14:textId="77777777" w:rsidR="00DC3B2B" w:rsidRPr="00831591" w:rsidRDefault="00DC3B2B" w:rsidP="00F07927">
      <w:pPr>
        <w:pStyle w:val="BodyText"/>
        <w:numPr>
          <w:ilvl w:val="0"/>
          <w:numId w:val="29"/>
        </w:numPr>
        <w:overflowPunct/>
        <w:autoSpaceDE/>
        <w:autoSpaceDN/>
        <w:adjustRightInd/>
        <w:textAlignment w:val="auto"/>
        <w:rPr>
          <w:rFonts w:ascii="Arial" w:hAnsi="Arial" w:cs="Arial"/>
          <w:b/>
          <w:color w:val="000000"/>
          <w:sz w:val="22"/>
          <w:szCs w:val="22"/>
          <w:u w:val="single"/>
          <w:lang w:eastAsia="fr-FR"/>
        </w:rPr>
      </w:pPr>
      <w:r w:rsidRPr="00831591">
        <w:rPr>
          <w:rFonts w:ascii="Arial" w:hAnsi="Arial" w:cs="Arial"/>
          <w:color w:val="000000"/>
          <w:sz w:val="22"/>
          <w:szCs w:val="22"/>
          <w:lang w:eastAsia="fr-FR"/>
        </w:rPr>
        <w:t>Make changes to display VAT amounts in €, address, VAT number to IRELAND.rtf xml publisher rtf template as per the requirement and upload it.</w:t>
      </w:r>
    </w:p>
    <w:p w14:paraId="26BE9E29" w14:textId="77777777" w:rsidR="00DC3B2B" w:rsidRPr="00831591" w:rsidRDefault="00DC3B2B" w:rsidP="00F07927">
      <w:pPr>
        <w:numPr>
          <w:ilvl w:val="0"/>
          <w:numId w:val="17"/>
        </w:numPr>
        <w:autoSpaceDE w:val="0"/>
        <w:autoSpaceDN w:val="0"/>
        <w:adjustRightInd w:val="0"/>
      </w:pPr>
      <w:r w:rsidRPr="00831591">
        <w:lastRenderedPageBreak/>
        <w:t>CR 1481 REPORTING OF PURCHASE DATA and BREACH OF TERMS OF SALE terms on Canadian invoices.</w:t>
      </w:r>
    </w:p>
    <w:p w14:paraId="26BE9E2A" w14:textId="77777777" w:rsidR="00DC3B2B" w:rsidRPr="00831591" w:rsidRDefault="00DC3B2B" w:rsidP="00DC3B2B">
      <w:pPr>
        <w:pStyle w:val="BodyText"/>
        <w:ind w:left="720"/>
        <w:rPr>
          <w:rFonts w:ascii="Arial" w:hAnsi="Arial" w:cs="Arial"/>
          <w:color w:val="000000"/>
          <w:sz w:val="22"/>
          <w:szCs w:val="22"/>
          <w:lang w:val="fr-FR" w:eastAsia="fr-FR"/>
        </w:rPr>
      </w:pPr>
      <w:r w:rsidRPr="00831591">
        <w:rPr>
          <w:rFonts w:ascii="Arial" w:hAnsi="Arial" w:cs="Arial"/>
          <w:color w:val="000000"/>
          <w:sz w:val="22"/>
          <w:szCs w:val="22"/>
          <w:lang w:val="fr-FR" w:eastAsia="fr-FR"/>
        </w:rPr>
        <w:t xml:space="preserve"> New invoice template file with the updated verbiage is added for US Invoices(For Canada Customers). This template will be available for selection when users submit concurrent program “GIL Print Commercial Invoices-Standard(Print)”. </w:t>
      </w:r>
    </w:p>
    <w:p w14:paraId="26BE9E2B" w14:textId="77777777" w:rsidR="00DC3B2B" w:rsidRPr="00831591" w:rsidRDefault="00DC3B2B" w:rsidP="00DC3B2B">
      <w:pPr>
        <w:pStyle w:val="BodyText"/>
        <w:ind w:left="720"/>
        <w:rPr>
          <w:rFonts w:ascii="Arial" w:hAnsi="Arial" w:cs="Arial"/>
          <w:color w:val="000000"/>
          <w:sz w:val="22"/>
          <w:szCs w:val="22"/>
          <w:lang w:val="fr-FR" w:eastAsia="fr-FR"/>
        </w:rPr>
      </w:pPr>
    </w:p>
    <w:p w14:paraId="26BE9E2C" w14:textId="77777777" w:rsidR="00DC3B2B" w:rsidRPr="00831591" w:rsidRDefault="00DC3B2B" w:rsidP="00DC3B2B">
      <w:pPr>
        <w:pStyle w:val="BodyText"/>
        <w:ind w:left="720"/>
        <w:rPr>
          <w:rFonts w:ascii="Arial" w:hAnsi="Arial" w:cs="Arial"/>
          <w:color w:val="000000"/>
          <w:sz w:val="22"/>
          <w:szCs w:val="22"/>
          <w:lang w:val="fr-FR" w:eastAsia="fr-FR"/>
        </w:rPr>
      </w:pPr>
      <w:r w:rsidRPr="00831591">
        <w:rPr>
          <w:rFonts w:ascii="Arial" w:hAnsi="Arial" w:cs="Arial"/>
          <w:color w:val="000000"/>
          <w:sz w:val="22"/>
          <w:szCs w:val="22"/>
          <w:lang w:val="fr-FR" w:eastAsia="fr-FR"/>
        </w:rPr>
        <w:t xml:space="preserve"> Template details for US Invoice:</w:t>
      </w:r>
    </w:p>
    <w:p w14:paraId="26BE9E2D" w14:textId="77777777" w:rsidR="00DC3B2B" w:rsidRDefault="00DC3B2B" w:rsidP="00DC3B2B">
      <w:pPr>
        <w:pStyle w:val="BodyText"/>
        <w:ind w:left="720"/>
        <w:rPr>
          <w:rFonts w:ascii="Arial" w:hAnsi="Arial" w:cs="Arial"/>
          <w:color w:val="000000"/>
          <w:lang w:val="fr-FR" w:eastAsia="fr-FR"/>
        </w:rPr>
      </w:pPr>
    </w:p>
    <w:bookmarkStart w:id="222" w:name="_MON_1460544075"/>
    <w:bookmarkEnd w:id="222"/>
    <w:p w14:paraId="26BE9E2E" w14:textId="77777777" w:rsidR="00DC3B2B" w:rsidRDefault="00DC3B2B" w:rsidP="00DC3B2B">
      <w:pPr>
        <w:pStyle w:val="BodyText"/>
        <w:ind w:left="720"/>
        <w:rPr>
          <w:rFonts w:ascii="Arial" w:hAnsi="Arial" w:cs="Arial"/>
          <w:color w:val="000000"/>
          <w:lang w:val="fr-FR" w:eastAsia="fr-FR"/>
        </w:rPr>
      </w:pPr>
      <w:r>
        <w:rPr>
          <w:rFonts w:ascii="Arial" w:hAnsi="Arial" w:cs="Arial"/>
          <w:color w:val="000000"/>
          <w:lang w:val="fr-FR" w:eastAsia="fr-FR"/>
        </w:rPr>
        <w:object w:dxaOrig="1551" w:dyaOrig="991" w14:anchorId="26BEA96F">
          <v:shape id="_x0000_i1033" type="#_x0000_t75" style="width:79pt;height:50pt" o:ole="">
            <v:imagedata r:id="rId40" o:title=""/>
          </v:shape>
          <o:OLEObject Type="Embed" ProgID="Word.Document.8" ShapeID="_x0000_i1033" DrawAspect="Icon" ObjectID="_1624407406" r:id="rId41">
            <o:FieldCodes>\s</o:FieldCodes>
          </o:OLEObject>
        </w:object>
      </w:r>
    </w:p>
    <w:p w14:paraId="26BE9E2F" w14:textId="77777777" w:rsidR="00DC3B2B" w:rsidRPr="00831591" w:rsidRDefault="00DC3B2B" w:rsidP="00DC3B2B">
      <w:pPr>
        <w:pStyle w:val="BodyText"/>
        <w:ind w:left="720"/>
        <w:rPr>
          <w:rFonts w:ascii="Arial" w:hAnsi="Arial" w:cs="Arial"/>
          <w:color w:val="000000"/>
          <w:sz w:val="22"/>
          <w:szCs w:val="22"/>
          <w:lang w:val="fr-FR" w:eastAsia="fr-FR"/>
        </w:rPr>
      </w:pPr>
      <w:r w:rsidRPr="00831591">
        <w:rPr>
          <w:rFonts w:ascii="Arial" w:hAnsi="Arial" w:cs="Arial"/>
          <w:color w:val="000000"/>
          <w:sz w:val="22"/>
          <w:szCs w:val="22"/>
          <w:lang w:val="fr-FR" w:eastAsia="fr-FR"/>
        </w:rPr>
        <w:t>File Name</w:t>
      </w:r>
      <w:r w:rsidRPr="00831591">
        <w:rPr>
          <w:rFonts w:ascii="Arial" w:hAnsi="Arial" w:cs="Arial"/>
          <w:color w:val="000000"/>
          <w:sz w:val="22"/>
          <w:szCs w:val="22"/>
          <w:lang w:val="fr-FR" w:eastAsia="fr-FR"/>
        </w:rPr>
        <w:tab/>
        <w:t>USA.rtf</w:t>
      </w:r>
    </w:p>
    <w:p w14:paraId="26BE9E30" w14:textId="77777777" w:rsidR="00DC3B2B" w:rsidRPr="00831591" w:rsidRDefault="00DC3B2B" w:rsidP="00DC3B2B">
      <w:pPr>
        <w:pStyle w:val="BodyText"/>
        <w:ind w:left="720"/>
        <w:rPr>
          <w:rFonts w:ascii="Arial" w:hAnsi="Arial" w:cs="Arial"/>
          <w:color w:val="000000"/>
          <w:sz w:val="22"/>
          <w:szCs w:val="22"/>
          <w:lang w:val="fr-FR" w:eastAsia="fr-FR"/>
        </w:rPr>
      </w:pPr>
      <w:r w:rsidRPr="00831591">
        <w:rPr>
          <w:rFonts w:ascii="Arial" w:hAnsi="Arial" w:cs="Arial"/>
          <w:color w:val="000000"/>
          <w:sz w:val="22"/>
          <w:szCs w:val="22"/>
          <w:lang w:val="fr-FR" w:eastAsia="fr-FR"/>
        </w:rPr>
        <w:t>Language</w:t>
      </w:r>
      <w:r w:rsidRPr="00831591">
        <w:rPr>
          <w:rFonts w:ascii="Arial" w:hAnsi="Arial" w:cs="Arial"/>
          <w:color w:val="000000"/>
          <w:sz w:val="22"/>
          <w:szCs w:val="22"/>
          <w:lang w:val="fr-FR" w:eastAsia="fr-FR"/>
        </w:rPr>
        <w:tab/>
        <w:t>English</w:t>
      </w:r>
    </w:p>
    <w:p w14:paraId="26BE9E31" w14:textId="77777777" w:rsidR="00DC3B2B" w:rsidRDefault="00DC3B2B" w:rsidP="00DC3B2B">
      <w:pPr>
        <w:autoSpaceDE w:val="0"/>
        <w:autoSpaceDN w:val="0"/>
        <w:adjustRightInd w:val="0"/>
        <w:ind w:left="1080"/>
      </w:pPr>
    </w:p>
    <w:p w14:paraId="26BE9E32"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CR1448 :Spain_Legal_Requirement_for_Addition_3_fields_Invoice</w:t>
      </w:r>
    </w:p>
    <w:p w14:paraId="26BE9E33" w14:textId="77777777" w:rsidR="00DC3B2B" w:rsidRPr="00831591" w:rsidRDefault="00DC3B2B" w:rsidP="00DC3B2B">
      <w:pPr>
        <w:ind w:left="1080"/>
        <w:rPr>
          <w:b/>
        </w:rPr>
      </w:pPr>
      <w:r w:rsidRPr="00831591">
        <w:rPr>
          <w:b/>
        </w:rPr>
        <w:t>Business Need</w:t>
      </w:r>
    </w:p>
    <w:p w14:paraId="26BE9E34" w14:textId="77777777" w:rsidR="00DC3B2B" w:rsidRPr="00831591" w:rsidRDefault="00DC3B2B" w:rsidP="00DC3B2B">
      <w:pPr>
        <w:ind w:left="1080"/>
      </w:pPr>
      <w:r w:rsidRPr="00831591">
        <w:t xml:space="preserve">      Three new fields are required to be added in current invoice format of Spain Invoice Print report. These fields will contain customer specific information for the public administration to register and account the invoice.</w:t>
      </w:r>
    </w:p>
    <w:p w14:paraId="26BE9E35" w14:textId="77777777" w:rsidR="00DC3B2B" w:rsidRPr="00831591" w:rsidRDefault="00DC3B2B" w:rsidP="00DC3B2B">
      <w:pPr>
        <w:ind w:left="1080"/>
      </w:pPr>
    </w:p>
    <w:p w14:paraId="26BE9E36" w14:textId="77777777" w:rsidR="00DC3B2B" w:rsidRPr="00831591" w:rsidRDefault="00DC3B2B" w:rsidP="00DC3B2B">
      <w:pPr>
        <w:ind w:left="1080"/>
        <w:rPr>
          <w:b/>
        </w:rPr>
      </w:pPr>
      <w:r w:rsidRPr="00831591">
        <w:rPr>
          <w:b/>
        </w:rPr>
        <w:t xml:space="preserve">Technical Design </w:t>
      </w:r>
    </w:p>
    <w:p w14:paraId="26BE9E37" w14:textId="77777777" w:rsidR="00DC3B2B" w:rsidRPr="00831591" w:rsidRDefault="00DC3B2B" w:rsidP="00F07927">
      <w:pPr>
        <w:numPr>
          <w:ilvl w:val="0"/>
          <w:numId w:val="30"/>
        </w:numPr>
      </w:pPr>
      <w:r w:rsidRPr="00831591">
        <w:t>Existing rdf XXGILARCOMINV, is modified to add 3 new fields as below</w:t>
      </w:r>
    </w:p>
    <w:p w14:paraId="26BE9E38" w14:textId="77777777" w:rsidR="00DC3B2B" w:rsidRDefault="00DC3B2B" w:rsidP="00DC3B2B">
      <w:pPr>
        <w:ind w:left="1080"/>
      </w:pPr>
    </w:p>
    <w:tbl>
      <w:tblPr>
        <w:tblW w:w="7903" w:type="dxa"/>
        <w:tblInd w:w="1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5545"/>
      </w:tblGrid>
      <w:tr w:rsidR="00DC3B2B" w:rsidRPr="00562D08" w14:paraId="26BE9E3B" w14:textId="77777777" w:rsidTr="00EC6FF6">
        <w:tc>
          <w:tcPr>
            <w:tcW w:w="2358" w:type="dxa"/>
            <w:shd w:val="clear" w:color="auto" w:fill="A6A6A6"/>
          </w:tcPr>
          <w:p w14:paraId="26BE9E39" w14:textId="77777777" w:rsidR="00DC3B2B" w:rsidRPr="00831591" w:rsidRDefault="00DC3B2B" w:rsidP="00F84793">
            <w:pPr>
              <w:pStyle w:val="BodyText"/>
              <w:spacing w:before="60" w:after="60"/>
              <w:ind w:left="0" w:right="1451"/>
              <w:rPr>
                <w:rFonts w:ascii="Arial" w:hAnsi="Arial" w:cs="Arial"/>
                <w:b/>
              </w:rPr>
            </w:pPr>
            <w:r w:rsidRPr="00831591">
              <w:rPr>
                <w:rFonts w:ascii="Arial" w:hAnsi="Arial" w:cs="Arial"/>
                <w:b/>
              </w:rPr>
              <w:t>Fields</w:t>
            </w:r>
          </w:p>
        </w:tc>
        <w:tc>
          <w:tcPr>
            <w:tcW w:w="5545" w:type="dxa"/>
            <w:shd w:val="clear" w:color="auto" w:fill="A6A6A6"/>
          </w:tcPr>
          <w:p w14:paraId="26BE9E3A" w14:textId="77777777" w:rsidR="00DC3B2B" w:rsidRPr="00831591" w:rsidRDefault="00DC3B2B" w:rsidP="00F84793">
            <w:pPr>
              <w:pStyle w:val="BodyText"/>
              <w:spacing w:before="60" w:after="60"/>
              <w:ind w:left="0" w:right="1451"/>
              <w:rPr>
                <w:rFonts w:ascii="Arial" w:hAnsi="Arial" w:cs="Arial"/>
                <w:b/>
              </w:rPr>
            </w:pPr>
            <w:r w:rsidRPr="00831591">
              <w:rPr>
                <w:rFonts w:ascii="Arial" w:hAnsi="Arial" w:cs="Arial"/>
                <w:b/>
              </w:rPr>
              <w:t>Mapping</w:t>
            </w:r>
          </w:p>
        </w:tc>
      </w:tr>
      <w:tr w:rsidR="00DC3B2B" w:rsidRPr="00562D08" w14:paraId="26BE9E3E" w14:textId="77777777" w:rsidTr="00EC6FF6">
        <w:tc>
          <w:tcPr>
            <w:tcW w:w="2358" w:type="dxa"/>
            <w:shd w:val="clear" w:color="auto" w:fill="auto"/>
          </w:tcPr>
          <w:p w14:paraId="26BE9E3C" w14:textId="77777777" w:rsidR="00DC3B2B" w:rsidRPr="00831591" w:rsidRDefault="00DC3B2B" w:rsidP="00F84793">
            <w:pPr>
              <w:pStyle w:val="BodyText"/>
              <w:spacing w:before="60" w:after="60"/>
              <w:ind w:left="0" w:right="576"/>
              <w:rPr>
                <w:rFonts w:ascii="Arial" w:hAnsi="Arial" w:cs="Arial"/>
              </w:rPr>
            </w:pPr>
            <w:r w:rsidRPr="00831591">
              <w:rPr>
                <w:rFonts w:ascii="Arial" w:hAnsi="Arial" w:cs="Arial"/>
              </w:rPr>
              <w:t>Organo Gestor</w:t>
            </w:r>
          </w:p>
        </w:tc>
        <w:tc>
          <w:tcPr>
            <w:tcW w:w="5545" w:type="dxa"/>
            <w:shd w:val="clear" w:color="auto" w:fill="auto"/>
          </w:tcPr>
          <w:p w14:paraId="26BE9E3D" w14:textId="77777777" w:rsidR="00DC3B2B" w:rsidRPr="00831591" w:rsidRDefault="00DC3B2B" w:rsidP="00F84793">
            <w:pPr>
              <w:pStyle w:val="BodyText"/>
              <w:spacing w:before="60" w:after="60"/>
              <w:ind w:left="0"/>
              <w:rPr>
                <w:rFonts w:ascii="Arial" w:hAnsi="Arial" w:cs="Arial"/>
              </w:rPr>
            </w:pPr>
            <w:r w:rsidRPr="00831591">
              <w:rPr>
                <w:rFonts w:ascii="Arial" w:hAnsi="Arial" w:cs="Arial"/>
              </w:rPr>
              <w:t>APPS.HZ_CUST_SITE_USES_ALL.ATTRIBUTE25</w:t>
            </w:r>
          </w:p>
        </w:tc>
      </w:tr>
      <w:tr w:rsidR="00DC3B2B" w:rsidRPr="00562D08" w14:paraId="26BE9E41" w14:textId="77777777" w:rsidTr="00EC6FF6">
        <w:tc>
          <w:tcPr>
            <w:tcW w:w="2358" w:type="dxa"/>
            <w:shd w:val="clear" w:color="auto" w:fill="auto"/>
          </w:tcPr>
          <w:p w14:paraId="26BE9E3F" w14:textId="77777777" w:rsidR="00DC3B2B" w:rsidRPr="00831591" w:rsidRDefault="00DC3B2B" w:rsidP="00F84793">
            <w:pPr>
              <w:pStyle w:val="BodyText"/>
              <w:spacing w:before="60" w:after="60"/>
              <w:ind w:left="0"/>
              <w:rPr>
                <w:rFonts w:ascii="Arial" w:hAnsi="Arial" w:cs="Arial"/>
              </w:rPr>
            </w:pPr>
            <w:r w:rsidRPr="00831591">
              <w:rPr>
                <w:rFonts w:ascii="Arial" w:hAnsi="Arial" w:cs="Arial"/>
              </w:rPr>
              <w:t>Oficina  Contable</w:t>
            </w:r>
          </w:p>
        </w:tc>
        <w:tc>
          <w:tcPr>
            <w:tcW w:w="5545" w:type="dxa"/>
            <w:shd w:val="clear" w:color="auto" w:fill="auto"/>
          </w:tcPr>
          <w:p w14:paraId="26BE9E40" w14:textId="77777777" w:rsidR="00DC3B2B" w:rsidRPr="00831591" w:rsidRDefault="00DC3B2B" w:rsidP="00F84793">
            <w:pPr>
              <w:pStyle w:val="BodyText"/>
              <w:spacing w:before="60" w:after="60"/>
              <w:ind w:left="0"/>
              <w:rPr>
                <w:rFonts w:ascii="Arial" w:hAnsi="Arial" w:cs="Arial"/>
              </w:rPr>
            </w:pPr>
            <w:r w:rsidRPr="00831591">
              <w:rPr>
                <w:rFonts w:ascii="Arial" w:hAnsi="Arial" w:cs="Arial"/>
              </w:rPr>
              <w:t>APPS.HZ_CUST_SITE_USES_ALL. ATTRIBUTE24</w:t>
            </w:r>
          </w:p>
        </w:tc>
      </w:tr>
      <w:tr w:rsidR="00DC3B2B" w:rsidRPr="00562D08" w14:paraId="26BE9E44" w14:textId="77777777" w:rsidTr="00EC6FF6">
        <w:tc>
          <w:tcPr>
            <w:tcW w:w="2358" w:type="dxa"/>
            <w:shd w:val="clear" w:color="auto" w:fill="auto"/>
          </w:tcPr>
          <w:p w14:paraId="26BE9E42" w14:textId="77777777" w:rsidR="00DC3B2B" w:rsidRPr="00831591" w:rsidRDefault="00DC3B2B" w:rsidP="00F84793">
            <w:pPr>
              <w:pStyle w:val="BodyText"/>
              <w:spacing w:before="60" w:after="60"/>
              <w:ind w:left="0"/>
              <w:rPr>
                <w:rFonts w:ascii="Arial" w:hAnsi="Arial" w:cs="Arial"/>
              </w:rPr>
            </w:pPr>
            <w:r w:rsidRPr="00831591">
              <w:rPr>
                <w:rFonts w:ascii="Arial" w:hAnsi="Arial" w:cs="Arial"/>
              </w:rPr>
              <w:t>Unidad Tramitadora</w:t>
            </w:r>
          </w:p>
        </w:tc>
        <w:tc>
          <w:tcPr>
            <w:tcW w:w="5545" w:type="dxa"/>
            <w:shd w:val="clear" w:color="auto" w:fill="auto"/>
          </w:tcPr>
          <w:p w14:paraId="26BE9E43" w14:textId="77777777" w:rsidR="00DC3B2B" w:rsidRPr="00831591" w:rsidRDefault="00DC3B2B" w:rsidP="00F84793">
            <w:pPr>
              <w:pStyle w:val="BodyText"/>
              <w:spacing w:before="60" w:after="60"/>
              <w:ind w:left="0"/>
              <w:rPr>
                <w:rFonts w:ascii="Arial" w:hAnsi="Arial" w:cs="Arial"/>
              </w:rPr>
            </w:pPr>
            <w:r w:rsidRPr="00831591">
              <w:rPr>
                <w:rFonts w:ascii="Arial" w:hAnsi="Arial" w:cs="Arial"/>
              </w:rPr>
              <w:t>APPS.HZ_CUST_SITE_USES_ALL. ATTRIBUTE23</w:t>
            </w:r>
          </w:p>
        </w:tc>
      </w:tr>
    </w:tbl>
    <w:p w14:paraId="26BE9E45" w14:textId="77777777" w:rsidR="00DC3B2B" w:rsidRDefault="00DC3B2B" w:rsidP="00DC3B2B">
      <w:pPr>
        <w:pStyle w:val="BodyText"/>
        <w:ind w:left="522"/>
        <w:rPr>
          <w:rFonts w:ascii="Arial" w:hAnsi="Arial" w:cs="Arial"/>
          <w:color w:val="000000"/>
          <w:lang w:val="fr-FR" w:eastAsia="fr-FR"/>
        </w:rPr>
      </w:pPr>
    </w:p>
    <w:p w14:paraId="26BE9E46" w14:textId="77777777" w:rsidR="00DC3B2B" w:rsidRPr="00831591" w:rsidRDefault="00DC3B2B" w:rsidP="00DC3B2B">
      <w:pPr>
        <w:pStyle w:val="BodyText"/>
        <w:ind w:left="1440"/>
        <w:rPr>
          <w:rFonts w:ascii="Arial" w:hAnsi="Arial" w:cs="Arial"/>
          <w:sz w:val="22"/>
          <w:szCs w:val="22"/>
        </w:rPr>
      </w:pPr>
      <w:r w:rsidRPr="00831591">
        <w:rPr>
          <w:rFonts w:ascii="Arial" w:hAnsi="Arial" w:cs="Arial"/>
          <w:sz w:val="22"/>
          <w:szCs w:val="22"/>
        </w:rPr>
        <w:t>Formula column CF_BILL_ATTRIBUTE is added to G_invoice group.</w:t>
      </w:r>
    </w:p>
    <w:p w14:paraId="26BE9E47" w14:textId="77777777" w:rsidR="00DC3B2B" w:rsidRPr="00831591" w:rsidRDefault="00DC3B2B" w:rsidP="00DC3B2B">
      <w:pPr>
        <w:pStyle w:val="BodyText"/>
        <w:ind w:left="1440"/>
        <w:rPr>
          <w:rFonts w:ascii="Arial" w:hAnsi="Arial" w:cs="Arial"/>
          <w:sz w:val="22"/>
          <w:szCs w:val="22"/>
        </w:rPr>
      </w:pPr>
      <w:r w:rsidRPr="00831591">
        <w:rPr>
          <w:rFonts w:ascii="Arial" w:hAnsi="Arial" w:cs="Arial"/>
          <w:sz w:val="22"/>
          <w:szCs w:val="22"/>
        </w:rPr>
        <w:t>Below is the code for the same.</w:t>
      </w:r>
    </w:p>
    <w:p w14:paraId="26BE9E48"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function CF_BILL_ATTRIBUTEFormula return Char is</w:t>
      </w:r>
    </w:p>
    <w:p w14:paraId="26BE9E49"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lv_attribute23 VARCHAR2(240);</w:t>
      </w:r>
    </w:p>
    <w:p w14:paraId="26BE9E4A"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lv_attribute24 VARCHAR2(240);</w:t>
      </w:r>
    </w:p>
    <w:p w14:paraId="26BE9E4B"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lv_attribute25 VARCHAR2(240);</w:t>
      </w:r>
    </w:p>
    <w:p w14:paraId="26BE9E4C"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begin  </w:t>
      </w:r>
    </w:p>
    <w:p w14:paraId="26BE9E4D"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:CP_BILL_ATTRIBUTE23 :=NULL;</w:t>
      </w:r>
    </w:p>
    <w:p w14:paraId="26BE9E4E"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:CP_BILL_ATTRIBUTE24 :=NULL;</w:t>
      </w:r>
    </w:p>
    <w:p w14:paraId="26BE9E4F"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:CP_BILL_ATTRIBUTE25 :=NULL;</w:t>
      </w:r>
    </w:p>
    <w:p w14:paraId="26BE9E50"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srw.message(1001,'Bill_to_site_use_id '||:BILL_TO_SITE_USE_ID);</w:t>
      </w:r>
    </w:p>
    <w:p w14:paraId="26BE9E51"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 SELECT attribute23,</w:t>
      </w:r>
    </w:p>
    <w:p w14:paraId="26BE9E52"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        attribute24,</w:t>
      </w:r>
    </w:p>
    <w:p w14:paraId="26BE9E53"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        attribute25</w:t>
      </w:r>
    </w:p>
    <w:p w14:paraId="26BE9E54"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 INTO</w:t>
      </w:r>
    </w:p>
    <w:p w14:paraId="26BE9E55"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lv_attribute23,</w:t>
      </w:r>
    </w:p>
    <w:p w14:paraId="26BE9E56"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lv_attribute24,</w:t>
      </w:r>
    </w:p>
    <w:p w14:paraId="26BE9E57"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lv_attribute25</w:t>
      </w:r>
    </w:p>
    <w:p w14:paraId="26BE9E58"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lastRenderedPageBreak/>
        <w:t>FROM HZ_CUST_SITE_USES</w:t>
      </w:r>
    </w:p>
    <w:p w14:paraId="26BE9E59"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WHERE site_use_id=:BILL_TO_SITE_USE_ID;    </w:t>
      </w:r>
    </w:p>
    <w:p w14:paraId="26BE9E5A"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:CP_BILL_ATTRIBUTE23 :=lv_attribute23;</w:t>
      </w:r>
    </w:p>
    <w:p w14:paraId="26BE9E5B"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:CP_BILL_ATTRIBUTE24 :=lv_attribute24;</w:t>
      </w:r>
    </w:p>
    <w:p w14:paraId="26BE9E5C"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:CP_BILL_ATTRIBUTE25 :=lv_attribute25;</w:t>
      </w:r>
    </w:p>
    <w:p w14:paraId="26BE9E5D"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srw.message(1001,'CP_BILL_ATTRIBUTE23 '||:CP_BILL_ATTRIBUTE23);</w:t>
      </w:r>
    </w:p>
    <w:p w14:paraId="26BE9E5E"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srw.message(1001,'CP_BILL_ATTRIBUTE24 '||:CP_BILL_ATTRIBUTE24);</w:t>
      </w:r>
    </w:p>
    <w:p w14:paraId="26BE9E5F"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srw.message(1001,'CP_BILL_ATTRIBUTE25'||:CP_BILL_ATTRIBUTE25);</w:t>
      </w:r>
    </w:p>
    <w:p w14:paraId="26BE9E60"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 xml:space="preserve">  RETURN 'Y';</w:t>
      </w:r>
    </w:p>
    <w:p w14:paraId="26BE9E61"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EXCEPTION</w:t>
      </w:r>
      <w:r w:rsidRPr="00831591">
        <w:rPr>
          <w:rFonts w:ascii="Courier New" w:hAnsi="Courier New" w:cs="Courier New"/>
          <w:sz w:val="22"/>
          <w:szCs w:val="22"/>
        </w:rPr>
        <w:tab/>
      </w:r>
    </w:p>
    <w:p w14:paraId="26BE9E62"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ab/>
        <w:t>WHEN OTHERS THEN</w:t>
      </w:r>
    </w:p>
    <w:p w14:paraId="26BE9E63"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:CP_BILL_ATTRIBUTE23 :=NULL;</w:t>
      </w:r>
    </w:p>
    <w:p w14:paraId="26BE9E64"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:CP_BILL_ATTRIBUTE24 :=NULL;</w:t>
      </w:r>
    </w:p>
    <w:p w14:paraId="26BE9E65"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:CP_BILL_ATTRIBUTE25 :=NULL;</w:t>
      </w:r>
    </w:p>
    <w:p w14:paraId="26BE9E66"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srw.message(1001,'Error in CF_BILL_ATTRIBUTEFormula '||SQLERRM);</w:t>
      </w:r>
    </w:p>
    <w:p w14:paraId="26BE9E67"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ab/>
        <w:t>RETURN 'N';</w:t>
      </w:r>
    </w:p>
    <w:p w14:paraId="26BE9E68" w14:textId="77777777" w:rsidR="00DC3B2B" w:rsidRPr="00831591" w:rsidRDefault="00DC3B2B" w:rsidP="00DC3B2B">
      <w:pPr>
        <w:pStyle w:val="BodyText"/>
        <w:ind w:left="1440"/>
        <w:rPr>
          <w:rFonts w:ascii="Courier New" w:hAnsi="Courier New" w:cs="Courier New"/>
          <w:sz w:val="22"/>
          <w:szCs w:val="22"/>
        </w:rPr>
      </w:pPr>
      <w:r w:rsidRPr="00831591">
        <w:rPr>
          <w:rFonts w:ascii="Courier New" w:hAnsi="Courier New" w:cs="Courier New"/>
          <w:sz w:val="22"/>
          <w:szCs w:val="22"/>
        </w:rPr>
        <w:t>end;</w:t>
      </w:r>
    </w:p>
    <w:p w14:paraId="26BE9E69" w14:textId="77777777" w:rsidR="00DC3B2B" w:rsidRPr="007F38BC" w:rsidRDefault="00DC3B2B" w:rsidP="00DC3B2B">
      <w:pPr>
        <w:pStyle w:val="BodyText"/>
        <w:ind w:left="522"/>
        <w:rPr>
          <w:rFonts w:ascii="Times New Roman" w:hAnsi="Times New Roman"/>
          <w:sz w:val="24"/>
          <w:szCs w:val="24"/>
        </w:rPr>
      </w:pPr>
    </w:p>
    <w:p w14:paraId="26BE9E6A" w14:textId="77777777" w:rsidR="00DC3B2B" w:rsidRPr="007F38BC" w:rsidRDefault="00DC3B2B" w:rsidP="00F07927">
      <w:pPr>
        <w:numPr>
          <w:ilvl w:val="0"/>
          <w:numId w:val="30"/>
        </w:numPr>
      </w:pPr>
      <w:r w:rsidRPr="007F38BC">
        <w:t>Also Spain.rtf is modified to add the above three fields</w:t>
      </w:r>
      <w:r>
        <w:t xml:space="preserve"> below bill_to address</w:t>
      </w:r>
      <w:r w:rsidR="00831591">
        <w:t>.</w:t>
      </w:r>
    </w:p>
    <w:p w14:paraId="26BE9E6B" w14:textId="77777777" w:rsidR="00DC3B2B" w:rsidRDefault="00DC3B2B" w:rsidP="00DC3B2B">
      <w:pPr>
        <w:autoSpaceDE w:val="0"/>
        <w:autoSpaceDN w:val="0"/>
        <w:adjustRightInd w:val="0"/>
        <w:ind w:left="1080"/>
      </w:pPr>
    </w:p>
    <w:p w14:paraId="26BE9E6C"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CR1462 :Spain e-Invoicing</w:t>
      </w:r>
    </w:p>
    <w:p w14:paraId="26BE9E6D" w14:textId="77777777" w:rsidR="00DC3B2B" w:rsidRPr="00831591" w:rsidRDefault="00DC3B2B" w:rsidP="00DC3B2B">
      <w:pPr>
        <w:autoSpaceDE w:val="0"/>
        <w:autoSpaceDN w:val="0"/>
        <w:adjustRightInd w:val="0"/>
        <w:ind w:left="1080"/>
        <w:rPr>
          <w:rFonts w:eastAsia="Arial Unicode MS" w:cs="Arial"/>
          <w:b/>
          <w:color w:val="FF0000"/>
        </w:rPr>
      </w:pPr>
    </w:p>
    <w:p w14:paraId="26BE9E6E" w14:textId="77777777" w:rsidR="00DC3B2B" w:rsidRPr="00831591" w:rsidRDefault="00DC3B2B" w:rsidP="00DC3B2B">
      <w:pPr>
        <w:ind w:left="1080"/>
        <w:rPr>
          <w:b/>
        </w:rPr>
      </w:pPr>
      <w:r w:rsidRPr="00831591">
        <w:rPr>
          <w:b/>
        </w:rPr>
        <w:t>Business Need</w:t>
      </w:r>
    </w:p>
    <w:p w14:paraId="26BE9E6F" w14:textId="77777777" w:rsidR="00DC3B2B" w:rsidRPr="00831591" w:rsidRDefault="00DC3B2B" w:rsidP="00DC3B2B">
      <w:pPr>
        <w:ind w:left="1080"/>
      </w:pPr>
      <w:r w:rsidRPr="00831591">
        <w:t xml:space="preserve">      Enhance ‘GIL Print Commercial Invoices-Standard (Print)’ to stop printing transactions belonging to customers enabled for electronic invoicing. </w:t>
      </w:r>
    </w:p>
    <w:p w14:paraId="26BE9E70" w14:textId="77777777" w:rsidR="00DC3B2B" w:rsidRPr="00831591" w:rsidRDefault="00DC3B2B" w:rsidP="00DC3B2B">
      <w:pPr>
        <w:ind w:left="1080"/>
      </w:pPr>
    </w:p>
    <w:p w14:paraId="26BE9E71" w14:textId="77777777" w:rsidR="00DC3B2B" w:rsidRPr="00831591" w:rsidRDefault="00DC3B2B" w:rsidP="00DC3B2B">
      <w:pPr>
        <w:ind w:left="1080"/>
        <w:rPr>
          <w:b/>
        </w:rPr>
      </w:pPr>
      <w:r w:rsidRPr="00831591">
        <w:rPr>
          <w:b/>
        </w:rPr>
        <w:t xml:space="preserve">Technical Design </w:t>
      </w:r>
    </w:p>
    <w:p w14:paraId="26BE9E72" w14:textId="77777777" w:rsidR="00DC3B2B" w:rsidRDefault="00DC3B2B" w:rsidP="00F07927">
      <w:pPr>
        <w:numPr>
          <w:ilvl w:val="0"/>
          <w:numId w:val="32"/>
        </w:numPr>
      </w:pPr>
      <w:r>
        <w:t>Concurrent program ‘</w:t>
      </w:r>
      <w:r w:rsidRPr="00FE02E1">
        <w:t>GIL Print Commercial Invoices-Standard(Print)</w:t>
      </w:r>
      <w:r>
        <w:t>’</w:t>
      </w:r>
      <w:r w:rsidRPr="00FE02E1">
        <w:t xml:space="preserve"> is modified to have an additional parameter: 'Print eInvoices'</w:t>
      </w:r>
      <w:r>
        <w:t xml:space="preserve"> with the default value as ‘No’</w:t>
      </w:r>
    </w:p>
    <w:p w14:paraId="26BE9E73" w14:textId="77777777" w:rsidR="00DC3B2B" w:rsidRDefault="00DC3B2B" w:rsidP="00F07927">
      <w:pPr>
        <w:numPr>
          <w:ilvl w:val="0"/>
          <w:numId w:val="32"/>
        </w:numPr>
      </w:pPr>
      <w:r w:rsidRPr="00534BD7">
        <w:t>XXGILARCOMINV</w:t>
      </w:r>
      <w:r>
        <w:t>.rdf is modified to add new parameter ‘</w:t>
      </w:r>
      <w:r w:rsidRPr="00960D6B">
        <w:t>P_PRINT_EINVOICES</w:t>
      </w:r>
      <w:r>
        <w:t>’</w:t>
      </w:r>
    </w:p>
    <w:p w14:paraId="26BE9E74" w14:textId="77777777" w:rsidR="00DC3B2B" w:rsidRDefault="00DC3B2B" w:rsidP="00F07927">
      <w:pPr>
        <w:numPr>
          <w:ilvl w:val="0"/>
          <w:numId w:val="32"/>
        </w:numPr>
      </w:pPr>
      <w:r w:rsidRPr="00960D6B">
        <w:t>XXGIL_ARP_TRX_SELECT_CONT_PKG</w:t>
      </w:r>
      <w:r>
        <w:t xml:space="preserve"> package is modified as below</w:t>
      </w:r>
    </w:p>
    <w:p w14:paraId="26BE9E75" w14:textId="77777777" w:rsidR="00DC3B2B" w:rsidRDefault="00DC3B2B" w:rsidP="00F07927">
      <w:pPr>
        <w:numPr>
          <w:ilvl w:val="1"/>
          <w:numId w:val="32"/>
        </w:numPr>
      </w:pPr>
      <w:r>
        <w:t>Rename ‘</w:t>
      </w:r>
      <w:r w:rsidRPr="00960D6B">
        <w:t>build_where_clause</w:t>
      </w:r>
      <w:r>
        <w:t xml:space="preserve"> procedure’ to ‘</w:t>
      </w:r>
      <w:r w:rsidRPr="00960D6B">
        <w:t>build_where_clause_standard</w:t>
      </w:r>
      <w:r>
        <w:t>’</w:t>
      </w:r>
    </w:p>
    <w:p w14:paraId="26BE9E76" w14:textId="77777777" w:rsidR="00DC3B2B" w:rsidRDefault="00DC3B2B" w:rsidP="00F07927">
      <w:pPr>
        <w:numPr>
          <w:ilvl w:val="1"/>
          <w:numId w:val="32"/>
        </w:numPr>
      </w:pPr>
      <w:r>
        <w:t>Add new parameter ‘</w:t>
      </w:r>
      <w:r w:rsidRPr="00960D6B">
        <w:t>p_print_einvoices</w:t>
      </w:r>
      <w:r>
        <w:t xml:space="preserve">’ to </w:t>
      </w:r>
      <w:r w:rsidRPr="00960D6B">
        <w:t>build_where_clause_standard</w:t>
      </w:r>
    </w:p>
    <w:p w14:paraId="26BE9E77" w14:textId="77777777" w:rsidR="00DC3B2B" w:rsidRDefault="00DC3B2B" w:rsidP="00F07927">
      <w:pPr>
        <w:numPr>
          <w:ilvl w:val="1"/>
          <w:numId w:val="32"/>
        </w:numPr>
      </w:pPr>
      <w:r>
        <w:t>Create a new wrapper procedure ‘</w:t>
      </w:r>
      <w:r w:rsidRPr="00960D6B">
        <w:t>build_where_clause</w:t>
      </w:r>
      <w:r>
        <w:t>’which will call ‘</w:t>
      </w:r>
      <w:r w:rsidRPr="00960D6B">
        <w:t>build_where_clause_standard</w:t>
      </w:r>
      <w:r>
        <w:t>’ by passing p_print_einvoices parameter as ‘Y’. This is to ensure any existing objects referring to existing procedure ‘</w:t>
      </w:r>
      <w:r w:rsidRPr="00960D6B">
        <w:t>build_where_clause’</w:t>
      </w:r>
      <w:r>
        <w:t xml:space="preserve"> will continue to work as per the existing functionality.</w:t>
      </w:r>
    </w:p>
    <w:p w14:paraId="26BE9E78" w14:textId="77777777" w:rsidR="00DC3B2B" w:rsidRDefault="00DC3B2B" w:rsidP="00F07927">
      <w:pPr>
        <w:numPr>
          <w:ilvl w:val="0"/>
          <w:numId w:val="32"/>
        </w:numPr>
      </w:pPr>
      <w:r>
        <w:t>Logic for ‘</w:t>
      </w:r>
      <w:r w:rsidRPr="00960D6B">
        <w:t>build_where_clause_standard</w:t>
      </w:r>
      <w:r>
        <w:t>’ procedure</w:t>
      </w:r>
    </w:p>
    <w:p w14:paraId="26BE9E79" w14:textId="77777777" w:rsidR="00DC3B2B" w:rsidRDefault="00DC3B2B" w:rsidP="00DC3B2B">
      <w:pPr>
        <w:ind w:left="1800"/>
      </w:pPr>
      <w:r>
        <w:t xml:space="preserve">For an eInvoice customer, </w:t>
      </w:r>
      <w:r w:rsidRPr="00E37A2E">
        <w:t xml:space="preserve">Attribute1 on the 'Customer Credit Profile Information' DFF </w:t>
      </w:r>
      <w:r>
        <w:t xml:space="preserve">will be </w:t>
      </w:r>
      <w:r w:rsidRPr="00E37A2E">
        <w:t>‘Invoice Only’ or ‘All AR transactions’</w:t>
      </w:r>
      <w:r>
        <w:t xml:space="preserve"> and Invoice</w:t>
      </w:r>
      <w:r w:rsidRPr="00E37A2E">
        <w:t xml:space="preserve"> creation date has to be greater than or equal to the value in Attribute2 column (AR EDI Effective Date) on the 'Customer Credit Profile Information' DFF.</w:t>
      </w:r>
    </w:p>
    <w:p w14:paraId="26BE9E7A" w14:textId="27B96040" w:rsidR="00DC3B2B" w:rsidRDefault="00DC3B2B" w:rsidP="00DC3B2B">
      <w:pPr>
        <w:ind w:left="1800"/>
      </w:pPr>
    </w:p>
    <w:p w14:paraId="26BE9E7B" w14:textId="77777777" w:rsidR="00DC3B2B" w:rsidRDefault="00DC3B2B" w:rsidP="00F07927">
      <w:pPr>
        <w:numPr>
          <w:ilvl w:val="0"/>
          <w:numId w:val="31"/>
        </w:numPr>
        <w:ind w:left="2520"/>
      </w:pPr>
      <w:r w:rsidRPr="00FE02E1">
        <w:lastRenderedPageBreak/>
        <w:t xml:space="preserve">If </w:t>
      </w:r>
      <w:r w:rsidRPr="00960D6B">
        <w:t>p_print_einvoices</w:t>
      </w:r>
      <w:r w:rsidRPr="00FE02E1">
        <w:t xml:space="preserve"> = ‘Yes’ then the report will print all transactions</w:t>
      </w:r>
      <w:r>
        <w:t xml:space="preserve"> as per the existing functionality</w:t>
      </w:r>
    </w:p>
    <w:p w14:paraId="26BE9E7C" w14:textId="77777777" w:rsidR="00DC3B2B" w:rsidRDefault="00DC3B2B" w:rsidP="00F07927">
      <w:pPr>
        <w:numPr>
          <w:ilvl w:val="0"/>
          <w:numId w:val="31"/>
        </w:numPr>
        <w:ind w:left="2520"/>
      </w:pPr>
      <w:r w:rsidRPr="00FE02E1">
        <w:t xml:space="preserve">If </w:t>
      </w:r>
      <w:r w:rsidRPr="00960D6B">
        <w:t>p_print_einvoices</w:t>
      </w:r>
      <w:r w:rsidRPr="00FE02E1">
        <w:t xml:space="preserve"> = ‘No’ then the report will not print </w:t>
      </w:r>
      <w:r>
        <w:t xml:space="preserve">relevant </w:t>
      </w:r>
      <w:r w:rsidRPr="00FE02E1">
        <w:t>transactions for eInvoice enabled customers</w:t>
      </w:r>
    </w:p>
    <w:p w14:paraId="26BE9E7D" w14:textId="77777777" w:rsidR="00DC3B2B" w:rsidRDefault="00DC3B2B" w:rsidP="00F07927">
      <w:pPr>
        <w:numPr>
          <w:ilvl w:val="1"/>
          <w:numId w:val="31"/>
        </w:numPr>
        <w:ind w:left="3240"/>
      </w:pPr>
      <w:r>
        <w:t xml:space="preserve">If the </w:t>
      </w:r>
      <w:r w:rsidRPr="00FE2D65">
        <w:t>Attribute1 (Invoice Electronic Submission) is ‘Invoice Only’</w:t>
      </w:r>
      <w:r>
        <w:t xml:space="preserve"> and the</w:t>
      </w:r>
      <w:r w:rsidRPr="00FE2D65">
        <w:t xml:space="preserve"> Invoice creation date is greater than or equal to Attribute2 column (AR EDI Effective Date) </w:t>
      </w:r>
      <w:r>
        <w:t>on the</w:t>
      </w:r>
      <w:r w:rsidRPr="00E37A2E">
        <w:t xml:space="preserve"> 'Customer Credit Profile Information'</w:t>
      </w:r>
      <w:r>
        <w:t xml:space="preserve"> DFF, </w:t>
      </w:r>
      <w:r w:rsidRPr="00FE2D65">
        <w:t xml:space="preserve">then Invoice Print program </w:t>
      </w:r>
      <w:r>
        <w:t xml:space="preserve">will exclude </w:t>
      </w:r>
      <w:r w:rsidRPr="00FE2D65">
        <w:t>Invoice</w:t>
      </w:r>
      <w:r>
        <w:t xml:space="preserve"> transactions for the print. Other transactions will still be printed.</w:t>
      </w:r>
    </w:p>
    <w:p w14:paraId="26BE9E7E" w14:textId="77777777" w:rsidR="00DC3B2B" w:rsidRDefault="00DC3B2B" w:rsidP="00F07927">
      <w:pPr>
        <w:numPr>
          <w:ilvl w:val="1"/>
          <w:numId w:val="31"/>
        </w:numPr>
        <w:ind w:left="3240"/>
      </w:pPr>
      <w:r>
        <w:t xml:space="preserve">If the </w:t>
      </w:r>
      <w:r w:rsidRPr="00FE2D65">
        <w:t>Attribute1 (Invoice Electronic Submission) is ‘All AR transactions’</w:t>
      </w:r>
      <w:r>
        <w:t xml:space="preserve"> and the</w:t>
      </w:r>
      <w:r w:rsidRPr="00FE2D65">
        <w:t xml:space="preserve"> Invoice creation date is greater than or equal to Attribute2 column (AR EDI Effective Date) </w:t>
      </w:r>
      <w:r>
        <w:t xml:space="preserve">on the </w:t>
      </w:r>
      <w:r w:rsidRPr="00E37A2E">
        <w:t>'Customer Credit Profile Information'</w:t>
      </w:r>
      <w:r>
        <w:t xml:space="preserve"> DFF, </w:t>
      </w:r>
      <w:r w:rsidRPr="00FE2D65">
        <w:t xml:space="preserve">then Invoice Print program </w:t>
      </w:r>
      <w:r>
        <w:t>will not print any transactions.</w:t>
      </w:r>
    </w:p>
    <w:p w14:paraId="26BE9E7F" w14:textId="77777777" w:rsidR="00DC3B2B" w:rsidRDefault="00DC3B2B" w:rsidP="00DC3B2B">
      <w:pPr>
        <w:ind w:left="720"/>
      </w:pPr>
    </w:p>
    <w:p w14:paraId="26BE9E80" w14:textId="77777777" w:rsidR="00DC3B2B" w:rsidRDefault="00DC3B2B" w:rsidP="00DC3B2B">
      <w:pPr>
        <w:ind w:left="1800"/>
        <w:rPr>
          <w:u w:val="single"/>
        </w:rPr>
      </w:pPr>
      <w:r w:rsidRPr="00E4640B">
        <w:rPr>
          <w:u w:val="single"/>
        </w:rPr>
        <w:t>Additional logic for Spain only:</w:t>
      </w:r>
    </w:p>
    <w:p w14:paraId="26BE9E81" w14:textId="77777777" w:rsidR="00DC3B2B" w:rsidRDefault="00DC3B2B" w:rsidP="00DC3B2B">
      <w:pPr>
        <w:ind w:left="1800"/>
        <w:rPr>
          <w:u w:val="single"/>
        </w:rPr>
      </w:pPr>
      <w:r>
        <w:rPr>
          <w:u w:val="single"/>
        </w:rPr>
        <w:t>If the transaction has a different ship-to and bill-to customers, and the attribute6 on ‘Customer Credit Profile Information’ DFF for bill-to customer is ‘ES_FACTURAE3.2’ then the invoice print program will only validate bill-to customer to verify if it is an eInvoice customer.</w:t>
      </w:r>
    </w:p>
    <w:p w14:paraId="26BE9E82" w14:textId="77777777" w:rsidR="00DC3B2B" w:rsidRDefault="00DC3B2B" w:rsidP="00DC3B2B">
      <w:pPr>
        <w:ind w:left="1800"/>
        <w:rPr>
          <w:u w:val="single"/>
        </w:rPr>
      </w:pPr>
    </w:p>
    <w:p w14:paraId="26BE9E83" w14:textId="77777777" w:rsidR="00DC3B2B" w:rsidRDefault="00DC3B2B" w:rsidP="00DC3B2B">
      <w:pPr>
        <w:ind w:left="1800"/>
        <w:rPr>
          <w:u w:val="single"/>
        </w:rPr>
      </w:pPr>
      <w:r>
        <w:rPr>
          <w:u w:val="single"/>
        </w:rPr>
        <w:t>If the transaction has a different ship-to and bill-to customers, and the attribute6 on ‘Customer Credit Profile Information’ DFF for bill-to customer is ‘ES_EDIFACT’ or NULL then the invoice print program will validate both the bill-to and ship-to customer to verify if it is an eInvoice customer.</w:t>
      </w:r>
    </w:p>
    <w:p w14:paraId="26BE9E84" w14:textId="77777777" w:rsidR="00DC3B2B" w:rsidRDefault="00DC3B2B" w:rsidP="00DC3B2B">
      <w:pPr>
        <w:ind w:left="1800"/>
      </w:pPr>
    </w:p>
    <w:p w14:paraId="26BE9E85" w14:textId="77777777" w:rsidR="002E0E99" w:rsidRDefault="002E0E99" w:rsidP="00DC3B2B">
      <w:pPr>
        <w:ind w:left="1800"/>
      </w:pPr>
    </w:p>
    <w:p w14:paraId="26BE9E86" w14:textId="77777777" w:rsidR="00DC3B2B" w:rsidRPr="00831591" w:rsidRDefault="00DC3B2B" w:rsidP="00F07927">
      <w:pPr>
        <w:numPr>
          <w:ilvl w:val="0"/>
          <w:numId w:val="17"/>
        </w:numPr>
        <w:autoSpaceDE w:val="0"/>
        <w:autoSpaceDN w:val="0"/>
        <w:adjustRightInd w:val="0"/>
        <w:rPr>
          <w:rFonts w:eastAsia="Arial Unicode MS" w:cs="Arial"/>
          <w:b/>
        </w:rPr>
      </w:pPr>
      <w:r w:rsidRPr="00831591">
        <w:rPr>
          <w:rFonts w:eastAsia="Arial Unicode MS" w:cs="Arial"/>
          <w:b/>
        </w:rPr>
        <w:t>CR 1543 e-invoice for Italy</w:t>
      </w:r>
    </w:p>
    <w:p w14:paraId="26BE9E87" w14:textId="77777777" w:rsidR="00DC3B2B" w:rsidRPr="00831591" w:rsidRDefault="00DC3B2B" w:rsidP="00DC3B2B">
      <w:pPr>
        <w:ind w:left="1080"/>
        <w:rPr>
          <w:b/>
        </w:rPr>
      </w:pPr>
      <w:r w:rsidRPr="00831591">
        <w:rPr>
          <w:b/>
        </w:rPr>
        <w:t>Business Need</w:t>
      </w:r>
    </w:p>
    <w:p w14:paraId="26BE9E88" w14:textId="77777777" w:rsidR="00DC3B2B" w:rsidRPr="00831591" w:rsidRDefault="00DC3B2B" w:rsidP="00DC3B2B">
      <w:pPr>
        <w:ind w:left="1080"/>
      </w:pPr>
      <w:r w:rsidRPr="00831591">
        <w:t xml:space="preserve">      Enhance ‘GIL Print Commercial Invoices-Split (Print)’ will be modified to add 2 new fields CIG code and IPA code. The IPA code will be on Invoice header section just below the field ‘/Cod. Fiscale’ and CIG code will be at line level of report layout. </w:t>
      </w:r>
    </w:p>
    <w:p w14:paraId="26BE9E89" w14:textId="77777777" w:rsidR="00DC3B2B" w:rsidRDefault="00DC3B2B" w:rsidP="00DC3B2B">
      <w:pPr>
        <w:ind w:left="1080"/>
      </w:pPr>
    </w:p>
    <w:p w14:paraId="26BE9E8A" w14:textId="77777777" w:rsidR="00DC3B2B" w:rsidRDefault="00DC3B2B" w:rsidP="00DC3B2B">
      <w:pPr>
        <w:ind w:left="1080"/>
        <w:rPr>
          <w:b/>
        </w:rPr>
      </w:pPr>
      <w:r w:rsidRPr="007F38BC">
        <w:rPr>
          <w:b/>
        </w:rPr>
        <w:t xml:space="preserve">Technical Design </w:t>
      </w:r>
    </w:p>
    <w:p w14:paraId="26BE9E8B" w14:textId="77777777" w:rsidR="00DC3B2B" w:rsidRPr="00C60E42" w:rsidRDefault="00DC3B2B" w:rsidP="00F07927">
      <w:pPr>
        <w:numPr>
          <w:ilvl w:val="0"/>
          <w:numId w:val="33"/>
        </w:numPr>
      </w:pPr>
      <w:r w:rsidRPr="00C60E42">
        <w:t xml:space="preserve">Modify the RDF: XXGILARCOMINVSPLIT.rdf with </w:t>
      </w:r>
      <w:r>
        <w:t xml:space="preserve">2 </w:t>
      </w:r>
      <w:r w:rsidRPr="00C60E42">
        <w:t xml:space="preserve">new formula column for </w:t>
      </w:r>
      <w:r>
        <w:t>IPA code at invoice header and CIG code at line level</w:t>
      </w:r>
      <w:r w:rsidRPr="00C60E42">
        <w:t>.</w:t>
      </w:r>
    </w:p>
    <w:p w14:paraId="26BE9E8C" w14:textId="77777777" w:rsidR="00DC3B2B" w:rsidRDefault="00DC3B2B" w:rsidP="00F07927">
      <w:pPr>
        <w:numPr>
          <w:ilvl w:val="0"/>
          <w:numId w:val="33"/>
        </w:numPr>
      </w:pPr>
      <w:r>
        <w:t xml:space="preserve">Formula column </w:t>
      </w:r>
      <w:r w:rsidRPr="00F40013">
        <w:t>CF_IPA_CODE</w:t>
      </w:r>
      <w:r>
        <w:t xml:space="preserve"> add to </w:t>
      </w:r>
      <w:r w:rsidRPr="00A150D3">
        <w:t>G_INV_TERM</w:t>
      </w:r>
      <w:r>
        <w:t xml:space="preserve"> group </w:t>
      </w:r>
    </w:p>
    <w:p w14:paraId="26BE9E8D" w14:textId="77777777" w:rsidR="00DC3B2B" w:rsidRDefault="00DC3B2B" w:rsidP="00DC3B2B">
      <w:pPr>
        <w:ind w:left="1800"/>
      </w:pPr>
    </w:p>
    <w:p w14:paraId="26BE9E8E" w14:textId="77777777" w:rsidR="00DC3B2B" w:rsidRPr="0039608E" w:rsidRDefault="00DC3B2B" w:rsidP="00DC3B2B">
      <w:pPr>
        <w:ind w:left="1800"/>
        <w:rPr>
          <w:rFonts w:ascii="Courier New" w:hAnsi="Courier New" w:cs="Courier New"/>
        </w:rPr>
      </w:pPr>
      <w:r w:rsidRPr="0039608E">
        <w:rPr>
          <w:rFonts w:ascii="Courier New" w:hAnsi="Courier New" w:cs="Courier New"/>
        </w:rPr>
        <w:t>function CF_IPA_CODEFormula return Char is</w:t>
      </w:r>
    </w:p>
    <w:p w14:paraId="26BE9E8F"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l_ipa_code        VARCHAR2(240); </w:t>
      </w:r>
    </w:p>
    <w:p w14:paraId="26BE9E90" w14:textId="77777777" w:rsidR="00DC3B2B" w:rsidRPr="0039608E" w:rsidRDefault="00DC3B2B" w:rsidP="00DC3B2B">
      <w:pPr>
        <w:ind w:left="1800"/>
        <w:rPr>
          <w:rFonts w:ascii="Courier New" w:hAnsi="Courier New" w:cs="Courier New"/>
        </w:rPr>
      </w:pPr>
      <w:r w:rsidRPr="0039608E">
        <w:rPr>
          <w:rFonts w:ascii="Courier New" w:hAnsi="Courier New" w:cs="Courier New"/>
        </w:rPr>
        <w:t>l_err_msg         VARCHAR2(4000);</w:t>
      </w:r>
    </w:p>
    <w:p w14:paraId="26BE9E91" w14:textId="77777777" w:rsidR="00DC3B2B" w:rsidRPr="0039608E" w:rsidRDefault="00DC3B2B" w:rsidP="00DC3B2B">
      <w:pPr>
        <w:ind w:left="1800"/>
        <w:rPr>
          <w:rFonts w:ascii="Courier New" w:hAnsi="Courier New" w:cs="Courier New"/>
        </w:rPr>
      </w:pPr>
      <w:r w:rsidRPr="0039608E">
        <w:rPr>
          <w:rFonts w:ascii="Courier New" w:hAnsi="Courier New" w:cs="Courier New"/>
        </w:rPr>
        <w:t>l_sales_order     ra_customer_trx.ct_reference%TYPE;</w:t>
      </w:r>
    </w:p>
    <w:p w14:paraId="26BE9E92"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BEGIN </w:t>
      </w:r>
    </w:p>
    <w:p w14:paraId="26BE9E93"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r>
    </w:p>
    <w:p w14:paraId="26BE9E94"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BEGIN           </w:t>
      </w:r>
    </w:p>
    <w:p w14:paraId="26BE9E95" w14:textId="77777777" w:rsidR="00DC3B2B" w:rsidRPr="0039608E" w:rsidRDefault="00DC3B2B" w:rsidP="00DC3B2B">
      <w:pPr>
        <w:ind w:left="1800"/>
        <w:rPr>
          <w:rFonts w:ascii="Courier New" w:hAnsi="Courier New" w:cs="Courier New"/>
        </w:rPr>
      </w:pPr>
      <w:r w:rsidRPr="0039608E">
        <w:rPr>
          <w:rFonts w:ascii="Courier New" w:hAnsi="Courier New" w:cs="Courier New"/>
        </w:rPr>
        <w:tab/>
        <w:t xml:space="preserve">  SELECT ooh.attribute2</w:t>
      </w:r>
    </w:p>
    <w:p w14:paraId="26BE9E96"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INTO l_ipa_code             </w:t>
      </w:r>
    </w:p>
    <w:p w14:paraId="26BE9E97" w14:textId="77777777" w:rsidR="00DC3B2B" w:rsidRPr="0039608E" w:rsidRDefault="00DC3B2B" w:rsidP="00DC3B2B">
      <w:pPr>
        <w:ind w:left="1800"/>
        <w:rPr>
          <w:rFonts w:ascii="Courier New" w:hAnsi="Courier New" w:cs="Courier New"/>
        </w:rPr>
      </w:pPr>
      <w:r w:rsidRPr="0039608E">
        <w:rPr>
          <w:rFonts w:ascii="Courier New" w:hAnsi="Courier New" w:cs="Courier New"/>
        </w:rPr>
        <w:lastRenderedPageBreak/>
        <w:t xml:space="preserve">      FROM oe_order_headers ooh</w:t>
      </w:r>
    </w:p>
    <w:p w14:paraId="26BE9E98"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WHERE ooh.order_number = :CF_HEAD_SALES_ORDER</w:t>
      </w:r>
    </w:p>
    <w:p w14:paraId="26BE9E99"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ooh.Context = '113';    </w:t>
      </w:r>
    </w:p>
    <w:p w14:paraId="26BE9E9A"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p>
    <w:p w14:paraId="26BE9E9B"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EXCEPTION</w:t>
      </w:r>
    </w:p>
    <w:p w14:paraId="26BE9E9C"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WHEN NO_DATA_FOUND THEN </w:t>
      </w:r>
    </w:p>
    <w:p w14:paraId="26BE9E9D"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BEGIN</w:t>
      </w:r>
    </w:p>
    <w:p w14:paraId="26BE9E9E"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w:t>
      </w:r>
    </w:p>
    <w:p w14:paraId="26BE9E9F"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SELECT attribute3 </w:t>
      </w:r>
    </w:p>
    <w:p w14:paraId="26BE9EA0"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INTO l_ipa_code</w:t>
      </w:r>
    </w:p>
    <w:p w14:paraId="26BE9EA1"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FROM ra_customer_trx_all</w:t>
      </w:r>
    </w:p>
    <w:p w14:paraId="26BE9EA2"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WHERE customer_trx_id    = :customer_trx_id           </w:t>
      </w:r>
    </w:p>
    <w:p w14:paraId="26BE9EA3"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attribute_category = '113';</w:t>
      </w:r>
    </w:p>
    <w:p w14:paraId="26BE9EA4"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EXCEPTION </w:t>
      </w:r>
    </w:p>
    <w:p w14:paraId="26BE9EA5"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WHEN NO_DATA_FOUND THEN</w:t>
      </w:r>
    </w:p>
    <w:p w14:paraId="26BE9EA6"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srw.message (5000, 'DEBUG:  IPA code error "no data found" ' );</w:t>
      </w:r>
    </w:p>
    <w:p w14:paraId="26BE9EA7"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l_ipa_code := '';</w:t>
      </w:r>
    </w:p>
    <w:p w14:paraId="26BE9EA8"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END;</w:t>
      </w:r>
    </w:p>
    <w:p w14:paraId="26BE9EA9"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END;</w:t>
      </w:r>
    </w:p>
    <w:p w14:paraId="26BE9EAA"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p>
    <w:p w14:paraId="26BE9EAB"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return (l_ipa_code);</w:t>
      </w:r>
    </w:p>
    <w:p w14:paraId="26BE9EAC"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p>
    <w:p w14:paraId="26BE9EAD"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EXCEPTION </w:t>
      </w:r>
    </w:p>
    <w:p w14:paraId="26BE9EAE"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WHEN OTHERS THEN </w:t>
      </w:r>
    </w:p>
    <w:p w14:paraId="26BE9EAF"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l_err_msg := sqlerrm;</w:t>
      </w:r>
    </w:p>
    <w:p w14:paraId="26BE9EB0"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srw.message (5000, 'DEBUG:  CF_IPA_CODEFormula - Error :- '||l_err_msg);</w:t>
      </w:r>
    </w:p>
    <w:p w14:paraId="26BE9EB1"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l_ipa_code := '';     </w:t>
      </w:r>
    </w:p>
    <w:p w14:paraId="26BE9EB2" w14:textId="77777777" w:rsidR="00DC3B2B" w:rsidRPr="0039608E" w:rsidRDefault="00DC3B2B" w:rsidP="00DC3B2B">
      <w:pPr>
        <w:ind w:left="1800"/>
        <w:rPr>
          <w:rFonts w:ascii="Courier New" w:hAnsi="Courier New" w:cs="Courier New"/>
        </w:rPr>
      </w:pPr>
      <w:r w:rsidRPr="0039608E">
        <w:rPr>
          <w:rFonts w:ascii="Courier New" w:hAnsi="Courier New" w:cs="Courier New"/>
        </w:rPr>
        <w:t>END;</w:t>
      </w:r>
    </w:p>
    <w:p w14:paraId="26BE9EB3" w14:textId="77777777" w:rsidR="00DC3B2B" w:rsidRDefault="00DC3B2B" w:rsidP="00DC3B2B">
      <w:pPr>
        <w:ind w:left="1800"/>
      </w:pPr>
    </w:p>
    <w:p w14:paraId="26BE9EB4" w14:textId="77777777" w:rsidR="00DC3B2B" w:rsidRDefault="00DC3B2B" w:rsidP="00F07927">
      <w:pPr>
        <w:numPr>
          <w:ilvl w:val="0"/>
          <w:numId w:val="33"/>
        </w:numPr>
      </w:pPr>
      <w:r>
        <w:t xml:space="preserve">Formula column </w:t>
      </w:r>
      <w:r w:rsidRPr="00A150D3">
        <w:t>CF_CIG_CODE</w:t>
      </w:r>
      <w:r>
        <w:t xml:space="preserve"> add to </w:t>
      </w:r>
      <w:r w:rsidRPr="00A150D3">
        <w:t>G_</w:t>
      </w:r>
      <w:r>
        <w:t xml:space="preserve">LINES group </w:t>
      </w:r>
    </w:p>
    <w:p w14:paraId="26BE9EB5" w14:textId="77777777" w:rsidR="00DC3B2B" w:rsidRDefault="00DC3B2B" w:rsidP="00DC3B2B">
      <w:pPr>
        <w:ind w:left="1800"/>
      </w:pPr>
    </w:p>
    <w:p w14:paraId="26BE9EB6" w14:textId="77777777" w:rsidR="00DC3B2B" w:rsidRPr="0039608E" w:rsidRDefault="00DC3B2B" w:rsidP="00DC3B2B">
      <w:pPr>
        <w:ind w:left="1800"/>
        <w:rPr>
          <w:rFonts w:ascii="Courier New" w:hAnsi="Courier New" w:cs="Courier New"/>
        </w:rPr>
      </w:pPr>
      <w:r w:rsidRPr="0039608E">
        <w:rPr>
          <w:rFonts w:ascii="Courier New" w:hAnsi="Courier New" w:cs="Courier New"/>
        </w:rPr>
        <w:t>function CF_CIG_CODEFormula return Char is</w:t>
      </w:r>
    </w:p>
    <w:p w14:paraId="26BE9EB7"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l_cig_code        VARCHAR2(240); </w:t>
      </w:r>
    </w:p>
    <w:p w14:paraId="26BE9EB8" w14:textId="77777777" w:rsidR="00DC3B2B" w:rsidRPr="0039608E" w:rsidRDefault="00DC3B2B" w:rsidP="00DC3B2B">
      <w:pPr>
        <w:ind w:left="1800"/>
        <w:rPr>
          <w:rFonts w:ascii="Courier New" w:hAnsi="Courier New" w:cs="Courier New"/>
        </w:rPr>
      </w:pPr>
      <w:r w:rsidRPr="0039608E">
        <w:rPr>
          <w:rFonts w:ascii="Courier New" w:hAnsi="Courier New" w:cs="Courier New"/>
        </w:rPr>
        <w:t>l_err_msg         VARCHAR2(4000);</w:t>
      </w:r>
    </w:p>
    <w:p w14:paraId="26BE9EB9" w14:textId="77777777" w:rsidR="00DC3B2B" w:rsidRPr="0039608E" w:rsidRDefault="00DC3B2B" w:rsidP="00DC3B2B">
      <w:pPr>
        <w:ind w:left="1800"/>
        <w:rPr>
          <w:rFonts w:ascii="Courier New" w:hAnsi="Courier New" w:cs="Courier New"/>
        </w:rPr>
      </w:pPr>
      <w:r w:rsidRPr="0039608E">
        <w:rPr>
          <w:rFonts w:ascii="Courier New" w:hAnsi="Courier New" w:cs="Courier New"/>
        </w:rPr>
        <w:t>l_sales_order     ra_customer_trx.ct_reference%TYPE;</w:t>
      </w:r>
    </w:p>
    <w:p w14:paraId="26BE9EBA" w14:textId="77777777" w:rsidR="00DC3B2B" w:rsidRPr="0039608E" w:rsidRDefault="00DC3B2B" w:rsidP="00DC3B2B">
      <w:pPr>
        <w:ind w:left="1800"/>
        <w:rPr>
          <w:rFonts w:ascii="Courier New" w:hAnsi="Courier New" w:cs="Courier New"/>
        </w:rPr>
      </w:pPr>
      <w:r w:rsidRPr="0039608E">
        <w:rPr>
          <w:rFonts w:ascii="Courier New" w:hAnsi="Courier New" w:cs="Courier New"/>
        </w:rPr>
        <w:t>l_sales_order_id  oe_order_headers.header_id%TYPE;</w:t>
      </w:r>
    </w:p>
    <w:p w14:paraId="26BE9EBB" w14:textId="77777777" w:rsidR="00DC3B2B" w:rsidRPr="0039608E" w:rsidRDefault="00DC3B2B" w:rsidP="00DC3B2B">
      <w:pPr>
        <w:ind w:left="1800"/>
        <w:rPr>
          <w:rFonts w:ascii="Courier New" w:hAnsi="Courier New" w:cs="Courier New"/>
        </w:rPr>
      </w:pPr>
      <w:r w:rsidRPr="0039608E">
        <w:rPr>
          <w:rFonts w:ascii="Courier New" w:hAnsi="Courier New" w:cs="Courier New"/>
        </w:rPr>
        <w:t>l_Blanket_Number  oe_order_headers.Blanket_Number%TYPE;</w:t>
      </w:r>
    </w:p>
    <w:p w14:paraId="26BE9EBC"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BEGIN </w:t>
      </w:r>
    </w:p>
    <w:p w14:paraId="26BE9EBD" w14:textId="77777777" w:rsidR="00DC3B2B" w:rsidRPr="0039608E" w:rsidRDefault="00DC3B2B" w:rsidP="00DC3B2B">
      <w:pPr>
        <w:ind w:left="1800"/>
        <w:rPr>
          <w:rFonts w:ascii="Courier New" w:hAnsi="Courier New" w:cs="Courier New"/>
        </w:rPr>
      </w:pPr>
    </w:p>
    <w:p w14:paraId="26BE9EBE"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BEGIN </w:t>
      </w:r>
    </w:p>
    <w:p w14:paraId="26BE9EBF"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SELECT obl.cust_po_number</w:t>
      </w:r>
    </w:p>
    <w:p w14:paraId="26BE9EC0"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INTO l_cig_code            </w:t>
      </w:r>
    </w:p>
    <w:p w14:paraId="26BE9EC1"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FROM oe_order_headers ooh, </w:t>
      </w:r>
    </w:p>
    <w:p w14:paraId="26BE9EC2"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oe_order_lines_all oel, </w:t>
      </w:r>
    </w:p>
    <w:p w14:paraId="26BE9EC3"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oe_blanket_headers_all Obh, </w:t>
      </w:r>
    </w:p>
    <w:p w14:paraId="26BE9EC4"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oe_blanket_lines_all obl</w:t>
      </w:r>
    </w:p>
    <w:p w14:paraId="26BE9EC5"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WHERE oel.line_id      = :line_so_line_id</w:t>
      </w:r>
    </w:p>
    <w:p w14:paraId="26BE9EC6"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oel.header_id    = ooh.header_id </w:t>
      </w:r>
    </w:p>
    <w:p w14:paraId="26BE9EC7" w14:textId="77777777" w:rsidR="00DC3B2B" w:rsidRPr="0039608E" w:rsidRDefault="00DC3B2B" w:rsidP="00DC3B2B">
      <w:pPr>
        <w:ind w:left="1800"/>
        <w:rPr>
          <w:rFonts w:ascii="Courier New" w:hAnsi="Courier New" w:cs="Courier New"/>
        </w:rPr>
      </w:pPr>
      <w:r w:rsidRPr="0039608E">
        <w:rPr>
          <w:rFonts w:ascii="Courier New" w:hAnsi="Courier New" w:cs="Courier New"/>
        </w:rPr>
        <w:lastRenderedPageBreak/>
        <w:t xml:space="preserve">         AND obh.order_number = ooh.Blanket_Number </w:t>
      </w:r>
    </w:p>
    <w:p w14:paraId="26BE9EC8"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obl.header_id    = obh.header_id </w:t>
      </w:r>
    </w:p>
    <w:p w14:paraId="26BE9EC9"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oel.inventory_item_id = obl.inventory_item_id </w:t>
      </w:r>
    </w:p>
    <w:p w14:paraId="26BE9ECA"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ooh.order_number = :CF_HEAD_SALES_ORDER; </w:t>
      </w:r>
    </w:p>
    <w:p w14:paraId="26BE9ECB" w14:textId="77777777" w:rsidR="00DC3B2B" w:rsidRPr="0039608E" w:rsidRDefault="00DC3B2B" w:rsidP="00DC3B2B">
      <w:pPr>
        <w:ind w:left="1800"/>
        <w:rPr>
          <w:rFonts w:ascii="Courier New" w:hAnsi="Courier New" w:cs="Courier New"/>
        </w:rPr>
      </w:pPr>
    </w:p>
    <w:p w14:paraId="26BE9ECC"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EXCEPTION</w:t>
      </w:r>
    </w:p>
    <w:p w14:paraId="26BE9ECD"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WHEN NO_DATA_FOUND THEN </w:t>
      </w:r>
    </w:p>
    <w:p w14:paraId="26BE9ECE"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BEGIN</w:t>
      </w:r>
    </w:p>
    <w:p w14:paraId="26BE9ECF"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w:t>
      </w:r>
    </w:p>
    <w:p w14:paraId="26BE9ED0"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SELECT attribute1 </w:t>
      </w:r>
    </w:p>
    <w:p w14:paraId="26BE9ED1"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INTO l_cig_code</w:t>
      </w:r>
    </w:p>
    <w:p w14:paraId="26BE9ED2"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FROM ra_customer_trx_Lines_all</w:t>
      </w:r>
    </w:p>
    <w:p w14:paraId="26BE9ED3"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WHERE customer_trx_id        = :customer_trx_id</w:t>
      </w:r>
    </w:p>
    <w:p w14:paraId="26BE9ED4"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customer_trx_line_id   = :line_customer_trx_line_id</w:t>
      </w:r>
    </w:p>
    <w:p w14:paraId="26BE9ED5"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AND attribute_category     = 'IT-OU-01';</w:t>
      </w:r>
    </w:p>
    <w:p w14:paraId="26BE9ED6"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EXCEPTION </w:t>
      </w:r>
    </w:p>
    <w:p w14:paraId="26BE9ED7"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WHEN NO_DATA_FOUND THEN</w:t>
      </w:r>
    </w:p>
    <w:p w14:paraId="26BE9ED8"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srw.message (5000, 'DEBUG:  CIG_CODE error "no data found" for '||:LINE_PRODUCT_NUM||' So Line ID: '||:line_so_line_id);</w:t>
      </w:r>
    </w:p>
    <w:p w14:paraId="26BE9ED9"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l_cig_code := '';</w:t>
      </w:r>
    </w:p>
    <w:p w14:paraId="26BE9EDA"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 END;</w:t>
      </w:r>
    </w:p>
    <w:p w14:paraId="26BE9EDB"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END;</w:t>
      </w:r>
    </w:p>
    <w:p w14:paraId="26BE9EDC" w14:textId="77777777" w:rsidR="00DC3B2B" w:rsidRDefault="00DC3B2B" w:rsidP="00DC3B2B">
      <w:pPr>
        <w:ind w:left="1800"/>
      </w:pPr>
      <w:r>
        <w:t xml:space="preserve">  </w:t>
      </w:r>
    </w:p>
    <w:p w14:paraId="26BE9EDD" w14:textId="77777777" w:rsidR="00DC3B2B" w:rsidRDefault="00DC3B2B" w:rsidP="00DC3B2B">
      <w:pPr>
        <w:ind w:left="1800"/>
      </w:pPr>
      <w:r>
        <w:t xml:space="preserve">   </w:t>
      </w:r>
    </w:p>
    <w:p w14:paraId="26BE9EDE" w14:textId="77777777" w:rsidR="00DC3B2B" w:rsidRDefault="00DC3B2B" w:rsidP="00DC3B2B">
      <w:pPr>
        <w:ind w:left="1800"/>
      </w:pPr>
      <w:r>
        <w:t xml:space="preserve">   </w:t>
      </w:r>
    </w:p>
    <w:p w14:paraId="26BE9EDF"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return (l_cig_code);</w:t>
      </w:r>
    </w:p>
    <w:p w14:paraId="26BE9EE0"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p>
    <w:p w14:paraId="26BE9EE1"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EXCEPTION </w:t>
      </w:r>
    </w:p>
    <w:p w14:paraId="26BE9EE2"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 xml:space="preserve">WHEN OTHERS THEN </w:t>
      </w:r>
    </w:p>
    <w:p w14:paraId="26BE9EE3"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l_err_msg := sqlerrm;</w:t>
      </w:r>
    </w:p>
    <w:p w14:paraId="26BE9EE4"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w:t>
      </w:r>
      <w:r w:rsidRPr="0039608E">
        <w:rPr>
          <w:rFonts w:ascii="Courier New" w:hAnsi="Courier New" w:cs="Courier New"/>
        </w:rPr>
        <w:tab/>
        <w:t>srw.message (5000, 'DEBUG:  CF_CIG_CODEFormula :'||:LINE_PRODUCT_NUM||' So Line ID: '||:line_so_line_id ||' Error :- '||l_err_msg);</w:t>
      </w:r>
    </w:p>
    <w:p w14:paraId="26BE9EE5" w14:textId="77777777" w:rsidR="00DC3B2B" w:rsidRPr="0039608E" w:rsidRDefault="00DC3B2B" w:rsidP="00DC3B2B">
      <w:pPr>
        <w:ind w:left="1800"/>
        <w:rPr>
          <w:rFonts w:ascii="Courier New" w:hAnsi="Courier New" w:cs="Courier New"/>
        </w:rPr>
      </w:pPr>
      <w:r w:rsidRPr="0039608E">
        <w:rPr>
          <w:rFonts w:ascii="Courier New" w:hAnsi="Courier New" w:cs="Courier New"/>
        </w:rPr>
        <w:t xml:space="preserve">          l_cig_code := '';     </w:t>
      </w:r>
    </w:p>
    <w:p w14:paraId="26BE9EE6" w14:textId="77777777" w:rsidR="00DC3B2B" w:rsidRPr="0039608E" w:rsidRDefault="00DC3B2B" w:rsidP="00DC3B2B">
      <w:pPr>
        <w:ind w:left="1800"/>
        <w:rPr>
          <w:rFonts w:ascii="Courier New" w:hAnsi="Courier New" w:cs="Courier New"/>
        </w:rPr>
      </w:pPr>
      <w:r w:rsidRPr="0039608E">
        <w:rPr>
          <w:rFonts w:ascii="Courier New" w:hAnsi="Courier New" w:cs="Courier New"/>
        </w:rPr>
        <w:t>END;</w:t>
      </w:r>
    </w:p>
    <w:p w14:paraId="26BE9EE7" w14:textId="77777777" w:rsidR="00DC3B2B" w:rsidRDefault="00DC3B2B" w:rsidP="00DC3B2B">
      <w:pPr>
        <w:ind w:left="1800"/>
      </w:pPr>
    </w:p>
    <w:p w14:paraId="26BE9EE8" w14:textId="77777777" w:rsidR="00DC3B2B" w:rsidRDefault="00DC3B2B" w:rsidP="00F07927">
      <w:pPr>
        <w:numPr>
          <w:ilvl w:val="0"/>
          <w:numId w:val="33"/>
        </w:numPr>
      </w:pPr>
      <w:r>
        <w:t xml:space="preserve">Modified </w:t>
      </w:r>
      <w:r w:rsidRPr="00A150D3">
        <w:t>ITALY</w:t>
      </w:r>
      <w:r>
        <w:t>.</w:t>
      </w:r>
      <w:r w:rsidRPr="007F38BC">
        <w:t xml:space="preserve">rtf to </w:t>
      </w:r>
      <w:r>
        <w:t>display IPA and CIP code.</w:t>
      </w:r>
    </w:p>
    <w:p w14:paraId="26BE9EE9" w14:textId="77777777" w:rsidR="00DC3B2B" w:rsidRDefault="00DC3B2B" w:rsidP="00EC6FF6">
      <w:pPr>
        <w:ind w:left="1440"/>
        <w:jc w:val="both"/>
      </w:pPr>
      <w:r>
        <w:rPr>
          <w:noProof/>
        </w:rPr>
        <w:lastRenderedPageBreak/>
        <w:drawing>
          <wp:inline distT="0" distB="0" distL="0" distR="0" wp14:anchorId="26BEA970" wp14:editId="26BEA971">
            <wp:extent cx="5086350" cy="4343400"/>
            <wp:effectExtent l="19050" t="19050" r="1905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6350" cy="4343400"/>
                    </a:xfrm>
                    <a:prstGeom prst="rect">
                      <a:avLst/>
                    </a:prstGeom>
                    <a:noFill/>
                    <a:ln w="6350" cmpd="sng">
                      <a:solidFill>
                        <a:srgbClr val="000000"/>
                      </a:solidFill>
                      <a:miter lim="800000"/>
                      <a:headEnd/>
                      <a:tailEnd/>
                    </a:ln>
                    <a:effectLst/>
                  </pic:spPr>
                </pic:pic>
              </a:graphicData>
            </a:graphic>
          </wp:inline>
        </w:drawing>
      </w:r>
    </w:p>
    <w:p w14:paraId="26BE9EEA" w14:textId="77777777" w:rsidR="00DC3B2B" w:rsidRDefault="00DC3B2B" w:rsidP="00DC3B2B">
      <w:pPr>
        <w:ind w:left="1800"/>
      </w:pPr>
    </w:p>
    <w:p w14:paraId="26BE9EEC" w14:textId="77777777" w:rsidR="00DC3B2B" w:rsidRPr="00890B56" w:rsidRDefault="004843DB" w:rsidP="004843DB">
      <w:pPr>
        <w:numPr>
          <w:ilvl w:val="0"/>
          <w:numId w:val="17"/>
        </w:numPr>
        <w:rPr>
          <w:rFonts w:cs="Arial"/>
          <w:b/>
          <w:sz w:val="20"/>
          <w:szCs w:val="20"/>
          <w:lang w:eastAsia="ja-JP"/>
        </w:rPr>
      </w:pPr>
      <w:r w:rsidRPr="004843DB">
        <w:rPr>
          <w:rFonts w:cs="Arial"/>
          <w:b/>
          <w:sz w:val="20"/>
          <w:szCs w:val="20"/>
          <w:lang w:eastAsia="ja-JP"/>
        </w:rPr>
        <w:t>REQ0114682</w:t>
      </w:r>
    </w:p>
    <w:p w14:paraId="26BE9EED" w14:textId="77777777" w:rsidR="00DC3B2B" w:rsidRPr="0039608E" w:rsidRDefault="00DC3B2B" w:rsidP="00DC3B2B">
      <w:pPr>
        <w:rPr>
          <w:rFonts w:cs="Arial"/>
          <w:lang w:eastAsia="ja-JP"/>
        </w:rPr>
      </w:pPr>
      <w:r w:rsidRPr="0039608E">
        <w:rPr>
          <w:rFonts w:cs="Arial"/>
          <w:lang w:eastAsia="ja-JP"/>
        </w:rPr>
        <w:t xml:space="preserve"> Modification is done on the invoice template for Germany.As per the user request . They want to modify the text at the template level for germany only .This template will be available for selection when users submit concurrent program “GIL Print Commercial Invoices  and GIL Print Commercial Invoices-Split(Print)</w:t>
      </w:r>
    </w:p>
    <w:p w14:paraId="26BE9EEE" w14:textId="77777777" w:rsidR="00DC3B2B" w:rsidRPr="0039608E" w:rsidRDefault="00DC3B2B" w:rsidP="00DC3B2B">
      <w:pPr>
        <w:shd w:val="clear" w:color="auto" w:fill="FFFFFF"/>
        <w:rPr>
          <w:rFonts w:cs="Arial"/>
          <w:lang w:eastAsia="ja-JP"/>
        </w:rPr>
      </w:pPr>
      <w:r w:rsidRPr="0039608E">
        <w:rPr>
          <w:rFonts w:cs="Arial"/>
          <w:lang w:eastAsia="ja-JP"/>
        </w:rPr>
        <w:t>Correct Imprint:</w:t>
      </w:r>
    </w:p>
    <w:p w14:paraId="26BE9EEF" w14:textId="77777777" w:rsidR="00DC3B2B" w:rsidRPr="0039608E" w:rsidRDefault="00DC3B2B" w:rsidP="00DC3B2B">
      <w:pPr>
        <w:shd w:val="clear" w:color="auto" w:fill="FFFFFF"/>
        <w:rPr>
          <w:rFonts w:cs="Arial"/>
          <w:lang w:eastAsia="ja-JP"/>
        </w:rPr>
      </w:pPr>
      <w:r w:rsidRPr="0039608E">
        <w:rPr>
          <w:rFonts w:cs="Arial"/>
          <w:lang w:eastAsia="ja-JP"/>
        </w:rPr>
        <w:t>"Gilead Sciences Ireland UC: Großhandelsbetriebserlaubnis No. W00442/00001 wu</w:t>
      </w:r>
      <w:r w:rsidR="004843DB" w:rsidRPr="0039608E">
        <w:rPr>
          <w:rFonts w:cs="Arial"/>
          <w:lang w:eastAsia="ja-JP"/>
        </w:rPr>
        <w:t>rde am 07.04.2016</w:t>
      </w:r>
      <w:r w:rsidRPr="0039608E">
        <w:rPr>
          <w:rFonts w:cs="Arial"/>
          <w:lang w:eastAsia="ja-JP"/>
        </w:rPr>
        <w:t xml:space="preserve"> durch die Health Products Regulatory Authority (HPRA) erteilt"</w:t>
      </w:r>
    </w:p>
    <w:p w14:paraId="26BE9EF0" w14:textId="77777777" w:rsidR="00DC3B2B" w:rsidRPr="0039608E" w:rsidRDefault="00DC3B2B" w:rsidP="00DC3B2B">
      <w:pPr>
        <w:shd w:val="clear" w:color="auto" w:fill="FFFFFF"/>
        <w:rPr>
          <w:rFonts w:cs="Arial"/>
          <w:lang w:eastAsia="ja-JP"/>
        </w:rPr>
      </w:pPr>
      <w:r w:rsidRPr="0039608E">
        <w:rPr>
          <w:rFonts w:cs="Arial"/>
          <w:lang w:eastAsia="ja-JP"/>
        </w:rPr>
        <w:t> Current Imprint:</w:t>
      </w:r>
    </w:p>
    <w:p w14:paraId="26BE9EF1" w14:textId="77777777" w:rsidR="00DC3B2B" w:rsidRPr="0039608E" w:rsidRDefault="00DC3B2B" w:rsidP="00DC3B2B">
      <w:pPr>
        <w:shd w:val="clear" w:color="auto" w:fill="FFFFFF"/>
        <w:rPr>
          <w:rFonts w:cs="Arial"/>
          <w:lang w:eastAsia="ja-JP"/>
        </w:rPr>
      </w:pPr>
      <w:r w:rsidRPr="0039608E">
        <w:rPr>
          <w:rFonts w:cs="Arial"/>
          <w:lang w:eastAsia="ja-JP"/>
        </w:rPr>
        <w:t>"Gilead Sciences Ltd.: Herstellungserlaubnis No. M589 wurde am 14. März 2005 durch das Irish Medicines Board erteilt."</w:t>
      </w:r>
    </w:p>
    <w:bookmarkStart w:id="223" w:name="_MON_1523944266"/>
    <w:bookmarkEnd w:id="223"/>
    <w:p w14:paraId="26BE9EF2" w14:textId="77777777" w:rsidR="00DC3B2B" w:rsidRDefault="004843DB" w:rsidP="00DC3B2B">
      <w:pPr>
        <w:rPr>
          <w:lang w:eastAsia="ja-JP"/>
        </w:rPr>
      </w:pPr>
      <w:r>
        <w:rPr>
          <w:lang w:eastAsia="ja-JP"/>
        </w:rPr>
        <w:object w:dxaOrig="1536" w:dyaOrig="993" w14:anchorId="26BEA972">
          <v:shape id="_x0000_i1034" type="#_x0000_t75" style="width:77pt;height:50pt" o:ole="">
            <v:imagedata r:id="rId43" o:title=""/>
          </v:shape>
          <o:OLEObject Type="Embed" ProgID="Word.Document.8" ShapeID="_x0000_i1034" DrawAspect="Icon" ObjectID="_1624407407" r:id="rId44">
            <o:FieldCodes>\s</o:FieldCodes>
          </o:OLEObject>
        </w:object>
      </w:r>
    </w:p>
    <w:p w14:paraId="26BE9EF3" w14:textId="77777777" w:rsidR="00D13E59" w:rsidRDefault="00D13E59" w:rsidP="00D13E59">
      <w:pPr>
        <w:rPr>
          <w:lang w:eastAsia="ja-JP"/>
        </w:rPr>
      </w:pPr>
    </w:p>
    <w:p w14:paraId="26BE9EF4" w14:textId="77777777" w:rsidR="00D13E59" w:rsidRPr="00BD3C1C" w:rsidRDefault="00D13E59" w:rsidP="00EC6FF6">
      <w:pPr>
        <w:pStyle w:val="ListParagraph"/>
        <w:numPr>
          <w:ilvl w:val="0"/>
          <w:numId w:val="17"/>
        </w:numPr>
        <w:rPr>
          <w:lang w:eastAsia="ja-JP"/>
        </w:rPr>
      </w:pPr>
      <w:r w:rsidRPr="00EC6FF6">
        <w:rPr>
          <w:rFonts w:cs="Arial"/>
          <w:lang w:eastAsia="ja-JP"/>
        </w:rPr>
        <w:t>VAT Compliant Project, project # 206330.</w:t>
      </w:r>
    </w:p>
    <w:p w14:paraId="26BE9EF5" w14:textId="77777777" w:rsidR="00D13E59" w:rsidRPr="00BD3C1C" w:rsidRDefault="00D13E59" w:rsidP="00D13E59">
      <w:pPr>
        <w:pStyle w:val="ListParagraph"/>
        <w:ind w:left="1080"/>
        <w:rPr>
          <w:rFonts w:cs="Arial"/>
          <w:lang w:eastAsia="ja-JP"/>
        </w:rPr>
      </w:pPr>
      <w:r w:rsidRPr="00710355">
        <w:rPr>
          <w:rFonts w:ascii="Arial" w:hAnsi="Arial" w:cs="Arial"/>
          <w:lang w:eastAsia="ja-JP"/>
        </w:rPr>
        <w:t xml:space="preserve">There is a business requirement to enhance concurrent program invoice print program to support multiple tax registrations for intercompany account receivables transactions for countries Ireland and US respectively. Further to this, the US invoice </w:t>
      </w:r>
      <w:r w:rsidRPr="00710355">
        <w:rPr>
          <w:rFonts w:ascii="Arial" w:hAnsi="Arial" w:cs="Arial"/>
          <w:lang w:eastAsia="ja-JP"/>
        </w:rPr>
        <w:lastRenderedPageBreak/>
        <w:t>print for intercompany transactions will be enhanced to display VAT related fields similar to that of Ireland. There is also a business requirement to display Ship from Address for all intercompany transactions, this requirement is specific to US and Ireland.</w:t>
      </w:r>
    </w:p>
    <w:p w14:paraId="26BE9EF6" w14:textId="77777777" w:rsidR="00D13E59" w:rsidRPr="00BD3C1C" w:rsidRDefault="00D13E59" w:rsidP="00D13E59">
      <w:pPr>
        <w:pStyle w:val="ListParagraph"/>
        <w:ind w:left="1080"/>
        <w:rPr>
          <w:rFonts w:cs="Arial"/>
          <w:lang w:eastAsia="ja-JP"/>
        </w:rPr>
      </w:pPr>
      <w:r w:rsidRPr="00710355">
        <w:rPr>
          <w:rFonts w:ascii="Arial" w:hAnsi="Arial" w:cs="Arial"/>
          <w:lang w:eastAsia="ja-JP"/>
        </w:rPr>
        <w:t>1) Enhancement of ‘GIL Print Commercial Invoices-Standard (Print)’ ’ w.r.t to country US.</w:t>
      </w:r>
    </w:p>
    <w:p w14:paraId="26BE9EF7" w14:textId="77777777" w:rsidR="00D13E59" w:rsidRPr="00710355" w:rsidRDefault="00D13E59" w:rsidP="00D13E59">
      <w:pPr>
        <w:pStyle w:val="ListParagraph"/>
        <w:ind w:left="1080"/>
        <w:rPr>
          <w:rFonts w:ascii="Arial" w:hAnsi="Arial" w:cs="Arial"/>
          <w:lang w:eastAsia="ja-JP"/>
        </w:rPr>
      </w:pPr>
      <w:r w:rsidRPr="00710355">
        <w:rPr>
          <w:rFonts w:ascii="Arial" w:hAnsi="Arial" w:cs="Arial"/>
          <w:lang w:eastAsia="ja-JP"/>
        </w:rPr>
        <w:t xml:space="preserve"> Report will display new VAT related fields when ALL below conditions are true.</w:t>
      </w:r>
    </w:p>
    <w:p w14:paraId="26BE9EF8" w14:textId="77777777" w:rsidR="00D13E59" w:rsidRPr="00710355" w:rsidRDefault="00D13E59" w:rsidP="00D13E59">
      <w:pPr>
        <w:pStyle w:val="ListParagraph"/>
        <w:ind w:left="1080" w:firstLine="360"/>
        <w:rPr>
          <w:rFonts w:ascii="Arial" w:hAnsi="Arial" w:cs="Arial"/>
          <w:lang w:eastAsia="ja-JP"/>
        </w:rPr>
      </w:pPr>
      <w:r w:rsidRPr="00710355">
        <w:rPr>
          <w:rFonts w:ascii="Arial" w:hAnsi="Arial" w:cs="Arial"/>
          <w:lang w:eastAsia="ja-JP"/>
        </w:rPr>
        <w:t>1.1)</w:t>
      </w:r>
      <w:r w:rsidRPr="00710355">
        <w:rPr>
          <w:rFonts w:ascii="Arial" w:hAnsi="Arial" w:cs="Arial"/>
          <w:lang w:eastAsia="ja-JP"/>
        </w:rPr>
        <w:tab/>
        <w:t>Operating unit is ‘US-OU-01’ or ‘US-OU-03</w:t>
      </w:r>
      <w:r w:rsidR="00A4552F">
        <w:rPr>
          <w:rFonts w:ascii="Arial" w:hAnsi="Arial" w:cs="Arial"/>
          <w:lang w:eastAsia="ja-JP"/>
        </w:rPr>
        <w:t xml:space="preserve"> or ‘US-OU-05’</w:t>
      </w:r>
      <w:r w:rsidRPr="00710355">
        <w:rPr>
          <w:rFonts w:ascii="Arial" w:hAnsi="Arial" w:cs="Arial"/>
          <w:lang w:eastAsia="ja-JP"/>
        </w:rPr>
        <w:t>.</w:t>
      </w:r>
    </w:p>
    <w:p w14:paraId="26BE9EF9" w14:textId="77777777" w:rsidR="00D13E59" w:rsidRPr="00710355" w:rsidRDefault="00D13E59" w:rsidP="00D13E59">
      <w:pPr>
        <w:pStyle w:val="ListParagraph"/>
        <w:ind w:left="2160"/>
        <w:rPr>
          <w:rFonts w:ascii="Arial" w:hAnsi="Arial" w:cs="Arial"/>
          <w:lang w:eastAsia="ja-JP"/>
        </w:rPr>
      </w:pPr>
      <w:r w:rsidRPr="00710355">
        <w:rPr>
          <w:rFonts w:ascii="Arial" w:hAnsi="Arial" w:cs="Arial"/>
          <w:lang w:eastAsia="ja-JP"/>
        </w:rPr>
        <w:t>Existing formula column “RP_ORG_NAME” will be used to determine the OU name.</w:t>
      </w:r>
    </w:p>
    <w:p w14:paraId="26BE9EFA" w14:textId="77777777" w:rsidR="00D13E59" w:rsidRDefault="00D13E59" w:rsidP="00D13E59">
      <w:pPr>
        <w:pStyle w:val="ListParagraph"/>
        <w:ind w:left="2160" w:hanging="720"/>
        <w:rPr>
          <w:lang w:eastAsia="ja-JP"/>
        </w:rPr>
      </w:pPr>
      <w:r w:rsidRPr="00710355">
        <w:rPr>
          <w:rFonts w:ascii="Arial" w:hAnsi="Arial" w:cs="Arial"/>
          <w:lang w:eastAsia="ja-JP"/>
        </w:rPr>
        <w:t>1.2)</w:t>
      </w:r>
      <w:r w:rsidRPr="00710355">
        <w:rPr>
          <w:rFonts w:ascii="Arial" w:hAnsi="Arial" w:cs="Arial"/>
          <w:lang w:eastAsia="ja-JP"/>
        </w:rPr>
        <w:tab/>
        <w:t xml:space="preserve"> AND a EU country VAT code applied on AR Transaction (the country code will be derived from the tax code of the invoice).</w:t>
      </w:r>
      <w:r>
        <w:rPr>
          <w:lang w:eastAsia="ja-JP"/>
        </w:rPr>
        <w:t xml:space="preserve"> </w:t>
      </w:r>
    </w:p>
    <w:p w14:paraId="26BE9EFB" w14:textId="77777777" w:rsidR="00D13E59" w:rsidRDefault="00D13E59" w:rsidP="00D13E59">
      <w:pPr>
        <w:pStyle w:val="ListParagraph"/>
        <w:ind w:left="1080"/>
        <w:rPr>
          <w:lang w:eastAsia="ja-JP"/>
        </w:rPr>
      </w:pPr>
    </w:p>
    <w:p w14:paraId="26BE9EFC" w14:textId="77777777" w:rsidR="00D13E59" w:rsidRPr="00710355" w:rsidRDefault="00D13E59" w:rsidP="00D13E59">
      <w:pPr>
        <w:pStyle w:val="ListParagraph"/>
        <w:ind w:left="1080"/>
        <w:rPr>
          <w:rFonts w:ascii="Arial" w:hAnsi="Arial" w:cs="Arial"/>
          <w:lang w:eastAsia="ja-JP"/>
        </w:rPr>
      </w:pPr>
      <w:r w:rsidRPr="00710355">
        <w:rPr>
          <w:rFonts w:ascii="Arial" w:hAnsi="Arial" w:cs="Arial"/>
          <w:lang w:eastAsia="ja-JP"/>
        </w:rPr>
        <w:t>A new function CF_VAT_US has been created in XXGILARCOMINV.rdf to validate the above conditions and determine whether the invoice is VAT complaint or not. Function also checks if respective country exists in 'EUROPEAN ECONOMIC COMMUNITY'.</w:t>
      </w:r>
    </w:p>
    <w:p w14:paraId="26BE9EFD" w14:textId="77777777" w:rsidR="00D13E59" w:rsidRDefault="00D13E59" w:rsidP="00D13E59">
      <w:pPr>
        <w:pStyle w:val="ListParagraph"/>
        <w:ind w:left="1080"/>
        <w:rPr>
          <w:rFonts w:cs="Arial"/>
          <w:lang w:eastAsia="ja-JP"/>
        </w:rPr>
      </w:pPr>
      <w:r w:rsidRPr="00710355">
        <w:rPr>
          <w:rFonts w:ascii="Arial" w:hAnsi="Arial" w:cs="Arial"/>
          <w:lang w:eastAsia="ja-JP"/>
        </w:rPr>
        <w:t>Below customizations will be enabled only when the newly created function CF_VAT_US validates true.</w:t>
      </w:r>
    </w:p>
    <w:p w14:paraId="26BE9EFE" w14:textId="3743F248" w:rsidR="00A43397" w:rsidRDefault="00D13E59" w:rsidP="00A43397">
      <w:pPr>
        <w:ind w:left="2160" w:hanging="720"/>
        <w:rPr>
          <w:lang w:eastAsia="ja-JP"/>
        </w:rPr>
      </w:pPr>
      <w:r>
        <w:rPr>
          <w:lang w:eastAsia="ja-JP"/>
        </w:rPr>
        <w:t>1.3)</w:t>
      </w:r>
      <w:r>
        <w:rPr>
          <w:lang w:eastAsia="ja-JP"/>
        </w:rPr>
        <w:tab/>
      </w:r>
      <w:r w:rsidRPr="00997CE6">
        <w:rPr>
          <w:lang w:eastAsia="ja-JP"/>
        </w:rPr>
        <w:t>Display VAT registration number for Legal Entities ‘Gilead Sciences, Inc.’ or ‘Bristol-Myers Squibb</w:t>
      </w:r>
      <w:r w:rsidR="00216987">
        <w:rPr>
          <w:lang w:eastAsia="ja-JP"/>
        </w:rPr>
        <w:t xml:space="preserve"> and </w:t>
      </w:r>
      <w:r w:rsidRPr="00997CE6">
        <w:rPr>
          <w:lang w:eastAsia="ja-JP"/>
        </w:rPr>
        <w:t>Gilead Sciences, LLC’</w:t>
      </w:r>
      <w:r w:rsidR="00A4552F">
        <w:rPr>
          <w:lang w:eastAsia="ja-JP"/>
        </w:rPr>
        <w:t xml:space="preserve"> </w:t>
      </w:r>
      <w:r w:rsidRPr="00997CE6">
        <w:rPr>
          <w:lang w:eastAsia="ja-JP"/>
        </w:rPr>
        <w:t>.</w:t>
      </w:r>
    </w:p>
    <w:p w14:paraId="26BE9EFF" w14:textId="77777777" w:rsidR="00D13E59" w:rsidRDefault="00D13E59" w:rsidP="00A43397">
      <w:pPr>
        <w:ind w:left="2160" w:hanging="720"/>
        <w:rPr>
          <w:lang w:eastAsia="ja-JP"/>
        </w:rPr>
      </w:pPr>
      <w:r>
        <w:rPr>
          <w:noProof/>
        </w:rPr>
        <w:drawing>
          <wp:inline distT="0" distB="0" distL="0" distR="0" wp14:anchorId="26BEA973" wp14:editId="26BEA974">
            <wp:extent cx="4829175" cy="264359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9559" cy="2649276"/>
                    </a:xfrm>
                    <a:prstGeom prst="rect">
                      <a:avLst/>
                    </a:prstGeom>
                    <a:noFill/>
                    <a:ln>
                      <a:noFill/>
                    </a:ln>
                  </pic:spPr>
                </pic:pic>
              </a:graphicData>
            </a:graphic>
          </wp:inline>
        </w:drawing>
      </w:r>
    </w:p>
    <w:p w14:paraId="26BE9F00" w14:textId="77777777" w:rsidR="00D13E59" w:rsidRDefault="00D13E59" w:rsidP="00D13E59">
      <w:pPr>
        <w:ind w:left="720" w:firstLine="720"/>
        <w:rPr>
          <w:lang w:eastAsia="ja-JP"/>
        </w:rPr>
      </w:pPr>
      <w:r>
        <w:rPr>
          <w:lang w:eastAsia="ja-JP"/>
        </w:rPr>
        <w:t>The value under HQ registration number will be picked up and displayed as VAT registration number, the existing hardcoded value will not be displayed in this case. A new formula column CF_VAT_REG_NUM has been added to derive the HQ registration number. The value in column “hq_estb_reg_number” will be picked up from the table zx_lines_v by passing customer_trx_id and trx_number as the parameters.</w:t>
      </w:r>
    </w:p>
    <w:p w14:paraId="26BE9F01" w14:textId="77777777" w:rsidR="00684165" w:rsidRDefault="00D13E59" w:rsidP="00D13E59">
      <w:pPr>
        <w:ind w:left="720" w:firstLine="720"/>
        <w:rPr>
          <w:lang w:eastAsia="ja-JP"/>
        </w:rPr>
      </w:pPr>
      <w:r>
        <w:rPr>
          <w:noProof/>
        </w:rPr>
        <w:lastRenderedPageBreak/>
        <w:drawing>
          <wp:inline distT="0" distB="0" distL="0" distR="0" wp14:anchorId="26BEA975" wp14:editId="26BEA976">
            <wp:extent cx="4819650" cy="110126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17515" cy="1100773"/>
                    </a:xfrm>
                    <a:prstGeom prst="rect">
                      <a:avLst/>
                    </a:prstGeom>
                  </pic:spPr>
                </pic:pic>
              </a:graphicData>
            </a:graphic>
          </wp:inline>
        </w:drawing>
      </w:r>
    </w:p>
    <w:p w14:paraId="26BE9F02" w14:textId="77777777" w:rsidR="00684165" w:rsidRDefault="00684165" w:rsidP="00D13E59">
      <w:pPr>
        <w:ind w:left="720" w:firstLine="720"/>
        <w:rPr>
          <w:lang w:eastAsia="ja-JP"/>
        </w:rPr>
      </w:pPr>
    </w:p>
    <w:p w14:paraId="26BE9F03" w14:textId="77777777" w:rsidR="00D13E59" w:rsidRDefault="00D13E59" w:rsidP="00D13E59">
      <w:pPr>
        <w:ind w:left="720" w:firstLine="720"/>
        <w:rPr>
          <w:lang w:eastAsia="ja-JP"/>
        </w:rPr>
      </w:pPr>
      <w:r>
        <w:rPr>
          <w:lang w:eastAsia="ja-JP"/>
        </w:rPr>
        <w:t xml:space="preserve">1.4) </w:t>
      </w:r>
      <w:r w:rsidRPr="006F1BAF">
        <w:rPr>
          <w:lang w:eastAsia="ja-JP"/>
        </w:rPr>
        <w:t xml:space="preserve">New logic will be introduced to derive tax registration number of trading partner (value of fields BILL_TO_TAX and SHIP_TO_TAX respectively). These values will be derived from customer setup ‘Tax Profile’ tab based on ship to country. </w:t>
      </w:r>
    </w:p>
    <w:p w14:paraId="26BE9F04" w14:textId="77777777" w:rsidR="00D13E59" w:rsidRDefault="00D13E59" w:rsidP="00D13E59">
      <w:pPr>
        <w:ind w:left="720" w:firstLine="720"/>
        <w:rPr>
          <w:lang w:eastAsia="ja-JP"/>
        </w:rPr>
      </w:pPr>
      <w:r>
        <w:rPr>
          <w:noProof/>
        </w:rPr>
        <w:drawing>
          <wp:inline distT="0" distB="0" distL="0" distR="0" wp14:anchorId="26BEA977" wp14:editId="26BEA978">
            <wp:extent cx="4843732" cy="3228975"/>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tretch>
                      <a:fillRect/>
                    </a:stretch>
                  </pic:blipFill>
                  <pic:spPr>
                    <a:xfrm>
                      <a:off x="0" y="0"/>
                      <a:ext cx="4842003" cy="3227823"/>
                    </a:xfrm>
                    <a:prstGeom prst="rect">
                      <a:avLst/>
                    </a:prstGeom>
                  </pic:spPr>
                </pic:pic>
              </a:graphicData>
            </a:graphic>
          </wp:inline>
        </w:drawing>
      </w:r>
    </w:p>
    <w:p w14:paraId="26BE9F05" w14:textId="77777777" w:rsidR="00D13E59" w:rsidRDefault="00D13E59" w:rsidP="00D13E59">
      <w:pPr>
        <w:ind w:left="720" w:firstLine="720"/>
        <w:rPr>
          <w:lang w:eastAsia="ja-JP"/>
        </w:rPr>
      </w:pPr>
      <w:r w:rsidRPr="006F1BAF">
        <w:rPr>
          <w:lang w:eastAsia="ja-JP"/>
        </w:rPr>
        <w:t>The registration number will be derived by passing the customer information (party id) and corresponding regime code. The country code and ship to customer details will be passed to profile tables to derive the registration number.</w:t>
      </w:r>
    </w:p>
    <w:p w14:paraId="26BE9F06" w14:textId="77777777" w:rsidR="00D13E59" w:rsidRDefault="00D13E59" w:rsidP="00D13E59">
      <w:pPr>
        <w:ind w:left="720" w:firstLine="720"/>
        <w:rPr>
          <w:lang w:eastAsia="ja-JP"/>
        </w:rPr>
      </w:pPr>
    </w:p>
    <w:p w14:paraId="26BE9F07" w14:textId="77777777" w:rsidR="00D13E59" w:rsidRDefault="00D13E59" w:rsidP="00D13E59">
      <w:pPr>
        <w:ind w:left="720" w:firstLine="720"/>
        <w:rPr>
          <w:lang w:eastAsia="ja-JP"/>
        </w:rPr>
      </w:pPr>
      <w:r>
        <w:rPr>
          <w:lang w:eastAsia="ja-JP"/>
        </w:rPr>
        <w:t xml:space="preserve">1.4) </w:t>
      </w:r>
      <w:r>
        <w:rPr>
          <w:lang w:eastAsia="ja-JP"/>
        </w:rPr>
        <w:tab/>
      </w:r>
      <w:r w:rsidRPr="006F1BAF">
        <w:rPr>
          <w:lang w:eastAsia="ja-JP"/>
        </w:rPr>
        <w:t>Field TAXABLE_AMT (prompt ‘Ex Vat’) &amp; D_INV_TAX_AMT (prompt ‘Vat Amount’), will be added similar to that of Ireland template.XML tags D_INV_ITEM_AMOUNT &amp; D_INV_TAX_AMOUNT used in Ireland template will be mapped to these newly added fields.</w:t>
      </w:r>
    </w:p>
    <w:p w14:paraId="26BE9F08" w14:textId="77777777" w:rsidR="00D13E59" w:rsidRDefault="00D13E59" w:rsidP="00D13E59">
      <w:pPr>
        <w:ind w:left="720" w:firstLine="720"/>
        <w:rPr>
          <w:lang w:eastAsia="ja-JP"/>
        </w:rPr>
      </w:pPr>
      <w:r>
        <w:rPr>
          <w:noProof/>
        </w:rPr>
        <w:drawing>
          <wp:inline distT="0" distB="0" distL="0" distR="0" wp14:anchorId="26BEA979" wp14:editId="26BEA97A">
            <wp:extent cx="4972050" cy="155933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69847" cy="1558644"/>
                    </a:xfrm>
                    <a:prstGeom prst="rect">
                      <a:avLst/>
                    </a:prstGeom>
                  </pic:spPr>
                </pic:pic>
              </a:graphicData>
            </a:graphic>
          </wp:inline>
        </w:drawing>
      </w:r>
    </w:p>
    <w:p w14:paraId="26BE9F09" w14:textId="77777777" w:rsidR="00D13E59" w:rsidRDefault="00D13E59" w:rsidP="00D13E59">
      <w:pPr>
        <w:ind w:left="720" w:firstLine="720"/>
        <w:rPr>
          <w:lang w:eastAsia="ja-JP"/>
        </w:rPr>
      </w:pPr>
      <w:r>
        <w:rPr>
          <w:lang w:eastAsia="ja-JP"/>
        </w:rPr>
        <w:lastRenderedPageBreak/>
        <w:t>1.5) The Legal Message associated with the AR transaction line will be printed on US invoice print, this is a existing functionality for Ireland invoice print and same logic will be used for US invoice print.Field “REPORTING_CODE_NAME” from the existing .rdf (used in Ireland template) will be mapped to this newly added field.</w:t>
      </w:r>
    </w:p>
    <w:p w14:paraId="26BE9F0A" w14:textId="77777777" w:rsidR="00D13E59" w:rsidRDefault="00D13E59" w:rsidP="00D13E59">
      <w:pPr>
        <w:ind w:left="720" w:firstLine="720"/>
        <w:rPr>
          <w:lang w:eastAsia="ja-JP"/>
        </w:rPr>
      </w:pPr>
      <w:r>
        <w:rPr>
          <w:lang w:eastAsia="ja-JP"/>
        </w:rPr>
        <w:t xml:space="preserve">In RTF template USA.rtf legal message will be displayed just above ‘Order Comments’ field (see below screenshot). </w:t>
      </w:r>
    </w:p>
    <w:p w14:paraId="26BE9F0B" w14:textId="77777777" w:rsidR="00D13E59" w:rsidRDefault="00D13E59" w:rsidP="00D13E59">
      <w:pPr>
        <w:ind w:left="720" w:firstLine="720"/>
        <w:rPr>
          <w:lang w:eastAsia="ja-JP"/>
        </w:rPr>
      </w:pPr>
      <w:r>
        <w:rPr>
          <w:noProof/>
        </w:rPr>
        <w:drawing>
          <wp:inline distT="0" distB="0" distL="0" distR="0" wp14:anchorId="26BEA97B" wp14:editId="26BEA97C">
            <wp:extent cx="5000625" cy="1647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8410" cy="1647095"/>
                    </a:xfrm>
                    <a:prstGeom prst="rect">
                      <a:avLst/>
                    </a:prstGeom>
                  </pic:spPr>
                </pic:pic>
              </a:graphicData>
            </a:graphic>
          </wp:inline>
        </w:drawing>
      </w:r>
    </w:p>
    <w:p w14:paraId="26BE9F0C" w14:textId="77777777" w:rsidR="00D13E59" w:rsidRDefault="00D13E59" w:rsidP="00D13E59">
      <w:pPr>
        <w:ind w:left="720" w:firstLine="720"/>
        <w:rPr>
          <w:lang w:eastAsia="ja-JP"/>
        </w:rPr>
      </w:pPr>
      <w:r>
        <w:rPr>
          <w:lang w:eastAsia="ja-JP"/>
        </w:rPr>
        <w:t xml:space="preserve">1.6) </w:t>
      </w:r>
      <w:r w:rsidRPr="00441F03">
        <w:rPr>
          <w:lang w:eastAsia="ja-JP"/>
        </w:rPr>
        <w:t>Enhance US Invoice print to display Ship from address. Enhance the USA.rtf file to create new fields for ship from address as shown below.</w:t>
      </w:r>
      <w:r>
        <w:rPr>
          <w:lang w:eastAsia="ja-JP"/>
        </w:rPr>
        <w:t xml:space="preserve"> Ship from information will be obtained from the shipping warehouse information (Column “INTERFACE_HEADER_ATTRIBUTE3” in ra_customer_trx_all). The location code, address information will be derived from hz_locations_all by passing inventory organization details, a place holder column CP_SHIP_FRM_CODE holds the address details.</w:t>
      </w:r>
    </w:p>
    <w:p w14:paraId="26BE9F0D" w14:textId="77777777" w:rsidR="00D13E59" w:rsidRDefault="00D13E59" w:rsidP="00D13E59">
      <w:pPr>
        <w:rPr>
          <w:lang w:eastAsia="ja-JP"/>
        </w:rPr>
      </w:pPr>
      <w:r>
        <w:rPr>
          <w:noProof/>
        </w:rPr>
        <w:drawing>
          <wp:inline distT="0" distB="0" distL="0" distR="0" wp14:anchorId="26BEA97D" wp14:editId="26BEA97E">
            <wp:extent cx="5731510" cy="22231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23135"/>
                    </a:xfrm>
                    <a:prstGeom prst="rect">
                      <a:avLst/>
                    </a:prstGeom>
                  </pic:spPr>
                </pic:pic>
              </a:graphicData>
            </a:graphic>
          </wp:inline>
        </w:drawing>
      </w:r>
    </w:p>
    <w:p w14:paraId="26BE9F0E" w14:textId="77777777" w:rsidR="00D13E59" w:rsidRDefault="00D13E59" w:rsidP="00D13E59">
      <w:pPr>
        <w:rPr>
          <w:lang w:eastAsia="ja-JP"/>
        </w:rPr>
      </w:pPr>
      <w:r w:rsidRPr="00783C35">
        <w:rPr>
          <w:lang w:eastAsia="ja-JP"/>
        </w:rPr>
        <w:t>The ship from details will be displayed only if the newly added formula column CF_VAT_ADD_US validates to true (This formula column validates the OU and order type)</w:t>
      </w:r>
    </w:p>
    <w:p w14:paraId="26BE9F0F" w14:textId="77777777" w:rsidR="00D13E59" w:rsidRDefault="00D13E59" w:rsidP="00D13E59">
      <w:pPr>
        <w:rPr>
          <w:lang w:eastAsia="ja-JP"/>
        </w:rPr>
      </w:pPr>
      <w:r>
        <w:rPr>
          <w:lang w:eastAsia="ja-JP"/>
        </w:rPr>
        <w:t xml:space="preserve">1.7) </w:t>
      </w:r>
      <w:r w:rsidRPr="00783C35">
        <w:rPr>
          <w:lang w:eastAsia="ja-JP"/>
        </w:rPr>
        <w:t>A new formula column VAT_EUR_AMT has been added to derive the euro amount of the transaction. Exchange rates are derived from gl_daily_rates for the corresponding invoice date.</w:t>
      </w:r>
    </w:p>
    <w:p w14:paraId="26BE9F10" w14:textId="77777777" w:rsidR="00D13E59" w:rsidRDefault="00D13E59" w:rsidP="00D13E59">
      <w:pPr>
        <w:rPr>
          <w:lang w:eastAsia="ja-JP"/>
        </w:rPr>
      </w:pPr>
      <w:r>
        <w:rPr>
          <w:noProof/>
        </w:rPr>
        <w:drawing>
          <wp:inline distT="0" distB="0" distL="0" distR="0" wp14:anchorId="26BEA97F" wp14:editId="26BEA980">
            <wp:extent cx="5731510" cy="10883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088390"/>
                    </a:xfrm>
                    <a:prstGeom prst="rect">
                      <a:avLst/>
                    </a:prstGeom>
                  </pic:spPr>
                </pic:pic>
              </a:graphicData>
            </a:graphic>
          </wp:inline>
        </w:drawing>
      </w:r>
    </w:p>
    <w:p w14:paraId="26BE9F11" w14:textId="77777777" w:rsidR="00D13E59" w:rsidRDefault="00D13E59" w:rsidP="00D13E59">
      <w:pPr>
        <w:rPr>
          <w:lang w:eastAsia="ja-JP"/>
        </w:rPr>
      </w:pPr>
      <w:r>
        <w:rPr>
          <w:lang w:eastAsia="ja-JP"/>
        </w:rPr>
        <w:t xml:space="preserve">1.8) </w:t>
      </w:r>
      <w:r w:rsidRPr="00783C35">
        <w:rPr>
          <w:lang w:eastAsia="ja-JP"/>
        </w:rPr>
        <w:t>PCC Transactions details are displayed in the invoice print just below the order comments as shown below.</w:t>
      </w:r>
      <w:r>
        <w:rPr>
          <w:lang w:eastAsia="ja-JP"/>
        </w:rPr>
        <w:t xml:space="preserve"> </w:t>
      </w:r>
      <w:r w:rsidRPr="00783C35">
        <w:rPr>
          <w:lang w:eastAsia="ja-JP"/>
        </w:rPr>
        <w:t xml:space="preserve">PCC number is derived from attribute13 of AR invoice lines table.Customer_trx_id and org_id are </w:t>
      </w:r>
      <w:r w:rsidRPr="00783C35">
        <w:rPr>
          <w:lang w:eastAsia="ja-JP"/>
        </w:rPr>
        <w:lastRenderedPageBreak/>
        <w:t>passed to the lines table to retrieve the PCC number A new group q_g_line_number1 has been added to derive the below details.</w:t>
      </w:r>
    </w:p>
    <w:p w14:paraId="26BE9F12" w14:textId="77777777" w:rsidR="00D13E59" w:rsidRDefault="00D13E59" w:rsidP="00D13E59">
      <w:pPr>
        <w:rPr>
          <w:lang w:eastAsia="ja-JP"/>
        </w:rPr>
      </w:pPr>
      <w:r>
        <w:rPr>
          <w:noProof/>
        </w:rPr>
        <w:drawing>
          <wp:inline distT="0" distB="0" distL="0" distR="0" wp14:anchorId="26BEA981" wp14:editId="26BEA982">
            <wp:extent cx="5731510" cy="14097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409700"/>
                    </a:xfrm>
                    <a:prstGeom prst="rect">
                      <a:avLst/>
                    </a:prstGeom>
                  </pic:spPr>
                </pic:pic>
              </a:graphicData>
            </a:graphic>
          </wp:inline>
        </w:drawing>
      </w:r>
    </w:p>
    <w:p w14:paraId="26BE9F13" w14:textId="77777777" w:rsidR="00D13E59" w:rsidRDefault="00D13E59" w:rsidP="00D13E59">
      <w:pPr>
        <w:rPr>
          <w:lang w:eastAsia="ja-JP"/>
        </w:rPr>
      </w:pPr>
    </w:p>
    <w:p w14:paraId="26BE9F14" w14:textId="77777777" w:rsidR="00D13E59" w:rsidRDefault="00D13E59" w:rsidP="00D13E59">
      <w:pPr>
        <w:rPr>
          <w:lang w:eastAsia="ja-JP"/>
        </w:rPr>
      </w:pPr>
      <w:r>
        <w:rPr>
          <w:lang w:eastAsia="ja-JP"/>
        </w:rPr>
        <w:t xml:space="preserve">2) </w:t>
      </w:r>
      <w:r w:rsidRPr="00783C35">
        <w:rPr>
          <w:lang w:eastAsia="ja-JP"/>
        </w:rPr>
        <w:t>Enhancement of Invoice print w.r.t to Ireland intercompany Invoice print.</w:t>
      </w:r>
    </w:p>
    <w:p w14:paraId="26BE9F15" w14:textId="77777777" w:rsidR="00D13E59" w:rsidRDefault="00D13E59" w:rsidP="00D13E59">
      <w:pPr>
        <w:rPr>
          <w:lang w:eastAsia="ja-JP"/>
        </w:rPr>
      </w:pPr>
      <w:r>
        <w:rPr>
          <w:lang w:eastAsia="ja-JP"/>
        </w:rPr>
        <w:t>Concurrent program ‘GIL Print Commercial Invoices-Standard (Print)’ will display new VAT related fields when ALL below conditions are true. The newly created function CF_VAT_IE will be used to validate the transaction.</w:t>
      </w:r>
    </w:p>
    <w:p w14:paraId="26BE9F16" w14:textId="77777777" w:rsidR="00D13E59" w:rsidRDefault="00D13E59" w:rsidP="00D13E59">
      <w:pPr>
        <w:rPr>
          <w:lang w:eastAsia="ja-JP"/>
        </w:rPr>
      </w:pPr>
      <w:r>
        <w:rPr>
          <w:lang w:eastAsia="ja-JP"/>
        </w:rPr>
        <w:t>ISO Logic</w:t>
      </w:r>
    </w:p>
    <w:p w14:paraId="26BE9F17" w14:textId="77777777" w:rsidR="00D13E59" w:rsidRDefault="00D13E59" w:rsidP="00D13E59">
      <w:pPr>
        <w:ind w:firstLine="720"/>
        <w:rPr>
          <w:lang w:eastAsia="ja-JP"/>
        </w:rPr>
      </w:pPr>
      <w:r>
        <w:rPr>
          <w:lang w:eastAsia="ja-JP"/>
        </w:rPr>
        <w:t xml:space="preserve">1) Operating unit is ‘IE-OU-01' or'IE-OU-02’. </w:t>
      </w:r>
    </w:p>
    <w:p w14:paraId="26BE9F18" w14:textId="77777777" w:rsidR="00D13E59" w:rsidRDefault="00D13E59" w:rsidP="00D13E59">
      <w:pPr>
        <w:ind w:firstLine="720"/>
        <w:rPr>
          <w:lang w:eastAsia="ja-JP"/>
        </w:rPr>
      </w:pPr>
      <w:r>
        <w:rPr>
          <w:lang w:eastAsia="ja-JP"/>
        </w:rPr>
        <w:t>Existing formula column “RP_ORG_NAME” will be used to determine the OU name.</w:t>
      </w:r>
    </w:p>
    <w:p w14:paraId="26BE9F19" w14:textId="77777777" w:rsidR="00D13E59" w:rsidRDefault="00D13E59" w:rsidP="00D13E59">
      <w:pPr>
        <w:ind w:firstLine="720"/>
        <w:rPr>
          <w:lang w:eastAsia="ja-JP"/>
        </w:rPr>
      </w:pPr>
      <w:r>
        <w:rPr>
          <w:lang w:eastAsia="ja-JP"/>
        </w:rPr>
        <w:t>2) If it is an INTERCOMPANY transaction.</w:t>
      </w:r>
    </w:p>
    <w:p w14:paraId="26BE9F1A" w14:textId="77777777" w:rsidR="00D13E59" w:rsidRDefault="00D13E59" w:rsidP="00D13E59">
      <w:pPr>
        <w:ind w:firstLine="720"/>
        <w:rPr>
          <w:lang w:eastAsia="ja-JP"/>
        </w:rPr>
      </w:pPr>
      <w:r>
        <w:rPr>
          <w:lang w:eastAsia="ja-JP"/>
        </w:rPr>
        <w:t>3) If the order is an internal sales order i.e. order_id =10.</w:t>
      </w:r>
    </w:p>
    <w:p w14:paraId="26BE9F1B" w14:textId="77777777" w:rsidR="00D13E59" w:rsidRDefault="00D13E59" w:rsidP="00D13E59">
      <w:pPr>
        <w:ind w:firstLine="720"/>
        <w:rPr>
          <w:lang w:eastAsia="ja-JP"/>
        </w:rPr>
      </w:pPr>
      <w:r>
        <w:rPr>
          <w:lang w:eastAsia="ja-JP"/>
        </w:rPr>
        <w:t>4) AND a EU country VAT code applied on AR Transaction</w:t>
      </w:r>
    </w:p>
    <w:p w14:paraId="26BE9F1C" w14:textId="77777777" w:rsidR="00D13E59" w:rsidRDefault="00D13E59" w:rsidP="00D13E59">
      <w:pPr>
        <w:rPr>
          <w:lang w:eastAsia="ja-JP"/>
        </w:rPr>
      </w:pPr>
      <w:r>
        <w:rPr>
          <w:lang w:eastAsia="ja-JP"/>
        </w:rPr>
        <w:t>OR</w:t>
      </w:r>
    </w:p>
    <w:p w14:paraId="26BE9F1D" w14:textId="77777777" w:rsidR="00D13E59" w:rsidRDefault="00D13E59" w:rsidP="00D13E59">
      <w:pPr>
        <w:rPr>
          <w:lang w:eastAsia="ja-JP"/>
        </w:rPr>
      </w:pPr>
      <w:r>
        <w:rPr>
          <w:lang w:eastAsia="ja-JP"/>
        </w:rPr>
        <w:t>ESO with ORDER TYPE %API%</w:t>
      </w:r>
    </w:p>
    <w:p w14:paraId="26BE9F1E" w14:textId="77777777" w:rsidR="00D13E59" w:rsidRDefault="00D13E59" w:rsidP="00D13E59">
      <w:pPr>
        <w:ind w:left="1440" w:hanging="720"/>
        <w:rPr>
          <w:lang w:eastAsia="ja-JP"/>
        </w:rPr>
      </w:pPr>
      <w:r>
        <w:rPr>
          <w:lang w:eastAsia="ja-JP"/>
        </w:rPr>
        <w:t>1) Check the order type , this will exist in our custom lookup - XXGIL_ORD_TYPE_NEW_AR_DOC_SEQ</w:t>
      </w:r>
    </w:p>
    <w:p w14:paraId="26BE9F1F" w14:textId="77777777" w:rsidR="00D13E59" w:rsidRDefault="00D13E59" w:rsidP="00D13E59">
      <w:pPr>
        <w:rPr>
          <w:lang w:eastAsia="ja-JP"/>
        </w:rPr>
      </w:pPr>
      <w:r>
        <w:rPr>
          <w:lang w:eastAsia="ja-JP"/>
        </w:rPr>
        <w:t>OR</w:t>
      </w:r>
    </w:p>
    <w:p w14:paraId="26BE9F20" w14:textId="77777777" w:rsidR="00D13E59" w:rsidRDefault="00D13E59" w:rsidP="00D13E59">
      <w:pPr>
        <w:rPr>
          <w:lang w:eastAsia="ja-JP"/>
        </w:rPr>
      </w:pPr>
      <w:r>
        <w:rPr>
          <w:lang w:eastAsia="ja-JP"/>
        </w:rPr>
        <w:t xml:space="preserve">   MANUAL AR TRANSACTIONS</w:t>
      </w:r>
    </w:p>
    <w:p w14:paraId="26BE9F21" w14:textId="77777777" w:rsidR="00D13E59" w:rsidRDefault="00D13E59" w:rsidP="00D13E59">
      <w:pPr>
        <w:ind w:firstLine="720"/>
        <w:rPr>
          <w:lang w:eastAsia="ja-JP"/>
        </w:rPr>
      </w:pPr>
      <w:r>
        <w:rPr>
          <w:lang w:eastAsia="ja-JP"/>
        </w:rPr>
        <w:t>1) Operating unit is ‘IE-OU-01' or'IE-OU-02’</w:t>
      </w:r>
    </w:p>
    <w:p w14:paraId="26BE9F22" w14:textId="77777777" w:rsidR="00D13E59" w:rsidRDefault="00D13E59" w:rsidP="00D13E59">
      <w:pPr>
        <w:ind w:firstLine="720"/>
        <w:rPr>
          <w:lang w:eastAsia="ja-JP"/>
        </w:rPr>
      </w:pPr>
      <w:r>
        <w:rPr>
          <w:lang w:eastAsia="ja-JP"/>
        </w:rPr>
        <w:t>2) AND AR Transaction Source is ‘MANUAL-OTHER’</w:t>
      </w:r>
    </w:p>
    <w:p w14:paraId="26BE9F23" w14:textId="77777777" w:rsidR="00D13E59" w:rsidRDefault="00D13E59" w:rsidP="00D13E59">
      <w:pPr>
        <w:ind w:firstLine="720"/>
        <w:rPr>
          <w:lang w:eastAsia="ja-JP"/>
        </w:rPr>
      </w:pPr>
      <w:r>
        <w:rPr>
          <w:lang w:eastAsia="ja-JP"/>
        </w:rPr>
        <w:t>3) AND an EU country VAT code applied on AR Transaction.</w:t>
      </w:r>
    </w:p>
    <w:p w14:paraId="26BE9F24" w14:textId="77777777" w:rsidR="00D13E59" w:rsidRDefault="00D13E59" w:rsidP="00D13E59">
      <w:pPr>
        <w:ind w:firstLine="720"/>
        <w:rPr>
          <w:lang w:eastAsia="ja-JP"/>
        </w:rPr>
      </w:pPr>
      <w:r>
        <w:rPr>
          <w:lang w:eastAsia="ja-JP"/>
        </w:rPr>
        <w:t>4) AND Bill to Customer Account type will be ‘Internal’</w:t>
      </w:r>
    </w:p>
    <w:p w14:paraId="26BE9F25" w14:textId="77777777" w:rsidR="00D13E59" w:rsidRDefault="00D13E59" w:rsidP="00D13E59">
      <w:pPr>
        <w:rPr>
          <w:lang w:eastAsia="ja-JP"/>
        </w:rPr>
      </w:pPr>
      <w:r>
        <w:rPr>
          <w:lang w:eastAsia="ja-JP"/>
        </w:rPr>
        <w:t xml:space="preserve">2.1) </w:t>
      </w:r>
      <w:r w:rsidRPr="00783C35">
        <w:rPr>
          <w:lang w:eastAsia="ja-JP"/>
        </w:rPr>
        <w:t>Display VAT registration number for Legal Entities ‘Gilead Sciences Ireland UC’ or ‘Tri-Supply Limited’ respectively depending upon operating unit where account receivables transaction exists. The logic developed from US template will be used for Ireland too.</w:t>
      </w:r>
    </w:p>
    <w:p w14:paraId="26BE9F26" w14:textId="77777777" w:rsidR="00D13E59" w:rsidRDefault="00D13E59" w:rsidP="00D13E59">
      <w:pPr>
        <w:rPr>
          <w:lang w:eastAsia="ja-JP"/>
        </w:rPr>
      </w:pPr>
    </w:p>
    <w:p w14:paraId="26BE9F27" w14:textId="77777777" w:rsidR="00D13E59" w:rsidRDefault="00D13E59" w:rsidP="00D13E59">
      <w:pPr>
        <w:rPr>
          <w:lang w:eastAsia="ja-JP"/>
        </w:rPr>
      </w:pPr>
    </w:p>
    <w:p w14:paraId="26BE9F28" w14:textId="77777777" w:rsidR="00D13E59" w:rsidRDefault="00D13E59" w:rsidP="00D13E59">
      <w:pPr>
        <w:rPr>
          <w:lang w:eastAsia="ja-JP"/>
        </w:rPr>
      </w:pPr>
      <w:r>
        <w:rPr>
          <w:noProof/>
        </w:rPr>
        <w:lastRenderedPageBreak/>
        <w:drawing>
          <wp:inline distT="0" distB="0" distL="0" distR="0" wp14:anchorId="26BEA983" wp14:editId="26BEA984">
            <wp:extent cx="5725160" cy="3212465"/>
            <wp:effectExtent l="0" t="0" r="889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160" cy="3212465"/>
                    </a:xfrm>
                    <a:prstGeom prst="rect">
                      <a:avLst/>
                    </a:prstGeom>
                    <a:noFill/>
                    <a:ln>
                      <a:noFill/>
                    </a:ln>
                  </pic:spPr>
                </pic:pic>
              </a:graphicData>
            </a:graphic>
          </wp:inline>
        </w:drawing>
      </w:r>
    </w:p>
    <w:p w14:paraId="26BE9F29" w14:textId="77777777" w:rsidR="00D13E59" w:rsidRDefault="00D13E59" w:rsidP="00D13E59">
      <w:pPr>
        <w:rPr>
          <w:lang w:eastAsia="ja-JP"/>
        </w:rPr>
      </w:pPr>
      <w:r>
        <w:rPr>
          <w:lang w:eastAsia="ja-JP"/>
        </w:rPr>
        <w:t xml:space="preserve">2.2) </w:t>
      </w:r>
      <w:r w:rsidRPr="00783C35">
        <w:rPr>
          <w:lang w:eastAsia="ja-JP"/>
        </w:rPr>
        <w:t>New logic will be introduced to derive tax registration number of trading partner (value of fields BILL_TO_TAX and SHIP_TO_TAX respectively). Ex: If ‘Ship to’ country is ‘IE’ then registration number for ‘Gilead Sciences Ireland UC’ will be ‘IE8259755V’.</w:t>
      </w:r>
      <w:r>
        <w:rPr>
          <w:lang w:eastAsia="ja-JP"/>
        </w:rPr>
        <w:tab/>
      </w:r>
    </w:p>
    <w:p w14:paraId="26BE9F2A" w14:textId="77777777" w:rsidR="00D13E59" w:rsidRDefault="00D13E59" w:rsidP="00D13E59">
      <w:pPr>
        <w:rPr>
          <w:lang w:eastAsia="ja-JP"/>
        </w:rPr>
      </w:pPr>
      <w:r>
        <w:rPr>
          <w:noProof/>
        </w:rPr>
        <w:drawing>
          <wp:inline distT="0" distB="0" distL="0" distR="0" wp14:anchorId="26BEA985" wp14:editId="26BEA986">
            <wp:extent cx="4057650" cy="3367588"/>
            <wp:effectExtent l="0" t="0" r="0" b="444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4055853" cy="3366096"/>
                    </a:xfrm>
                    <a:prstGeom prst="rect">
                      <a:avLst/>
                    </a:prstGeom>
                  </pic:spPr>
                </pic:pic>
              </a:graphicData>
            </a:graphic>
          </wp:inline>
        </w:drawing>
      </w:r>
    </w:p>
    <w:p w14:paraId="26BE9F2B" w14:textId="77777777" w:rsidR="00D13E59" w:rsidRDefault="00D13E59" w:rsidP="00D13E59">
      <w:pPr>
        <w:rPr>
          <w:lang w:eastAsia="ja-JP"/>
        </w:rPr>
      </w:pPr>
      <w:r>
        <w:rPr>
          <w:lang w:eastAsia="ja-JP"/>
        </w:rPr>
        <w:t xml:space="preserve">2.3) </w:t>
      </w:r>
      <w:r w:rsidRPr="00AE03BE">
        <w:rPr>
          <w:lang w:eastAsia="ja-JP"/>
        </w:rPr>
        <w:t>Enhance Ireland Invoice print to display Ship from address. Ship from address will be the physical location of inventory organization where materials are shipped from.  Enhance the Ireland.rtf file to create new fields for ship from address.The address details will be displayed only when the newly added formula column CF_VAT_ADD_IE validates true.</w:t>
      </w:r>
    </w:p>
    <w:p w14:paraId="26BE9F2C" w14:textId="77777777" w:rsidR="00D13E59" w:rsidRDefault="00D13E59" w:rsidP="00D13E59">
      <w:pPr>
        <w:rPr>
          <w:lang w:eastAsia="ja-JP"/>
        </w:rPr>
      </w:pPr>
      <w:r>
        <w:rPr>
          <w:noProof/>
        </w:rPr>
        <w:lastRenderedPageBreak/>
        <w:drawing>
          <wp:inline distT="0" distB="0" distL="0" distR="0" wp14:anchorId="26BEA987" wp14:editId="26BEA988">
            <wp:extent cx="5381625" cy="1916899"/>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79241" cy="1916050"/>
                    </a:xfrm>
                    <a:prstGeom prst="rect">
                      <a:avLst/>
                    </a:prstGeom>
                  </pic:spPr>
                </pic:pic>
              </a:graphicData>
            </a:graphic>
          </wp:inline>
        </w:drawing>
      </w:r>
    </w:p>
    <w:p w14:paraId="26BE9F2D" w14:textId="77777777" w:rsidR="00D13E59" w:rsidRDefault="00D13E59" w:rsidP="00D13E59">
      <w:pPr>
        <w:rPr>
          <w:lang w:eastAsia="ja-JP"/>
        </w:rPr>
      </w:pPr>
      <w:r>
        <w:rPr>
          <w:lang w:eastAsia="ja-JP"/>
        </w:rPr>
        <w:t xml:space="preserve">2.4) </w:t>
      </w:r>
      <w:r w:rsidRPr="007E7029">
        <w:rPr>
          <w:lang w:eastAsia="ja-JP"/>
        </w:rPr>
        <w:t>PCC Transactions details are displayed in the invoice print just below the order comments as shown below.</w:t>
      </w:r>
      <w:r>
        <w:rPr>
          <w:lang w:eastAsia="ja-JP"/>
        </w:rPr>
        <w:t xml:space="preserve"> </w:t>
      </w:r>
      <w:r w:rsidRPr="007E7029">
        <w:rPr>
          <w:lang w:eastAsia="ja-JP"/>
        </w:rPr>
        <w:t>Same logic will be used as explained above in US template customization.</w:t>
      </w:r>
    </w:p>
    <w:p w14:paraId="26BE9F2E" w14:textId="77777777" w:rsidR="00D13E59" w:rsidRDefault="00D13E59" w:rsidP="00D13E59">
      <w:pPr>
        <w:rPr>
          <w:lang w:eastAsia="ja-JP"/>
        </w:rPr>
      </w:pPr>
      <w:r>
        <w:rPr>
          <w:lang w:eastAsia="ja-JP"/>
        </w:rPr>
        <w:t xml:space="preserve">2.5) </w:t>
      </w:r>
      <w:r w:rsidRPr="00480046">
        <w:rPr>
          <w:lang w:eastAsia="ja-JP"/>
        </w:rPr>
        <w:t>The field country of origin will be hidden if it is a VAT complaint invoice.</w:t>
      </w:r>
    </w:p>
    <w:p w14:paraId="26BE9F2F" w14:textId="77777777" w:rsidR="00D13E59" w:rsidRDefault="00D13E59" w:rsidP="00D13E59">
      <w:pPr>
        <w:rPr>
          <w:lang w:eastAsia="ja-JP"/>
        </w:rPr>
      </w:pPr>
      <w:r>
        <w:rPr>
          <w:noProof/>
        </w:rPr>
        <w:drawing>
          <wp:inline distT="0" distB="0" distL="0" distR="0" wp14:anchorId="26BEA989" wp14:editId="26BEA98A">
            <wp:extent cx="5731510" cy="9194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919480"/>
                    </a:xfrm>
                    <a:prstGeom prst="rect">
                      <a:avLst/>
                    </a:prstGeom>
                  </pic:spPr>
                </pic:pic>
              </a:graphicData>
            </a:graphic>
          </wp:inline>
        </w:drawing>
      </w:r>
    </w:p>
    <w:p w14:paraId="26BE9F30" w14:textId="77777777" w:rsidR="00D13E59" w:rsidRDefault="00D13E59" w:rsidP="00D13E59">
      <w:pPr>
        <w:rPr>
          <w:lang w:eastAsia="ja-JP"/>
        </w:rPr>
      </w:pPr>
      <w:r>
        <w:rPr>
          <w:lang w:eastAsia="ja-JP"/>
        </w:rPr>
        <w:t xml:space="preserve">3) </w:t>
      </w:r>
      <w:r w:rsidRPr="00360380">
        <w:rPr>
          <w:lang w:eastAsia="ja-JP"/>
        </w:rPr>
        <w:t>Generic enhancement of ‘GIL Print Commercial Invoices-Standard (Print)’ for intercompany Invoice print.</w:t>
      </w:r>
    </w:p>
    <w:p w14:paraId="26BE9F31" w14:textId="77777777" w:rsidR="00D13E59" w:rsidRDefault="00D13E59" w:rsidP="00D13E59">
      <w:pPr>
        <w:rPr>
          <w:lang w:eastAsia="ja-JP"/>
        </w:rPr>
      </w:pPr>
      <w:r>
        <w:rPr>
          <w:lang w:eastAsia="ja-JP"/>
        </w:rPr>
        <w:t xml:space="preserve">3.1) </w:t>
      </w:r>
      <w:r w:rsidRPr="00360380">
        <w:rPr>
          <w:lang w:eastAsia="ja-JP"/>
        </w:rPr>
        <w:t>For all intercompany transactions, invoice print will display the ‘Ship To’ address. This is applicable for both, intercompany transactions for internal sales orders and direct distribution orders. The ‘Ship To’ address will be displayed where goods are shipped i.e ship address from sales order.</w:t>
      </w:r>
    </w:p>
    <w:p w14:paraId="26BE9F32" w14:textId="77777777" w:rsidR="00D13E59" w:rsidRDefault="00D13E59" w:rsidP="00D13E59">
      <w:pPr>
        <w:rPr>
          <w:lang w:eastAsia="ja-JP"/>
        </w:rPr>
      </w:pPr>
      <w:r>
        <w:rPr>
          <w:lang w:eastAsia="ja-JP"/>
        </w:rPr>
        <w:t>Following changes are done in the RDF to derive the ship to address.</w:t>
      </w:r>
    </w:p>
    <w:p w14:paraId="26BE9F33" w14:textId="77777777" w:rsidR="00D13E59" w:rsidRDefault="00D13E59" w:rsidP="00D13E59">
      <w:pPr>
        <w:rPr>
          <w:lang w:eastAsia="ja-JP"/>
        </w:rPr>
      </w:pPr>
      <w:r>
        <w:rPr>
          <w:lang w:eastAsia="ja-JP"/>
        </w:rPr>
        <w:t xml:space="preserve">    3.1.1) SHIP_TO_CUSTOMER_ID and SHIP_TO_SITE_USED_ID are derived from OE_ORDER_HEADERS_ALL by passing order number, the same query validates for intercompany invoices as explained below.</w:t>
      </w:r>
    </w:p>
    <w:p w14:paraId="26BE9F34" w14:textId="77777777" w:rsidR="00D13E59" w:rsidRDefault="00D13E59" w:rsidP="00D13E59">
      <w:pPr>
        <w:rPr>
          <w:lang w:eastAsia="ja-JP"/>
        </w:rPr>
      </w:pPr>
      <w:r>
        <w:rPr>
          <w:lang w:eastAsia="ja-JP"/>
        </w:rPr>
        <w:t>nvl(upper(A.interface_header_context),''INTERCOMPANY'') = ''INTERCOMPANY'' )</w:t>
      </w:r>
    </w:p>
    <w:p w14:paraId="26BE9F35" w14:textId="77777777" w:rsidR="00D13E59" w:rsidRDefault="00D13E59" w:rsidP="00D13E59">
      <w:pPr>
        <w:rPr>
          <w:lang w:eastAsia="ja-JP"/>
        </w:rPr>
      </w:pPr>
      <w:r>
        <w:rPr>
          <w:lang w:eastAsia="ja-JP"/>
        </w:rPr>
        <w:t xml:space="preserve">    3.1.2) A new union query has been added to q_ship_customer (data model) to derive the address details.In the new union query _ALL tables were used to derive the shipping information.(hz_cust_acct_sites_ALL &amp; hz_cust_site_uses_ALL )</w:t>
      </w:r>
    </w:p>
    <w:p w14:paraId="26BE9F36" w14:textId="77777777" w:rsidR="00D13E59" w:rsidRDefault="00D13E59" w:rsidP="00D13E59">
      <w:pPr>
        <w:rPr>
          <w:lang w:eastAsia="ja-JP"/>
        </w:rPr>
      </w:pPr>
      <w:r>
        <w:rPr>
          <w:lang w:eastAsia="ja-JP"/>
        </w:rPr>
        <w:t>:SHIP_TO_SITE_USE_ID &amp; :SHIP_TO_CUSTOMER_ID  which was derived as explained above will be passed as a parameter to retrieve the shipping to details for the corresponding transaction.</w:t>
      </w:r>
    </w:p>
    <w:p w14:paraId="26BE9F37" w14:textId="77777777" w:rsidR="00DC3B2B" w:rsidRPr="003323D9" w:rsidDel="009125D3" w:rsidRDefault="00DC3B2B" w:rsidP="00DC3B2B">
      <w:pPr>
        <w:rPr>
          <w:lang w:eastAsia="ja-JP"/>
        </w:rPr>
      </w:pPr>
      <w:r>
        <w:rPr>
          <w:lang w:eastAsia="ja-JP"/>
        </w:rPr>
        <w:br w:type="page"/>
      </w:r>
      <w:r w:rsidRPr="003323D9">
        <w:rPr>
          <w:lang w:eastAsia="ja-JP"/>
        </w:rPr>
        <w:lastRenderedPageBreak/>
        <w:t>Template details for South Korea: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DC3B2B" w:rsidRPr="004730A7" w14:paraId="26BE9F3A" w14:textId="77777777" w:rsidTr="0039608E">
        <w:tc>
          <w:tcPr>
            <w:tcW w:w="4788" w:type="dxa"/>
            <w:shd w:val="clear" w:color="auto" w:fill="BFBFBF" w:themeFill="background1" w:themeFillShade="BF"/>
          </w:tcPr>
          <w:p w14:paraId="26BE9F38" w14:textId="77777777" w:rsidR="00DC3B2B" w:rsidRPr="0039608E" w:rsidRDefault="00DC3B2B" w:rsidP="00EC6FF6">
            <w:pPr>
              <w:rPr>
                <w:sz w:val="20"/>
                <w:szCs w:val="20"/>
                <w:lang w:eastAsia="ja-JP"/>
              </w:rPr>
            </w:pPr>
            <w:r w:rsidRPr="0039608E">
              <w:rPr>
                <w:sz w:val="20"/>
                <w:szCs w:val="20"/>
                <w:lang w:eastAsia="ja-JP"/>
              </w:rPr>
              <w:t>Template Name</w:t>
            </w:r>
          </w:p>
        </w:tc>
        <w:tc>
          <w:tcPr>
            <w:tcW w:w="4788" w:type="dxa"/>
          </w:tcPr>
          <w:p w14:paraId="26BE9F39" w14:textId="77777777" w:rsidR="00DC3B2B" w:rsidRPr="0039608E" w:rsidRDefault="00DC3B2B" w:rsidP="00EC6FF6">
            <w:pPr>
              <w:rPr>
                <w:sz w:val="20"/>
                <w:szCs w:val="20"/>
                <w:lang w:eastAsia="ja-JP"/>
              </w:rPr>
            </w:pPr>
            <w:r w:rsidRPr="0039608E">
              <w:rPr>
                <w:sz w:val="20"/>
                <w:szCs w:val="20"/>
              </w:rPr>
              <w:t>Korea Invoice</w:t>
            </w:r>
          </w:p>
        </w:tc>
      </w:tr>
      <w:tr w:rsidR="00DC3B2B" w:rsidRPr="004730A7" w14:paraId="26BE9F3D" w14:textId="77777777" w:rsidTr="0039608E">
        <w:tc>
          <w:tcPr>
            <w:tcW w:w="4788" w:type="dxa"/>
            <w:shd w:val="clear" w:color="auto" w:fill="BFBFBF" w:themeFill="background1" w:themeFillShade="BF"/>
          </w:tcPr>
          <w:p w14:paraId="26BE9F3B" w14:textId="77777777" w:rsidR="00DC3B2B" w:rsidRPr="0039608E" w:rsidRDefault="00DC3B2B" w:rsidP="00EC6FF6">
            <w:pPr>
              <w:rPr>
                <w:sz w:val="20"/>
                <w:szCs w:val="20"/>
                <w:lang w:eastAsia="ja-JP"/>
              </w:rPr>
            </w:pPr>
            <w:r w:rsidRPr="0039608E">
              <w:rPr>
                <w:sz w:val="20"/>
                <w:szCs w:val="20"/>
                <w:lang w:eastAsia="ja-JP"/>
              </w:rPr>
              <w:t>Code</w:t>
            </w:r>
          </w:p>
        </w:tc>
        <w:tc>
          <w:tcPr>
            <w:tcW w:w="4788" w:type="dxa"/>
          </w:tcPr>
          <w:p w14:paraId="26BE9F3C" w14:textId="77777777" w:rsidR="00DC3B2B" w:rsidRPr="0039608E" w:rsidRDefault="00DC3B2B" w:rsidP="00EC6FF6">
            <w:pPr>
              <w:rPr>
                <w:sz w:val="20"/>
                <w:szCs w:val="20"/>
                <w:lang w:eastAsia="ja-JP"/>
              </w:rPr>
            </w:pPr>
            <w:r w:rsidRPr="0039608E">
              <w:rPr>
                <w:sz w:val="20"/>
                <w:szCs w:val="20"/>
              </w:rPr>
              <w:t>XXGILARCOMINVS_KOREA</w:t>
            </w:r>
          </w:p>
        </w:tc>
      </w:tr>
      <w:tr w:rsidR="00DC3B2B" w:rsidRPr="004730A7" w14:paraId="26BE9F40" w14:textId="77777777" w:rsidTr="0039608E">
        <w:tc>
          <w:tcPr>
            <w:tcW w:w="4788" w:type="dxa"/>
            <w:shd w:val="clear" w:color="auto" w:fill="BFBFBF" w:themeFill="background1" w:themeFillShade="BF"/>
          </w:tcPr>
          <w:p w14:paraId="26BE9F3E" w14:textId="77777777" w:rsidR="00DC3B2B" w:rsidRPr="0039608E" w:rsidRDefault="00DC3B2B" w:rsidP="00EC6FF6">
            <w:pPr>
              <w:rPr>
                <w:sz w:val="20"/>
                <w:szCs w:val="20"/>
                <w:lang w:eastAsia="ja-JP"/>
              </w:rPr>
            </w:pPr>
            <w:r w:rsidRPr="0039608E">
              <w:rPr>
                <w:sz w:val="20"/>
                <w:szCs w:val="20"/>
                <w:lang w:eastAsia="ja-JP"/>
              </w:rPr>
              <w:t>Data Definition</w:t>
            </w:r>
          </w:p>
        </w:tc>
        <w:tc>
          <w:tcPr>
            <w:tcW w:w="4788" w:type="dxa"/>
          </w:tcPr>
          <w:p w14:paraId="26BE9F3F" w14:textId="77777777" w:rsidR="00DC3B2B" w:rsidRPr="0039608E" w:rsidRDefault="00DC3B2B" w:rsidP="00EC6FF6">
            <w:pPr>
              <w:rPr>
                <w:sz w:val="20"/>
                <w:szCs w:val="20"/>
                <w:lang w:eastAsia="ja-JP"/>
              </w:rPr>
            </w:pPr>
            <w:r w:rsidRPr="0039608E">
              <w:rPr>
                <w:sz w:val="20"/>
                <w:szCs w:val="20"/>
              </w:rPr>
              <w:t>Gilead Commercial Invoices- DD</w:t>
            </w:r>
          </w:p>
        </w:tc>
      </w:tr>
      <w:tr w:rsidR="00DC3B2B" w:rsidRPr="004730A7" w14:paraId="26BE9F43" w14:textId="77777777" w:rsidTr="0039608E">
        <w:tc>
          <w:tcPr>
            <w:tcW w:w="4788" w:type="dxa"/>
            <w:shd w:val="clear" w:color="auto" w:fill="BFBFBF" w:themeFill="background1" w:themeFillShade="BF"/>
          </w:tcPr>
          <w:p w14:paraId="26BE9F41" w14:textId="77777777" w:rsidR="00DC3B2B" w:rsidRPr="0039608E" w:rsidRDefault="00DC3B2B" w:rsidP="00EC6FF6">
            <w:pPr>
              <w:rPr>
                <w:sz w:val="20"/>
                <w:szCs w:val="20"/>
                <w:lang w:eastAsia="ja-JP"/>
              </w:rPr>
            </w:pPr>
            <w:r w:rsidRPr="0039608E">
              <w:rPr>
                <w:sz w:val="20"/>
                <w:szCs w:val="20"/>
                <w:lang w:eastAsia="ja-JP"/>
              </w:rPr>
              <w:t>Application</w:t>
            </w:r>
          </w:p>
        </w:tc>
        <w:tc>
          <w:tcPr>
            <w:tcW w:w="4788" w:type="dxa"/>
          </w:tcPr>
          <w:p w14:paraId="26BE9F42" w14:textId="77777777" w:rsidR="00DC3B2B" w:rsidRPr="0039608E" w:rsidRDefault="00DC3B2B" w:rsidP="00EC6FF6">
            <w:pPr>
              <w:rPr>
                <w:sz w:val="20"/>
                <w:szCs w:val="20"/>
                <w:lang w:eastAsia="ja-JP"/>
              </w:rPr>
            </w:pPr>
            <w:r w:rsidRPr="0039608E">
              <w:rPr>
                <w:sz w:val="20"/>
                <w:szCs w:val="20"/>
              </w:rPr>
              <w:t>Gilead Custom Application</w:t>
            </w:r>
          </w:p>
        </w:tc>
      </w:tr>
      <w:tr w:rsidR="00DC3B2B" w:rsidRPr="004730A7" w14:paraId="26BE9F46" w14:textId="77777777" w:rsidTr="0039608E">
        <w:tc>
          <w:tcPr>
            <w:tcW w:w="4788" w:type="dxa"/>
            <w:shd w:val="clear" w:color="auto" w:fill="BFBFBF" w:themeFill="background1" w:themeFillShade="BF"/>
          </w:tcPr>
          <w:p w14:paraId="26BE9F44" w14:textId="77777777" w:rsidR="00DC3B2B" w:rsidRPr="0039608E" w:rsidRDefault="00DC3B2B" w:rsidP="00EC6FF6">
            <w:pPr>
              <w:rPr>
                <w:sz w:val="20"/>
                <w:szCs w:val="20"/>
                <w:lang w:eastAsia="ja-JP"/>
              </w:rPr>
            </w:pPr>
            <w:r w:rsidRPr="0039608E">
              <w:rPr>
                <w:sz w:val="20"/>
                <w:szCs w:val="20"/>
                <w:lang w:eastAsia="ja-JP"/>
              </w:rPr>
              <w:t>Type</w:t>
            </w:r>
          </w:p>
        </w:tc>
        <w:tc>
          <w:tcPr>
            <w:tcW w:w="4788" w:type="dxa"/>
          </w:tcPr>
          <w:p w14:paraId="26BE9F45" w14:textId="77777777" w:rsidR="00DC3B2B" w:rsidRPr="0039608E" w:rsidRDefault="00DC3B2B" w:rsidP="00EC6FF6">
            <w:pPr>
              <w:rPr>
                <w:sz w:val="20"/>
                <w:szCs w:val="20"/>
                <w:lang w:eastAsia="ja-JP"/>
              </w:rPr>
            </w:pPr>
            <w:r w:rsidRPr="0039608E">
              <w:rPr>
                <w:sz w:val="20"/>
                <w:szCs w:val="20"/>
                <w:lang w:eastAsia="ja-JP"/>
              </w:rPr>
              <w:t>RTF</w:t>
            </w:r>
          </w:p>
        </w:tc>
      </w:tr>
      <w:tr w:rsidR="00DC3B2B" w:rsidRPr="004730A7" w14:paraId="26BE9F49" w14:textId="77777777" w:rsidTr="0039608E">
        <w:tc>
          <w:tcPr>
            <w:tcW w:w="4788" w:type="dxa"/>
            <w:shd w:val="clear" w:color="auto" w:fill="BFBFBF" w:themeFill="background1" w:themeFillShade="BF"/>
          </w:tcPr>
          <w:p w14:paraId="26BE9F47" w14:textId="77777777" w:rsidR="00DC3B2B" w:rsidRPr="0039608E" w:rsidRDefault="00DC3B2B" w:rsidP="00EC6FF6">
            <w:pPr>
              <w:rPr>
                <w:sz w:val="20"/>
                <w:szCs w:val="20"/>
                <w:lang w:eastAsia="ja-JP"/>
              </w:rPr>
            </w:pPr>
            <w:r w:rsidRPr="0039608E">
              <w:rPr>
                <w:sz w:val="20"/>
                <w:szCs w:val="20"/>
                <w:lang w:eastAsia="ja-JP"/>
              </w:rPr>
              <w:t>Default File</w:t>
            </w:r>
          </w:p>
        </w:tc>
        <w:tc>
          <w:tcPr>
            <w:tcW w:w="4788" w:type="dxa"/>
          </w:tcPr>
          <w:p w14:paraId="26BE9F48" w14:textId="77777777" w:rsidR="00DC3B2B" w:rsidRPr="0039608E" w:rsidRDefault="00DC3B2B" w:rsidP="00EC6FF6">
            <w:pPr>
              <w:rPr>
                <w:sz w:val="20"/>
                <w:szCs w:val="20"/>
                <w:lang w:eastAsia="ja-JP"/>
              </w:rPr>
            </w:pPr>
            <w:r w:rsidRPr="0039608E">
              <w:rPr>
                <w:sz w:val="20"/>
                <w:szCs w:val="20"/>
                <w:lang w:eastAsia="ja-JP"/>
              </w:rPr>
              <w:t>KOREA.rtf</w:t>
            </w:r>
          </w:p>
        </w:tc>
      </w:tr>
      <w:tr w:rsidR="00DC3B2B" w:rsidRPr="004730A7" w14:paraId="26BE9F4C" w14:textId="77777777" w:rsidTr="0039608E">
        <w:tc>
          <w:tcPr>
            <w:tcW w:w="4788" w:type="dxa"/>
            <w:shd w:val="clear" w:color="auto" w:fill="BFBFBF" w:themeFill="background1" w:themeFillShade="BF"/>
          </w:tcPr>
          <w:p w14:paraId="26BE9F4A" w14:textId="77777777" w:rsidR="00DC3B2B" w:rsidRPr="0039608E" w:rsidRDefault="00DC3B2B" w:rsidP="00EC6FF6">
            <w:pPr>
              <w:rPr>
                <w:sz w:val="20"/>
                <w:szCs w:val="20"/>
                <w:lang w:eastAsia="ja-JP"/>
              </w:rPr>
            </w:pPr>
            <w:r w:rsidRPr="0039608E">
              <w:rPr>
                <w:sz w:val="20"/>
                <w:szCs w:val="20"/>
                <w:lang w:eastAsia="ja-JP"/>
              </w:rPr>
              <w:t>Default File Language</w:t>
            </w:r>
          </w:p>
        </w:tc>
        <w:tc>
          <w:tcPr>
            <w:tcW w:w="4788" w:type="dxa"/>
          </w:tcPr>
          <w:p w14:paraId="26BE9F4B" w14:textId="77777777" w:rsidR="00DC3B2B" w:rsidRPr="0039608E" w:rsidRDefault="00DC3B2B" w:rsidP="00EC6FF6">
            <w:pPr>
              <w:rPr>
                <w:sz w:val="20"/>
                <w:szCs w:val="20"/>
                <w:lang w:eastAsia="ja-JP"/>
              </w:rPr>
            </w:pPr>
            <w:r w:rsidRPr="0039608E">
              <w:rPr>
                <w:sz w:val="20"/>
                <w:szCs w:val="20"/>
                <w:lang w:eastAsia="ja-JP"/>
              </w:rPr>
              <w:t>English</w:t>
            </w:r>
          </w:p>
        </w:tc>
      </w:tr>
      <w:tr w:rsidR="00DC3B2B" w:rsidRPr="004730A7" w14:paraId="26BE9F4F" w14:textId="77777777" w:rsidTr="0039608E">
        <w:tc>
          <w:tcPr>
            <w:tcW w:w="4788" w:type="dxa"/>
            <w:shd w:val="clear" w:color="auto" w:fill="BFBFBF" w:themeFill="background1" w:themeFillShade="BF"/>
          </w:tcPr>
          <w:p w14:paraId="26BE9F4D" w14:textId="77777777" w:rsidR="00DC3B2B" w:rsidRPr="0039608E" w:rsidRDefault="00DC3B2B" w:rsidP="00EC6FF6">
            <w:pPr>
              <w:rPr>
                <w:sz w:val="20"/>
                <w:szCs w:val="20"/>
                <w:lang w:eastAsia="ja-JP"/>
              </w:rPr>
            </w:pPr>
            <w:r w:rsidRPr="0039608E">
              <w:rPr>
                <w:sz w:val="20"/>
                <w:szCs w:val="20"/>
                <w:lang w:eastAsia="ja-JP"/>
              </w:rPr>
              <w:t>Default Territory</w:t>
            </w:r>
          </w:p>
        </w:tc>
        <w:tc>
          <w:tcPr>
            <w:tcW w:w="4788" w:type="dxa"/>
          </w:tcPr>
          <w:p w14:paraId="26BE9F4E" w14:textId="77777777" w:rsidR="00DC3B2B" w:rsidRPr="0039608E" w:rsidRDefault="00DC3B2B" w:rsidP="00EC6FF6">
            <w:pPr>
              <w:rPr>
                <w:sz w:val="20"/>
                <w:szCs w:val="20"/>
                <w:lang w:eastAsia="ja-JP"/>
              </w:rPr>
            </w:pPr>
            <w:r w:rsidRPr="0039608E">
              <w:rPr>
                <w:bCs/>
                <w:sz w:val="20"/>
                <w:szCs w:val="20"/>
                <w:lang w:eastAsia="ja-JP"/>
              </w:rPr>
              <w:t>Republic of Korea</w:t>
            </w:r>
          </w:p>
        </w:tc>
      </w:tr>
      <w:tr w:rsidR="00DC3B2B" w:rsidRPr="004730A7" w14:paraId="26BE9F52" w14:textId="77777777" w:rsidTr="0039608E">
        <w:tc>
          <w:tcPr>
            <w:tcW w:w="4788" w:type="dxa"/>
            <w:shd w:val="clear" w:color="auto" w:fill="BFBFBF" w:themeFill="background1" w:themeFillShade="BF"/>
          </w:tcPr>
          <w:p w14:paraId="26BE9F50" w14:textId="77777777" w:rsidR="00DC3B2B" w:rsidRPr="0039608E" w:rsidRDefault="00DC3B2B" w:rsidP="00EC6FF6">
            <w:pPr>
              <w:rPr>
                <w:sz w:val="20"/>
                <w:szCs w:val="20"/>
                <w:lang w:eastAsia="ja-JP"/>
              </w:rPr>
            </w:pPr>
            <w:r w:rsidRPr="0039608E">
              <w:rPr>
                <w:sz w:val="20"/>
                <w:szCs w:val="20"/>
                <w:lang w:eastAsia="ja-JP"/>
              </w:rPr>
              <w:t>Default Output Type</w:t>
            </w:r>
          </w:p>
        </w:tc>
        <w:tc>
          <w:tcPr>
            <w:tcW w:w="4788" w:type="dxa"/>
          </w:tcPr>
          <w:p w14:paraId="26BE9F51" w14:textId="77777777" w:rsidR="00DC3B2B" w:rsidRPr="0039608E" w:rsidRDefault="00DC3B2B" w:rsidP="00EC6FF6">
            <w:pPr>
              <w:rPr>
                <w:sz w:val="20"/>
                <w:szCs w:val="20"/>
                <w:lang w:eastAsia="ja-JP"/>
              </w:rPr>
            </w:pPr>
            <w:r w:rsidRPr="0039608E">
              <w:rPr>
                <w:sz w:val="20"/>
                <w:szCs w:val="20"/>
                <w:lang w:eastAsia="ja-JP"/>
              </w:rPr>
              <w:t>PDF</w:t>
            </w:r>
          </w:p>
        </w:tc>
      </w:tr>
      <w:tr w:rsidR="00DC3B2B" w:rsidRPr="004730A7" w14:paraId="26BE9F55" w14:textId="77777777" w:rsidTr="0039608E">
        <w:tc>
          <w:tcPr>
            <w:tcW w:w="4788" w:type="dxa"/>
            <w:shd w:val="clear" w:color="auto" w:fill="BFBFBF" w:themeFill="background1" w:themeFillShade="BF"/>
          </w:tcPr>
          <w:p w14:paraId="26BE9F53" w14:textId="77777777" w:rsidR="00DC3B2B" w:rsidRPr="0039608E" w:rsidRDefault="00DC3B2B" w:rsidP="00EC6FF6">
            <w:pPr>
              <w:rPr>
                <w:sz w:val="20"/>
                <w:szCs w:val="20"/>
                <w:lang w:eastAsia="ja-JP"/>
              </w:rPr>
            </w:pPr>
            <w:r w:rsidRPr="0039608E">
              <w:rPr>
                <w:sz w:val="20"/>
                <w:szCs w:val="20"/>
                <w:lang w:eastAsia="ja-JP"/>
              </w:rPr>
              <w:t>File Name</w:t>
            </w:r>
          </w:p>
        </w:tc>
        <w:tc>
          <w:tcPr>
            <w:tcW w:w="4788" w:type="dxa"/>
          </w:tcPr>
          <w:p w14:paraId="26BE9F54" w14:textId="77777777" w:rsidR="00DC3B2B" w:rsidRPr="0039608E" w:rsidRDefault="00DC3B2B" w:rsidP="00EC6FF6">
            <w:pPr>
              <w:rPr>
                <w:sz w:val="20"/>
                <w:szCs w:val="20"/>
                <w:lang w:eastAsia="ja-JP"/>
              </w:rPr>
            </w:pPr>
            <w:r w:rsidRPr="0039608E">
              <w:rPr>
                <w:sz w:val="20"/>
                <w:szCs w:val="20"/>
                <w:lang w:eastAsia="ja-JP"/>
              </w:rPr>
              <w:t>KOREA.rtf</w:t>
            </w:r>
          </w:p>
        </w:tc>
      </w:tr>
      <w:tr w:rsidR="00DC3B2B" w:rsidRPr="004730A7" w14:paraId="26BE9F58" w14:textId="77777777" w:rsidTr="0039608E">
        <w:tc>
          <w:tcPr>
            <w:tcW w:w="4788" w:type="dxa"/>
            <w:shd w:val="clear" w:color="auto" w:fill="BFBFBF" w:themeFill="background1" w:themeFillShade="BF"/>
          </w:tcPr>
          <w:p w14:paraId="26BE9F56" w14:textId="77777777" w:rsidR="00DC3B2B" w:rsidRPr="0039608E" w:rsidRDefault="00DC3B2B" w:rsidP="00EC6FF6">
            <w:pPr>
              <w:rPr>
                <w:sz w:val="20"/>
                <w:szCs w:val="20"/>
                <w:lang w:eastAsia="ja-JP"/>
              </w:rPr>
            </w:pPr>
            <w:r w:rsidRPr="0039608E">
              <w:rPr>
                <w:sz w:val="20"/>
                <w:szCs w:val="20"/>
                <w:lang w:eastAsia="ja-JP"/>
              </w:rPr>
              <w:t>Language</w:t>
            </w:r>
          </w:p>
        </w:tc>
        <w:tc>
          <w:tcPr>
            <w:tcW w:w="4788" w:type="dxa"/>
          </w:tcPr>
          <w:p w14:paraId="26BE9F57" w14:textId="77777777" w:rsidR="00DC3B2B" w:rsidRPr="0039608E" w:rsidRDefault="00DC3B2B" w:rsidP="00EC6FF6">
            <w:pPr>
              <w:rPr>
                <w:sz w:val="20"/>
                <w:szCs w:val="20"/>
                <w:lang w:eastAsia="ja-JP"/>
              </w:rPr>
            </w:pPr>
            <w:r w:rsidRPr="0039608E">
              <w:rPr>
                <w:sz w:val="20"/>
                <w:szCs w:val="20"/>
                <w:lang w:eastAsia="ja-JP"/>
              </w:rPr>
              <w:t>English</w:t>
            </w:r>
          </w:p>
        </w:tc>
      </w:tr>
      <w:tr w:rsidR="00DC3B2B" w:rsidRPr="004730A7" w14:paraId="26BE9F5B" w14:textId="77777777" w:rsidTr="0039608E">
        <w:tc>
          <w:tcPr>
            <w:tcW w:w="4788" w:type="dxa"/>
            <w:shd w:val="clear" w:color="auto" w:fill="BFBFBF" w:themeFill="background1" w:themeFillShade="BF"/>
          </w:tcPr>
          <w:p w14:paraId="26BE9F59" w14:textId="77777777" w:rsidR="00DC3B2B" w:rsidRPr="0039608E" w:rsidRDefault="00DC3B2B" w:rsidP="00EC6FF6">
            <w:pPr>
              <w:rPr>
                <w:sz w:val="20"/>
                <w:szCs w:val="20"/>
                <w:lang w:eastAsia="ja-JP"/>
              </w:rPr>
            </w:pPr>
            <w:r w:rsidRPr="0039608E">
              <w:rPr>
                <w:sz w:val="20"/>
                <w:szCs w:val="20"/>
                <w:lang w:eastAsia="ja-JP"/>
              </w:rPr>
              <w:t>Territory</w:t>
            </w:r>
          </w:p>
        </w:tc>
        <w:tc>
          <w:tcPr>
            <w:tcW w:w="4788" w:type="dxa"/>
          </w:tcPr>
          <w:p w14:paraId="26BE9F5A" w14:textId="77777777" w:rsidR="00DC3B2B" w:rsidRPr="0039608E" w:rsidRDefault="00DC3B2B" w:rsidP="00EC6FF6">
            <w:pPr>
              <w:rPr>
                <w:sz w:val="20"/>
                <w:szCs w:val="20"/>
                <w:lang w:eastAsia="ja-JP"/>
              </w:rPr>
            </w:pPr>
            <w:r w:rsidRPr="0039608E">
              <w:rPr>
                <w:sz w:val="20"/>
                <w:szCs w:val="20"/>
                <w:lang w:eastAsia="ja-JP"/>
              </w:rPr>
              <w:t>Republic of Korea</w:t>
            </w:r>
          </w:p>
        </w:tc>
      </w:tr>
    </w:tbl>
    <w:p w14:paraId="26BE9F5C" w14:textId="77777777" w:rsidR="00A03D8F" w:rsidRDefault="00A03D8F" w:rsidP="002B2B4B">
      <w:pPr>
        <w:autoSpaceDE w:val="0"/>
        <w:autoSpaceDN w:val="0"/>
        <w:adjustRightInd w:val="0"/>
        <w:ind w:left="720"/>
      </w:pPr>
      <w:bookmarkStart w:id="224" w:name="_Toc38255406"/>
      <w:bookmarkStart w:id="225" w:name="_Toc182128762"/>
      <w:bookmarkStart w:id="226" w:name="_Toc182729264"/>
      <w:bookmarkStart w:id="227" w:name="_Toc237768666"/>
      <w:bookmarkStart w:id="228" w:name="_Toc237768849"/>
      <w:bookmarkStart w:id="229" w:name="_Toc237768923"/>
      <w:bookmarkStart w:id="230" w:name="_Toc415816964"/>
      <w:bookmarkStart w:id="231" w:name="_Toc453849523"/>
      <w:bookmarkStart w:id="232" w:name="_Toc453849660"/>
    </w:p>
    <w:p w14:paraId="26BE9F5D" w14:textId="77777777" w:rsidR="00A03D8F" w:rsidRDefault="00A03D8F" w:rsidP="002B2B4B">
      <w:pPr>
        <w:numPr>
          <w:ilvl w:val="0"/>
          <w:numId w:val="17"/>
        </w:numPr>
        <w:tabs>
          <w:tab w:val="clear" w:pos="1080"/>
          <w:tab w:val="num" w:pos="900"/>
        </w:tabs>
        <w:autoSpaceDE w:val="0"/>
        <w:autoSpaceDN w:val="0"/>
        <w:adjustRightInd w:val="0"/>
        <w:ind w:left="810" w:hanging="540"/>
      </w:pPr>
      <w:r>
        <w:rPr>
          <w:b/>
        </w:rPr>
        <w:t>SR#</w:t>
      </w:r>
      <w:r w:rsidRPr="00A03D8F">
        <w:rPr>
          <w:b/>
        </w:rPr>
        <w:t>REQ0130219</w:t>
      </w:r>
      <w:r>
        <w:rPr>
          <w:b/>
        </w:rPr>
        <w:t>:  Newzeland template should display discounts</w:t>
      </w:r>
    </w:p>
    <w:p w14:paraId="26BE9F5E" w14:textId="77777777" w:rsidR="00E82CF5" w:rsidRDefault="00EC36DC" w:rsidP="002B2B4B">
      <w:pPr>
        <w:autoSpaceDE w:val="0"/>
        <w:autoSpaceDN w:val="0"/>
        <w:adjustRightInd w:val="0"/>
        <w:ind w:left="810" w:hanging="90"/>
        <w:jc w:val="both"/>
      </w:pPr>
      <w:r>
        <w:rPr>
          <w:b/>
        </w:rPr>
        <w:t>New zeland is going to</w:t>
      </w:r>
      <w:r w:rsidR="00206F76">
        <w:rPr>
          <w:b/>
        </w:rPr>
        <w:t xml:space="preserve"> </w:t>
      </w:r>
      <w:r>
        <w:rPr>
          <w:b/>
        </w:rPr>
        <w:t>start providing discounts</w:t>
      </w:r>
      <w:r w:rsidR="00206F76">
        <w:rPr>
          <w:b/>
        </w:rPr>
        <w:t xml:space="preserve"> for the the </w:t>
      </w:r>
      <w:r>
        <w:rPr>
          <w:b/>
        </w:rPr>
        <w:t xml:space="preserve">customers from Jul 1,2016 and they requested to show discount applied on the sales order line for Newzeland to display correct amount on the invoice print. </w:t>
      </w:r>
    </w:p>
    <w:p w14:paraId="26BE9F5F" w14:textId="77777777" w:rsidR="007C654C" w:rsidRDefault="007C654C" w:rsidP="002B2B4B">
      <w:pPr>
        <w:autoSpaceDE w:val="0"/>
        <w:autoSpaceDN w:val="0"/>
        <w:adjustRightInd w:val="0"/>
        <w:ind w:left="810" w:hanging="90"/>
        <w:jc w:val="both"/>
      </w:pPr>
    </w:p>
    <w:p w14:paraId="26BE9F60" w14:textId="77777777" w:rsidR="00EC36DC" w:rsidRDefault="00EC36DC" w:rsidP="002B2B4B">
      <w:pPr>
        <w:autoSpaceDE w:val="0"/>
        <w:autoSpaceDN w:val="0"/>
        <w:adjustRightInd w:val="0"/>
        <w:ind w:left="810" w:hanging="90"/>
      </w:pPr>
      <w:r>
        <w:rPr>
          <w:b/>
        </w:rPr>
        <w:t>NEWZELAND.rtf is modi</w:t>
      </w:r>
      <w:r w:rsidR="007C654C">
        <w:rPr>
          <w:b/>
        </w:rPr>
        <w:t>fied to display discount modifier and amount details as shown below.</w:t>
      </w:r>
    </w:p>
    <w:p w14:paraId="26BE9F61" w14:textId="77777777" w:rsidR="00206F76" w:rsidRDefault="00206F76" w:rsidP="002B2B4B">
      <w:pPr>
        <w:autoSpaceDE w:val="0"/>
        <w:autoSpaceDN w:val="0"/>
        <w:adjustRightInd w:val="0"/>
        <w:ind w:left="810" w:hanging="270"/>
      </w:pPr>
    </w:p>
    <w:p w14:paraId="26BE9F62" w14:textId="77777777" w:rsidR="00A03D8F" w:rsidRDefault="00E82CF5" w:rsidP="002B2B4B">
      <w:pPr>
        <w:autoSpaceDE w:val="0"/>
        <w:autoSpaceDN w:val="0"/>
        <w:adjustRightInd w:val="0"/>
        <w:ind w:left="-180"/>
      </w:pPr>
      <w:r w:rsidRPr="002B2B4B">
        <w:rPr>
          <w:noProof/>
        </w:rPr>
        <w:drawing>
          <wp:inline distT="0" distB="0" distL="0" distR="0" wp14:anchorId="26BEA98B" wp14:editId="26BEA98C">
            <wp:extent cx="5943600" cy="2301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301240"/>
                    </a:xfrm>
                    <a:prstGeom prst="rect">
                      <a:avLst/>
                    </a:prstGeom>
                  </pic:spPr>
                </pic:pic>
              </a:graphicData>
            </a:graphic>
          </wp:inline>
        </w:drawing>
      </w:r>
    </w:p>
    <w:p w14:paraId="26BE9F63" w14:textId="77777777" w:rsidR="00293EE0" w:rsidRDefault="00293EE0" w:rsidP="002B2B4B">
      <w:pPr>
        <w:autoSpaceDE w:val="0"/>
        <w:autoSpaceDN w:val="0"/>
        <w:adjustRightInd w:val="0"/>
        <w:ind w:left="-180"/>
      </w:pPr>
    </w:p>
    <w:p w14:paraId="26BE9F64" w14:textId="77777777" w:rsidR="00293EE0" w:rsidRPr="00890B56" w:rsidRDefault="00293EE0" w:rsidP="00293EE0">
      <w:pPr>
        <w:numPr>
          <w:ilvl w:val="0"/>
          <w:numId w:val="17"/>
        </w:numPr>
        <w:rPr>
          <w:rFonts w:cs="Arial"/>
          <w:b/>
          <w:sz w:val="20"/>
          <w:szCs w:val="20"/>
          <w:lang w:eastAsia="ja-JP"/>
        </w:rPr>
      </w:pPr>
      <w:r w:rsidRPr="002B086B">
        <w:rPr>
          <w:rFonts w:cs="Arial"/>
          <w:b/>
        </w:rPr>
        <w:t>A New template is required for printing Japan Invoices</w:t>
      </w:r>
    </w:p>
    <w:p w14:paraId="26BE9F65" w14:textId="77777777" w:rsidR="00293EE0" w:rsidRPr="000872C3" w:rsidRDefault="00293EE0" w:rsidP="00293EE0">
      <w:pPr>
        <w:ind w:left="1080"/>
        <w:rPr>
          <w:rFonts w:cs="Arial"/>
          <w:sz w:val="20"/>
          <w:szCs w:val="20"/>
          <w:lang w:eastAsia="ja-JP"/>
        </w:rPr>
      </w:pPr>
    </w:p>
    <w:p w14:paraId="26BE9F66" w14:textId="77777777" w:rsidR="00293EE0" w:rsidRPr="00DE495D" w:rsidRDefault="00293EE0" w:rsidP="00293EE0">
      <w:pPr>
        <w:autoSpaceDE w:val="0"/>
        <w:autoSpaceDN w:val="0"/>
        <w:adjustRightInd w:val="0"/>
        <w:ind w:left="720"/>
        <w:rPr>
          <w:b/>
          <w:u w:val="single"/>
        </w:rPr>
      </w:pPr>
      <w:r w:rsidRPr="00DE495D">
        <w:rPr>
          <w:b/>
          <w:u w:val="single"/>
        </w:rPr>
        <w:t>Functional Requirement:</w:t>
      </w:r>
    </w:p>
    <w:p w14:paraId="26BE9F67" w14:textId="77777777" w:rsidR="00293EE0" w:rsidRDefault="00293EE0" w:rsidP="00293EE0">
      <w:pPr>
        <w:ind w:left="720"/>
        <w:rPr>
          <w:rFonts w:ascii="Courier New" w:hAnsi="Courier New" w:cs="Courier New"/>
          <w:sz w:val="20"/>
          <w:szCs w:val="20"/>
        </w:rPr>
      </w:pPr>
    </w:p>
    <w:p w14:paraId="26BE9F68" w14:textId="77777777" w:rsidR="00293EE0" w:rsidRDefault="00293EE0" w:rsidP="00293EE0">
      <w:pPr>
        <w:ind w:left="720"/>
        <w:rPr>
          <w:rFonts w:ascii="Courier New" w:hAnsi="Courier New" w:cs="Courier New"/>
          <w:sz w:val="20"/>
          <w:szCs w:val="20"/>
        </w:rPr>
      </w:pPr>
      <w:r w:rsidRPr="00AC5C82">
        <w:rPr>
          <w:rFonts w:ascii="Courier New" w:hAnsi="Courier New" w:cs="Courier New"/>
          <w:sz w:val="20"/>
          <w:szCs w:val="20"/>
        </w:rPr>
        <w:t xml:space="preserve">A new invoice template for </w:t>
      </w:r>
      <w:r>
        <w:rPr>
          <w:rFonts w:ascii="Courier New" w:hAnsi="Courier New" w:cs="Courier New"/>
          <w:sz w:val="20"/>
          <w:szCs w:val="20"/>
        </w:rPr>
        <w:t>Japan</w:t>
      </w:r>
      <w:r w:rsidRPr="00AC5C82">
        <w:rPr>
          <w:rFonts w:ascii="Courier New" w:hAnsi="Courier New" w:cs="Courier New"/>
          <w:sz w:val="20"/>
          <w:szCs w:val="20"/>
        </w:rPr>
        <w:t xml:space="preserve"> has been added. This template will be available for selection when users submit concurrent program “GIL Print Commercial Invoices-Standard(Print)”.</w:t>
      </w:r>
    </w:p>
    <w:p w14:paraId="26BE9F69" w14:textId="77777777" w:rsidR="00293EE0" w:rsidRDefault="00293EE0" w:rsidP="00293EE0">
      <w:pPr>
        <w:ind w:left="720"/>
        <w:rPr>
          <w:rFonts w:ascii="Courier New" w:hAnsi="Courier New" w:cs="Courier New"/>
          <w:sz w:val="20"/>
          <w:szCs w:val="20"/>
        </w:rPr>
      </w:pPr>
    </w:p>
    <w:p w14:paraId="26BE9F6A" w14:textId="77777777" w:rsidR="00293EE0" w:rsidRDefault="00293EE0" w:rsidP="00293EE0">
      <w:pPr>
        <w:ind w:left="720"/>
        <w:rPr>
          <w:rFonts w:ascii="Courier New" w:hAnsi="Courier New" w:cs="Courier New"/>
          <w:sz w:val="20"/>
          <w:szCs w:val="20"/>
        </w:rPr>
      </w:pPr>
      <w:r>
        <w:rPr>
          <w:rFonts w:ascii="Courier New" w:hAnsi="Courier New" w:cs="Courier New"/>
          <w:sz w:val="20"/>
          <w:szCs w:val="20"/>
        </w:rPr>
        <w:t xml:space="preserve">Modify the existing RDF </w:t>
      </w:r>
      <w:r w:rsidRPr="001133EE">
        <w:rPr>
          <w:rFonts w:ascii="Courier New" w:hAnsi="Courier New" w:cs="Courier New"/>
          <w:sz w:val="20"/>
          <w:szCs w:val="20"/>
        </w:rPr>
        <w:t>XXGILARCOMINV.rdf</w:t>
      </w:r>
      <w:r>
        <w:rPr>
          <w:rFonts w:ascii="Courier New" w:hAnsi="Courier New" w:cs="Courier New"/>
          <w:sz w:val="20"/>
          <w:szCs w:val="20"/>
        </w:rPr>
        <w:t xml:space="preserve"> to include the new fields and changes required for the Japanese commercial invoice report.</w:t>
      </w:r>
    </w:p>
    <w:p w14:paraId="26BE9F6B" w14:textId="77777777" w:rsidR="00293EE0" w:rsidRDefault="00293EE0" w:rsidP="00293EE0">
      <w:pPr>
        <w:ind w:left="720"/>
        <w:rPr>
          <w:rFonts w:ascii="Courier New" w:hAnsi="Courier New" w:cs="Courier New"/>
          <w:sz w:val="20"/>
          <w:szCs w:val="20"/>
        </w:rPr>
      </w:pPr>
    </w:p>
    <w:p w14:paraId="26BE9F6C" w14:textId="77777777" w:rsidR="00293EE0" w:rsidRDefault="00293EE0" w:rsidP="00293EE0">
      <w:pPr>
        <w:ind w:left="720"/>
        <w:rPr>
          <w:rFonts w:ascii="Courier New" w:hAnsi="Courier New" w:cs="Courier New"/>
          <w:sz w:val="20"/>
          <w:szCs w:val="20"/>
        </w:rPr>
      </w:pPr>
      <w:r>
        <w:rPr>
          <w:rFonts w:ascii="Courier New" w:hAnsi="Courier New" w:cs="Courier New"/>
          <w:sz w:val="20"/>
          <w:szCs w:val="20"/>
        </w:rPr>
        <w:t>A new template:”Japan Invoice” is created for the above program.</w:t>
      </w:r>
    </w:p>
    <w:p w14:paraId="26BE9F6D" w14:textId="77777777" w:rsidR="00293EE0" w:rsidRDefault="00293EE0" w:rsidP="00293EE0">
      <w:pPr>
        <w:ind w:left="720"/>
        <w:rPr>
          <w:rFonts w:ascii="Courier New" w:hAnsi="Courier New" w:cs="Courier New"/>
          <w:sz w:val="20"/>
          <w:szCs w:val="20"/>
        </w:rPr>
      </w:pPr>
    </w:p>
    <w:p w14:paraId="26BE9F6E" w14:textId="77777777" w:rsidR="00293EE0" w:rsidRDefault="00293EE0" w:rsidP="00293EE0">
      <w:pPr>
        <w:ind w:left="720"/>
        <w:rPr>
          <w:rFonts w:ascii="Courier New" w:hAnsi="Courier New" w:cs="Courier New"/>
          <w:sz w:val="20"/>
          <w:szCs w:val="20"/>
        </w:rPr>
      </w:pPr>
      <w:r>
        <w:rPr>
          <w:rFonts w:ascii="Courier New" w:hAnsi="Courier New" w:cs="Courier New"/>
          <w:sz w:val="20"/>
          <w:szCs w:val="20"/>
        </w:rPr>
        <w:t>New fields:</w:t>
      </w:r>
    </w:p>
    <w:p w14:paraId="26BE9F6F" w14:textId="77777777" w:rsidR="00293EE0"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lastRenderedPageBreak/>
        <w:t>Transaction code</w:t>
      </w:r>
    </w:p>
    <w:p w14:paraId="26BE9F70" w14:textId="77777777" w:rsidR="00293EE0"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t>Shikiri-sho number</w:t>
      </w:r>
    </w:p>
    <w:p w14:paraId="26BE9F71" w14:textId="77777777" w:rsidR="00293EE0" w:rsidRPr="00C77C16"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t>Wholesaler code</w:t>
      </w:r>
    </w:p>
    <w:p w14:paraId="26BE9F72" w14:textId="77777777" w:rsidR="00293EE0" w:rsidRDefault="00293EE0" w:rsidP="00293EE0">
      <w:pPr>
        <w:numPr>
          <w:ilvl w:val="2"/>
          <w:numId w:val="33"/>
        </w:numPr>
        <w:ind w:left="3618" w:hanging="720"/>
        <w:rPr>
          <w:rFonts w:ascii="Courier New" w:hAnsi="Courier New" w:cs="Courier New"/>
          <w:sz w:val="20"/>
          <w:szCs w:val="20"/>
        </w:rPr>
      </w:pPr>
      <w:r w:rsidRPr="009B369F">
        <w:rPr>
          <w:rFonts w:ascii="Courier New" w:hAnsi="Courier New" w:cs="Courier New"/>
          <w:sz w:val="20"/>
          <w:szCs w:val="20"/>
        </w:rPr>
        <w:t>Maker code</w:t>
      </w:r>
    </w:p>
    <w:p w14:paraId="26BE9F73" w14:textId="77777777" w:rsidR="00293EE0" w:rsidRDefault="00293EE0" w:rsidP="00293EE0">
      <w:pPr>
        <w:numPr>
          <w:ilvl w:val="2"/>
          <w:numId w:val="33"/>
        </w:numPr>
        <w:ind w:left="3618" w:hanging="720"/>
        <w:rPr>
          <w:rFonts w:ascii="Courier New" w:hAnsi="Courier New" w:cs="Courier New"/>
          <w:sz w:val="20"/>
          <w:szCs w:val="20"/>
        </w:rPr>
      </w:pPr>
      <w:r w:rsidRPr="009B369F">
        <w:rPr>
          <w:rFonts w:ascii="Courier New" w:hAnsi="Courier New" w:cs="Courier New"/>
          <w:sz w:val="20"/>
          <w:szCs w:val="20"/>
        </w:rPr>
        <w:t>Consolidated Invoice No.</w:t>
      </w:r>
    </w:p>
    <w:p w14:paraId="26BE9F74" w14:textId="77777777" w:rsidR="00293EE0"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t>AR Transaction number</w:t>
      </w:r>
    </w:p>
    <w:p w14:paraId="26BE9F75" w14:textId="77777777" w:rsidR="00293EE0"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t>Unified item code</w:t>
      </w:r>
    </w:p>
    <w:p w14:paraId="26BE9F76" w14:textId="77777777" w:rsidR="00293EE0"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t>Product name in Japanese (Kanji)</w:t>
      </w:r>
    </w:p>
    <w:p w14:paraId="26BE9F77" w14:textId="77777777" w:rsidR="00293EE0" w:rsidRDefault="00293EE0" w:rsidP="00293EE0">
      <w:pPr>
        <w:numPr>
          <w:ilvl w:val="2"/>
          <w:numId w:val="33"/>
        </w:numPr>
        <w:ind w:left="3618" w:hanging="720"/>
        <w:rPr>
          <w:rFonts w:ascii="Courier New" w:hAnsi="Courier New" w:cs="Courier New"/>
          <w:sz w:val="20"/>
          <w:szCs w:val="20"/>
        </w:rPr>
      </w:pPr>
      <w:r>
        <w:rPr>
          <w:rFonts w:ascii="Courier New" w:hAnsi="Courier New" w:cs="Courier New"/>
          <w:sz w:val="20"/>
          <w:szCs w:val="20"/>
        </w:rPr>
        <w:t>UOM code for Japan</w:t>
      </w:r>
    </w:p>
    <w:p w14:paraId="26BE9F78" w14:textId="77777777" w:rsidR="00293EE0" w:rsidRDefault="00293EE0" w:rsidP="00293EE0">
      <w:pPr>
        <w:numPr>
          <w:ilvl w:val="2"/>
          <w:numId w:val="33"/>
        </w:numPr>
        <w:ind w:left="3618" w:hanging="720"/>
        <w:rPr>
          <w:rFonts w:ascii="Courier New" w:hAnsi="Courier New" w:cs="Courier New"/>
          <w:sz w:val="20"/>
          <w:szCs w:val="20"/>
        </w:rPr>
      </w:pPr>
      <w:r w:rsidRPr="009B369F">
        <w:rPr>
          <w:rFonts w:ascii="Courier New" w:hAnsi="Courier New" w:cs="Courier New"/>
          <w:sz w:val="20"/>
          <w:szCs w:val="20"/>
        </w:rPr>
        <w:t>Comments</w:t>
      </w:r>
    </w:p>
    <w:p w14:paraId="26BE9F79" w14:textId="77777777" w:rsidR="00293EE0" w:rsidRDefault="00293EE0" w:rsidP="00293EE0">
      <w:pPr>
        <w:numPr>
          <w:ilvl w:val="2"/>
          <w:numId w:val="33"/>
        </w:numPr>
        <w:ind w:left="3618" w:hanging="720"/>
        <w:rPr>
          <w:rFonts w:ascii="Courier New" w:hAnsi="Courier New" w:cs="Courier New"/>
          <w:sz w:val="20"/>
          <w:szCs w:val="20"/>
        </w:rPr>
      </w:pPr>
      <w:r w:rsidRPr="009B369F">
        <w:rPr>
          <w:rFonts w:ascii="Courier New" w:hAnsi="Courier New" w:cs="Courier New"/>
          <w:sz w:val="20"/>
          <w:szCs w:val="20"/>
        </w:rPr>
        <w:t>Consumption tax rate</w:t>
      </w:r>
    </w:p>
    <w:p w14:paraId="26BE9F7A" w14:textId="77777777" w:rsidR="00293EE0" w:rsidRPr="009B369F" w:rsidRDefault="00293EE0" w:rsidP="00293EE0">
      <w:pPr>
        <w:numPr>
          <w:ilvl w:val="2"/>
          <w:numId w:val="33"/>
        </w:numPr>
        <w:ind w:left="3618" w:hanging="720"/>
        <w:rPr>
          <w:rFonts w:ascii="Courier New" w:hAnsi="Courier New" w:cs="Courier New"/>
          <w:sz w:val="20"/>
          <w:szCs w:val="20"/>
        </w:rPr>
      </w:pPr>
      <w:r w:rsidRPr="009B369F">
        <w:rPr>
          <w:rFonts w:ascii="Courier New" w:hAnsi="Courier New" w:cs="Courier New"/>
          <w:sz w:val="20"/>
          <w:szCs w:val="20"/>
        </w:rPr>
        <w:t>Consumption tax amount</w:t>
      </w:r>
    </w:p>
    <w:p w14:paraId="26BE9F7B" w14:textId="77777777" w:rsidR="00293EE0" w:rsidRDefault="00293EE0" w:rsidP="00293EE0">
      <w:pPr>
        <w:ind w:left="720"/>
        <w:rPr>
          <w:rFonts w:ascii="Courier New" w:hAnsi="Courier New" w:cs="Courier New"/>
          <w:sz w:val="20"/>
          <w:szCs w:val="20"/>
        </w:rPr>
      </w:pPr>
    </w:p>
    <w:p w14:paraId="26BE9F7C" w14:textId="77777777" w:rsidR="00293EE0" w:rsidRPr="004D7555" w:rsidRDefault="00293EE0" w:rsidP="00293EE0">
      <w:pPr>
        <w:ind w:left="720"/>
        <w:rPr>
          <w:rFonts w:ascii="Courier New" w:hAnsi="Courier New" w:cs="Courier New"/>
          <w:sz w:val="20"/>
          <w:szCs w:val="20"/>
        </w:rPr>
      </w:pPr>
      <w:r>
        <w:rPr>
          <w:rFonts w:ascii="Courier New" w:hAnsi="Courier New" w:cs="Courier New"/>
          <w:sz w:val="20"/>
          <w:szCs w:val="20"/>
        </w:rPr>
        <w:t xml:space="preserve">Register the new template for the Japanese commercial invoice report       </w:t>
      </w:r>
      <w:r w:rsidRPr="00AC5C82">
        <w:rPr>
          <w:rFonts w:ascii="Courier New" w:hAnsi="Courier New" w:cs="Courier New"/>
          <w:sz w:val="20"/>
          <w:szCs w:val="20"/>
        </w:rPr>
        <w:t>“GIL Print Commercial Invoices-Standard(Print)”</w:t>
      </w:r>
      <w:r>
        <w:rPr>
          <w:rFonts w:ascii="Courier New" w:hAnsi="Courier New" w:cs="Courier New"/>
          <w:sz w:val="20"/>
          <w:szCs w:val="20"/>
        </w:rPr>
        <w:t xml:space="preserve"> and file name “Japan.rt</w:t>
      </w:r>
      <w:r w:rsidRPr="001133EE">
        <w:rPr>
          <w:rFonts w:ascii="Courier New" w:hAnsi="Courier New" w:cs="Courier New"/>
          <w:sz w:val="20"/>
          <w:szCs w:val="20"/>
        </w:rPr>
        <w:t>f</w:t>
      </w:r>
      <w:r>
        <w:rPr>
          <w:rFonts w:ascii="Courier New" w:hAnsi="Courier New" w:cs="Courier New"/>
          <w:sz w:val="20"/>
          <w:szCs w:val="20"/>
        </w:rPr>
        <w:t>”. The template will be registered under territory Japan and language Japanese.</w:t>
      </w:r>
    </w:p>
    <w:p w14:paraId="26BE9F7D" w14:textId="77777777" w:rsidR="00293EE0" w:rsidRPr="00F74E63" w:rsidRDefault="00293EE0" w:rsidP="00293EE0">
      <w:pPr>
        <w:autoSpaceDE w:val="0"/>
        <w:autoSpaceDN w:val="0"/>
        <w:adjustRightInd w:val="0"/>
      </w:pPr>
    </w:p>
    <w:p w14:paraId="26BE9F7E" w14:textId="77777777" w:rsidR="00293EE0" w:rsidRDefault="00293EE0" w:rsidP="00293EE0">
      <w:pPr>
        <w:rPr>
          <w:lang w:eastAsia="ja-JP"/>
        </w:rPr>
      </w:pPr>
      <w:r w:rsidRPr="006B38CE">
        <w:rPr>
          <w:noProof/>
        </w:rPr>
        <w:drawing>
          <wp:inline distT="0" distB="0" distL="0" distR="0" wp14:anchorId="26BEA98D" wp14:editId="26BEA98E">
            <wp:extent cx="5469255" cy="3166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9255" cy="3166745"/>
                    </a:xfrm>
                    <a:prstGeom prst="rect">
                      <a:avLst/>
                    </a:prstGeom>
                    <a:noFill/>
                    <a:ln>
                      <a:noFill/>
                    </a:ln>
                  </pic:spPr>
                </pic:pic>
              </a:graphicData>
            </a:graphic>
          </wp:inline>
        </w:drawing>
      </w:r>
      <w:r w:rsidRPr="00BD43A1" w:rsidDel="00975692">
        <w:rPr>
          <w:noProof/>
        </w:rPr>
        <w:t xml:space="preserve"> </w:t>
      </w:r>
    </w:p>
    <w:p w14:paraId="26BE9F7F" w14:textId="77777777" w:rsidR="00293EE0" w:rsidRDefault="00293EE0" w:rsidP="00293EE0">
      <w:pPr>
        <w:rPr>
          <w:lang w:eastAsia="ja-JP"/>
        </w:rPr>
      </w:pPr>
    </w:p>
    <w:p w14:paraId="26BE9F80" w14:textId="77777777" w:rsidR="00293EE0" w:rsidRDefault="00293EE0" w:rsidP="00293EE0">
      <w:pPr>
        <w:rPr>
          <w:lang w:eastAsia="ja-JP"/>
        </w:rPr>
      </w:pPr>
      <w:r w:rsidRPr="003323D9">
        <w:rPr>
          <w:lang w:eastAsia="ja-JP"/>
        </w:rPr>
        <w:t xml:space="preserve">Template details for </w:t>
      </w:r>
      <w:r>
        <w:rPr>
          <w:lang w:eastAsia="ja-JP"/>
        </w:rPr>
        <w:t>Japan</w:t>
      </w:r>
      <w:r w:rsidRPr="003323D9">
        <w:rPr>
          <w:lang w:eastAsia="ja-JP"/>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293EE0" w:rsidRPr="004730A7" w14:paraId="26BE9F83" w14:textId="77777777" w:rsidTr="00A426F8">
        <w:tc>
          <w:tcPr>
            <w:tcW w:w="4788" w:type="dxa"/>
            <w:tcBorders>
              <w:top w:val="single" w:sz="4" w:space="0" w:color="auto"/>
              <w:left w:val="single" w:sz="4" w:space="0" w:color="auto"/>
              <w:bottom w:val="single" w:sz="4" w:space="0" w:color="auto"/>
              <w:right w:val="single" w:sz="4" w:space="0" w:color="auto"/>
            </w:tcBorders>
          </w:tcPr>
          <w:p w14:paraId="26BE9F81" w14:textId="77777777" w:rsidR="00293EE0" w:rsidRPr="004730A7" w:rsidRDefault="00293EE0" w:rsidP="00A426F8">
            <w:pPr>
              <w:rPr>
                <w:lang w:eastAsia="ja-JP"/>
              </w:rPr>
            </w:pPr>
            <w:r w:rsidRPr="004730A7">
              <w:rPr>
                <w:lang w:eastAsia="ja-JP"/>
              </w:rPr>
              <w:t>Template Name</w:t>
            </w:r>
          </w:p>
        </w:tc>
        <w:tc>
          <w:tcPr>
            <w:tcW w:w="4788" w:type="dxa"/>
            <w:tcBorders>
              <w:top w:val="single" w:sz="4" w:space="0" w:color="auto"/>
              <w:left w:val="single" w:sz="4" w:space="0" w:color="auto"/>
              <w:bottom w:val="single" w:sz="4" w:space="0" w:color="auto"/>
              <w:right w:val="single" w:sz="4" w:space="0" w:color="auto"/>
            </w:tcBorders>
          </w:tcPr>
          <w:p w14:paraId="26BE9F82" w14:textId="77777777" w:rsidR="00293EE0" w:rsidRPr="00AC5C82" w:rsidRDefault="00293EE0" w:rsidP="00A426F8">
            <w:pPr>
              <w:autoSpaceDE w:val="0"/>
              <w:autoSpaceDN w:val="0"/>
              <w:adjustRightInd w:val="0"/>
              <w:spacing w:before="100" w:after="100"/>
            </w:pPr>
            <w:r>
              <w:t>Japan Invoice</w:t>
            </w:r>
          </w:p>
        </w:tc>
      </w:tr>
      <w:tr w:rsidR="00293EE0" w:rsidRPr="004730A7" w14:paraId="26BE9F86" w14:textId="77777777" w:rsidTr="00A426F8">
        <w:tc>
          <w:tcPr>
            <w:tcW w:w="4788" w:type="dxa"/>
            <w:tcBorders>
              <w:top w:val="single" w:sz="4" w:space="0" w:color="auto"/>
              <w:left w:val="single" w:sz="4" w:space="0" w:color="auto"/>
              <w:bottom w:val="single" w:sz="4" w:space="0" w:color="auto"/>
              <w:right w:val="single" w:sz="4" w:space="0" w:color="auto"/>
            </w:tcBorders>
          </w:tcPr>
          <w:p w14:paraId="26BE9F84" w14:textId="77777777" w:rsidR="00293EE0" w:rsidRPr="004730A7" w:rsidRDefault="00293EE0" w:rsidP="00A426F8">
            <w:pPr>
              <w:rPr>
                <w:lang w:eastAsia="ja-JP"/>
              </w:rPr>
            </w:pPr>
            <w:r w:rsidRPr="004730A7">
              <w:rPr>
                <w:lang w:eastAsia="ja-JP"/>
              </w:rPr>
              <w:t>Code</w:t>
            </w:r>
          </w:p>
        </w:tc>
        <w:tc>
          <w:tcPr>
            <w:tcW w:w="4788" w:type="dxa"/>
            <w:tcBorders>
              <w:top w:val="single" w:sz="4" w:space="0" w:color="auto"/>
              <w:left w:val="single" w:sz="4" w:space="0" w:color="auto"/>
              <w:bottom w:val="single" w:sz="4" w:space="0" w:color="auto"/>
              <w:right w:val="single" w:sz="4" w:space="0" w:color="auto"/>
            </w:tcBorders>
          </w:tcPr>
          <w:p w14:paraId="26BE9F85" w14:textId="77777777" w:rsidR="00293EE0" w:rsidRPr="00AC5C82" w:rsidRDefault="00293EE0" w:rsidP="00A426F8">
            <w:pPr>
              <w:autoSpaceDE w:val="0"/>
              <w:autoSpaceDN w:val="0"/>
              <w:adjustRightInd w:val="0"/>
              <w:spacing w:before="100" w:after="100"/>
            </w:pPr>
            <w:r w:rsidRPr="00500F9A">
              <w:t>XXGILARCOMINV</w:t>
            </w:r>
            <w:r>
              <w:t>JP</w:t>
            </w:r>
          </w:p>
        </w:tc>
      </w:tr>
      <w:tr w:rsidR="00293EE0" w:rsidRPr="004730A7" w14:paraId="26BE9F89" w14:textId="77777777" w:rsidTr="00A426F8">
        <w:tc>
          <w:tcPr>
            <w:tcW w:w="4788" w:type="dxa"/>
            <w:tcBorders>
              <w:top w:val="single" w:sz="4" w:space="0" w:color="auto"/>
              <w:left w:val="single" w:sz="4" w:space="0" w:color="auto"/>
              <w:bottom w:val="single" w:sz="4" w:space="0" w:color="auto"/>
              <w:right w:val="single" w:sz="4" w:space="0" w:color="auto"/>
            </w:tcBorders>
          </w:tcPr>
          <w:p w14:paraId="26BE9F87" w14:textId="77777777" w:rsidR="00293EE0" w:rsidRPr="004730A7" w:rsidRDefault="00293EE0" w:rsidP="00A426F8">
            <w:pPr>
              <w:rPr>
                <w:lang w:eastAsia="ja-JP"/>
              </w:rPr>
            </w:pPr>
            <w:r w:rsidRPr="004730A7">
              <w:rPr>
                <w:lang w:eastAsia="ja-JP"/>
              </w:rPr>
              <w:t>Data Definition</w:t>
            </w:r>
          </w:p>
        </w:tc>
        <w:tc>
          <w:tcPr>
            <w:tcW w:w="4788" w:type="dxa"/>
            <w:tcBorders>
              <w:top w:val="single" w:sz="4" w:space="0" w:color="auto"/>
              <w:left w:val="single" w:sz="4" w:space="0" w:color="auto"/>
              <w:bottom w:val="single" w:sz="4" w:space="0" w:color="auto"/>
              <w:right w:val="single" w:sz="4" w:space="0" w:color="auto"/>
            </w:tcBorders>
          </w:tcPr>
          <w:p w14:paraId="26BE9F88" w14:textId="77777777" w:rsidR="00293EE0" w:rsidRPr="00AC5C82" w:rsidRDefault="00293EE0" w:rsidP="00A426F8">
            <w:pPr>
              <w:autoSpaceDE w:val="0"/>
              <w:autoSpaceDN w:val="0"/>
              <w:adjustRightInd w:val="0"/>
              <w:spacing w:before="100" w:after="100"/>
            </w:pPr>
            <w:r w:rsidRPr="00CB300D">
              <w:t>Gilead Commercial Invoices- DD</w:t>
            </w:r>
          </w:p>
        </w:tc>
      </w:tr>
      <w:tr w:rsidR="00293EE0" w:rsidRPr="004730A7" w14:paraId="26BE9F8C" w14:textId="77777777" w:rsidTr="00A426F8">
        <w:tc>
          <w:tcPr>
            <w:tcW w:w="4788" w:type="dxa"/>
            <w:tcBorders>
              <w:top w:val="single" w:sz="4" w:space="0" w:color="auto"/>
              <w:left w:val="single" w:sz="4" w:space="0" w:color="auto"/>
              <w:bottom w:val="single" w:sz="4" w:space="0" w:color="auto"/>
              <w:right w:val="single" w:sz="4" w:space="0" w:color="auto"/>
            </w:tcBorders>
          </w:tcPr>
          <w:p w14:paraId="26BE9F8A" w14:textId="77777777" w:rsidR="00293EE0" w:rsidRPr="004730A7" w:rsidRDefault="00293EE0" w:rsidP="00A426F8">
            <w:pPr>
              <w:rPr>
                <w:lang w:eastAsia="ja-JP"/>
              </w:rPr>
            </w:pPr>
            <w:r w:rsidRPr="004730A7">
              <w:rPr>
                <w:lang w:eastAsia="ja-JP"/>
              </w:rPr>
              <w:t>Application</w:t>
            </w:r>
          </w:p>
        </w:tc>
        <w:tc>
          <w:tcPr>
            <w:tcW w:w="4788" w:type="dxa"/>
            <w:tcBorders>
              <w:top w:val="single" w:sz="4" w:space="0" w:color="auto"/>
              <w:left w:val="single" w:sz="4" w:space="0" w:color="auto"/>
              <w:bottom w:val="single" w:sz="4" w:space="0" w:color="auto"/>
              <w:right w:val="single" w:sz="4" w:space="0" w:color="auto"/>
            </w:tcBorders>
          </w:tcPr>
          <w:p w14:paraId="26BE9F8B" w14:textId="77777777" w:rsidR="00293EE0" w:rsidRPr="00AC5C82" w:rsidRDefault="00293EE0" w:rsidP="00A426F8">
            <w:pPr>
              <w:autoSpaceDE w:val="0"/>
              <w:autoSpaceDN w:val="0"/>
              <w:adjustRightInd w:val="0"/>
              <w:spacing w:before="100" w:after="100"/>
            </w:pPr>
            <w:r w:rsidRPr="00CB300D">
              <w:t>Gilead Custom Application</w:t>
            </w:r>
          </w:p>
        </w:tc>
      </w:tr>
      <w:tr w:rsidR="00293EE0" w:rsidRPr="004730A7" w14:paraId="26BE9F8F" w14:textId="77777777" w:rsidTr="00A426F8">
        <w:tc>
          <w:tcPr>
            <w:tcW w:w="4788" w:type="dxa"/>
            <w:tcBorders>
              <w:top w:val="single" w:sz="4" w:space="0" w:color="auto"/>
              <w:left w:val="single" w:sz="4" w:space="0" w:color="auto"/>
              <w:bottom w:val="single" w:sz="4" w:space="0" w:color="auto"/>
              <w:right w:val="single" w:sz="4" w:space="0" w:color="auto"/>
            </w:tcBorders>
          </w:tcPr>
          <w:p w14:paraId="26BE9F8D" w14:textId="77777777" w:rsidR="00293EE0" w:rsidRPr="004730A7" w:rsidRDefault="00293EE0" w:rsidP="00A426F8">
            <w:pPr>
              <w:rPr>
                <w:lang w:eastAsia="ja-JP"/>
              </w:rPr>
            </w:pPr>
            <w:r w:rsidRPr="004730A7">
              <w:rPr>
                <w:lang w:eastAsia="ja-JP"/>
              </w:rPr>
              <w:t>Type</w:t>
            </w:r>
          </w:p>
        </w:tc>
        <w:tc>
          <w:tcPr>
            <w:tcW w:w="4788" w:type="dxa"/>
            <w:tcBorders>
              <w:top w:val="single" w:sz="4" w:space="0" w:color="auto"/>
              <w:left w:val="single" w:sz="4" w:space="0" w:color="auto"/>
              <w:bottom w:val="single" w:sz="4" w:space="0" w:color="auto"/>
              <w:right w:val="single" w:sz="4" w:space="0" w:color="auto"/>
            </w:tcBorders>
          </w:tcPr>
          <w:p w14:paraId="26BE9F8E" w14:textId="77777777" w:rsidR="00293EE0" w:rsidRPr="00AC5C82" w:rsidRDefault="00293EE0" w:rsidP="00A426F8">
            <w:pPr>
              <w:autoSpaceDE w:val="0"/>
              <w:autoSpaceDN w:val="0"/>
              <w:adjustRightInd w:val="0"/>
              <w:spacing w:before="100" w:after="100"/>
            </w:pPr>
            <w:r w:rsidRPr="00AC5C82">
              <w:t>RTF</w:t>
            </w:r>
          </w:p>
        </w:tc>
      </w:tr>
      <w:tr w:rsidR="00293EE0" w:rsidRPr="004730A7" w14:paraId="26BE9F92" w14:textId="77777777" w:rsidTr="00A426F8">
        <w:tc>
          <w:tcPr>
            <w:tcW w:w="4788" w:type="dxa"/>
            <w:tcBorders>
              <w:top w:val="single" w:sz="4" w:space="0" w:color="auto"/>
              <w:left w:val="single" w:sz="4" w:space="0" w:color="auto"/>
              <w:bottom w:val="single" w:sz="4" w:space="0" w:color="auto"/>
              <w:right w:val="single" w:sz="4" w:space="0" w:color="auto"/>
            </w:tcBorders>
          </w:tcPr>
          <w:p w14:paraId="26BE9F90" w14:textId="77777777" w:rsidR="00293EE0" w:rsidRPr="004730A7" w:rsidRDefault="00293EE0" w:rsidP="00A426F8">
            <w:pPr>
              <w:rPr>
                <w:lang w:eastAsia="ja-JP"/>
              </w:rPr>
            </w:pPr>
            <w:r w:rsidRPr="004730A7">
              <w:rPr>
                <w:lang w:eastAsia="ja-JP"/>
              </w:rPr>
              <w:t>Default File</w:t>
            </w:r>
          </w:p>
        </w:tc>
        <w:tc>
          <w:tcPr>
            <w:tcW w:w="4788" w:type="dxa"/>
            <w:tcBorders>
              <w:top w:val="single" w:sz="4" w:space="0" w:color="auto"/>
              <w:left w:val="single" w:sz="4" w:space="0" w:color="auto"/>
              <w:bottom w:val="single" w:sz="4" w:space="0" w:color="auto"/>
              <w:right w:val="single" w:sz="4" w:space="0" w:color="auto"/>
            </w:tcBorders>
          </w:tcPr>
          <w:p w14:paraId="26BE9F91" w14:textId="77777777" w:rsidR="00293EE0" w:rsidRPr="00AC5C82" w:rsidRDefault="00293EE0" w:rsidP="00A426F8">
            <w:pPr>
              <w:autoSpaceDE w:val="0"/>
              <w:autoSpaceDN w:val="0"/>
              <w:adjustRightInd w:val="0"/>
              <w:spacing w:before="100" w:after="100"/>
            </w:pPr>
            <w:r>
              <w:rPr>
                <w:lang w:eastAsia="ja-JP"/>
              </w:rPr>
              <w:t>JAPAN</w:t>
            </w:r>
            <w:r w:rsidRPr="00AC5C82">
              <w:t>.rtf</w:t>
            </w:r>
          </w:p>
        </w:tc>
      </w:tr>
      <w:tr w:rsidR="00293EE0" w:rsidRPr="004730A7" w14:paraId="26BE9F95" w14:textId="77777777" w:rsidTr="00A426F8">
        <w:tc>
          <w:tcPr>
            <w:tcW w:w="4788" w:type="dxa"/>
            <w:tcBorders>
              <w:top w:val="single" w:sz="4" w:space="0" w:color="auto"/>
              <w:left w:val="single" w:sz="4" w:space="0" w:color="auto"/>
              <w:bottom w:val="single" w:sz="4" w:space="0" w:color="auto"/>
              <w:right w:val="single" w:sz="4" w:space="0" w:color="auto"/>
            </w:tcBorders>
          </w:tcPr>
          <w:p w14:paraId="26BE9F93" w14:textId="77777777" w:rsidR="00293EE0" w:rsidRPr="004730A7" w:rsidRDefault="00293EE0" w:rsidP="00A426F8">
            <w:pPr>
              <w:rPr>
                <w:lang w:eastAsia="ja-JP"/>
              </w:rPr>
            </w:pPr>
            <w:r w:rsidRPr="004730A7">
              <w:rPr>
                <w:lang w:eastAsia="ja-JP"/>
              </w:rPr>
              <w:lastRenderedPageBreak/>
              <w:t>Default File Language</w:t>
            </w:r>
          </w:p>
        </w:tc>
        <w:tc>
          <w:tcPr>
            <w:tcW w:w="4788" w:type="dxa"/>
            <w:tcBorders>
              <w:top w:val="single" w:sz="4" w:space="0" w:color="auto"/>
              <w:left w:val="single" w:sz="4" w:space="0" w:color="auto"/>
              <w:bottom w:val="single" w:sz="4" w:space="0" w:color="auto"/>
              <w:right w:val="single" w:sz="4" w:space="0" w:color="auto"/>
            </w:tcBorders>
          </w:tcPr>
          <w:p w14:paraId="26BE9F94" w14:textId="77777777" w:rsidR="00293EE0" w:rsidRPr="00AC5C82" w:rsidRDefault="00293EE0" w:rsidP="00A426F8">
            <w:pPr>
              <w:autoSpaceDE w:val="0"/>
              <w:autoSpaceDN w:val="0"/>
              <w:adjustRightInd w:val="0"/>
              <w:spacing w:before="100" w:after="100"/>
            </w:pPr>
            <w:r>
              <w:rPr>
                <w:lang w:eastAsia="ja-JP"/>
              </w:rPr>
              <w:t>Japanese</w:t>
            </w:r>
          </w:p>
        </w:tc>
      </w:tr>
      <w:tr w:rsidR="00293EE0" w:rsidRPr="004730A7" w14:paraId="26BE9F98" w14:textId="77777777" w:rsidTr="00A426F8">
        <w:tc>
          <w:tcPr>
            <w:tcW w:w="4788" w:type="dxa"/>
            <w:tcBorders>
              <w:top w:val="single" w:sz="4" w:space="0" w:color="auto"/>
              <w:left w:val="single" w:sz="4" w:space="0" w:color="auto"/>
              <w:bottom w:val="single" w:sz="4" w:space="0" w:color="auto"/>
              <w:right w:val="single" w:sz="4" w:space="0" w:color="auto"/>
            </w:tcBorders>
          </w:tcPr>
          <w:p w14:paraId="26BE9F96" w14:textId="77777777" w:rsidR="00293EE0" w:rsidRPr="004730A7" w:rsidRDefault="00293EE0" w:rsidP="00A426F8">
            <w:pPr>
              <w:rPr>
                <w:lang w:eastAsia="ja-JP"/>
              </w:rPr>
            </w:pPr>
            <w:r w:rsidRPr="004730A7">
              <w:rPr>
                <w:lang w:eastAsia="ja-JP"/>
              </w:rPr>
              <w:t>Default Territory</w:t>
            </w:r>
          </w:p>
        </w:tc>
        <w:tc>
          <w:tcPr>
            <w:tcW w:w="4788" w:type="dxa"/>
            <w:tcBorders>
              <w:top w:val="single" w:sz="4" w:space="0" w:color="auto"/>
              <w:left w:val="single" w:sz="4" w:space="0" w:color="auto"/>
              <w:bottom w:val="single" w:sz="4" w:space="0" w:color="auto"/>
              <w:right w:val="single" w:sz="4" w:space="0" w:color="auto"/>
            </w:tcBorders>
          </w:tcPr>
          <w:p w14:paraId="26BE9F97" w14:textId="77777777" w:rsidR="00293EE0" w:rsidRPr="00AC5C82" w:rsidRDefault="00293EE0" w:rsidP="00A426F8">
            <w:pPr>
              <w:autoSpaceDE w:val="0"/>
              <w:autoSpaceDN w:val="0"/>
              <w:adjustRightInd w:val="0"/>
              <w:spacing w:before="100" w:after="100"/>
            </w:pPr>
            <w:r>
              <w:rPr>
                <w:bCs/>
                <w:lang w:eastAsia="ja-JP"/>
              </w:rPr>
              <w:t>Japan</w:t>
            </w:r>
          </w:p>
        </w:tc>
      </w:tr>
      <w:tr w:rsidR="00293EE0" w:rsidRPr="004730A7" w14:paraId="26BE9F9B" w14:textId="77777777" w:rsidTr="00A426F8">
        <w:tc>
          <w:tcPr>
            <w:tcW w:w="4788" w:type="dxa"/>
            <w:tcBorders>
              <w:top w:val="single" w:sz="4" w:space="0" w:color="auto"/>
              <w:left w:val="single" w:sz="4" w:space="0" w:color="auto"/>
              <w:bottom w:val="single" w:sz="4" w:space="0" w:color="auto"/>
              <w:right w:val="single" w:sz="4" w:space="0" w:color="auto"/>
            </w:tcBorders>
          </w:tcPr>
          <w:p w14:paraId="26BE9F99" w14:textId="77777777" w:rsidR="00293EE0" w:rsidRPr="004730A7" w:rsidRDefault="00293EE0" w:rsidP="00A426F8">
            <w:pPr>
              <w:rPr>
                <w:lang w:eastAsia="ja-JP"/>
              </w:rPr>
            </w:pPr>
            <w:r w:rsidRPr="004730A7">
              <w:rPr>
                <w:lang w:eastAsia="ja-JP"/>
              </w:rPr>
              <w:t>Default Output Type</w:t>
            </w:r>
          </w:p>
        </w:tc>
        <w:tc>
          <w:tcPr>
            <w:tcW w:w="4788" w:type="dxa"/>
            <w:tcBorders>
              <w:top w:val="single" w:sz="4" w:space="0" w:color="auto"/>
              <w:left w:val="single" w:sz="4" w:space="0" w:color="auto"/>
              <w:bottom w:val="single" w:sz="4" w:space="0" w:color="auto"/>
              <w:right w:val="single" w:sz="4" w:space="0" w:color="auto"/>
            </w:tcBorders>
          </w:tcPr>
          <w:p w14:paraId="26BE9F9A" w14:textId="77777777" w:rsidR="00293EE0" w:rsidRPr="00AC5C82" w:rsidRDefault="00293EE0" w:rsidP="00A426F8">
            <w:pPr>
              <w:autoSpaceDE w:val="0"/>
              <w:autoSpaceDN w:val="0"/>
              <w:adjustRightInd w:val="0"/>
              <w:spacing w:before="100" w:after="100"/>
            </w:pPr>
            <w:r w:rsidRPr="00AC5C82">
              <w:t>PDF</w:t>
            </w:r>
          </w:p>
        </w:tc>
      </w:tr>
      <w:tr w:rsidR="00293EE0" w:rsidRPr="004730A7" w14:paraId="26BE9F9E" w14:textId="77777777" w:rsidTr="00A426F8">
        <w:tc>
          <w:tcPr>
            <w:tcW w:w="4788" w:type="dxa"/>
            <w:tcBorders>
              <w:top w:val="single" w:sz="4" w:space="0" w:color="auto"/>
              <w:left w:val="single" w:sz="4" w:space="0" w:color="auto"/>
              <w:bottom w:val="single" w:sz="4" w:space="0" w:color="auto"/>
              <w:right w:val="single" w:sz="4" w:space="0" w:color="auto"/>
            </w:tcBorders>
          </w:tcPr>
          <w:p w14:paraId="26BE9F9C" w14:textId="77777777" w:rsidR="00293EE0" w:rsidRPr="004730A7" w:rsidRDefault="00293EE0" w:rsidP="00A426F8">
            <w:pPr>
              <w:rPr>
                <w:lang w:eastAsia="ja-JP"/>
              </w:rPr>
            </w:pPr>
            <w:r w:rsidRPr="004730A7">
              <w:rPr>
                <w:lang w:eastAsia="ja-JP"/>
              </w:rPr>
              <w:t>File Name</w:t>
            </w:r>
          </w:p>
        </w:tc>
        <w:tc>
          <w:tcPr>
            <w:tcW w:w="4788" w:type="dxa"/>
            <w:tcBorders>
              <w:top w:val="single" w:sz="4" w:space="0" w:color="auto"/>
              <w:left w:val="single" w:sz="4" w:space="0" w:color="auto"/>
              <w:bottom w:val="single" w:sz="4" w:space="0" w:color="auto"/>
              <w:right w:val="single" w:sz="4" w:space="0" w:color="auto"/>
            </w:tcBorders>
          </w:tcPr>
          <w:p w14:paraId="26BE9F9D" w14:textId="77777777" w:rsidR="00293EE0" w:rsidRPr="00AC5C82" w:rsidRDefault="00293EE0" w:rsidP="00A426F8">
            <w:pPr>
              <w:autoSpaceDE w:val="0"/>
              <w:autoSpaceDN w:val="0"/>
              <w:adjustRightInd w:val="0"/>
              <w:spacing w:before="100" w:after="100"/>
            </w:pPr>
            <w:r>
              <w:rPr>
                <w:lang w:eastAsia="ja-JP"/>
              </w:rPr>
              <w:t>JAPAN</w:t>
            </w:r>
            <w:r w:rsidRPr="00AC5C82">
              <w:t>.rtf</w:t>
            </w:r>
          </w:p>
        </w:tc>
      </w:tr>
      <w:tr w:rsidR="00293EE0" w:rsidRPr="004730A7" w14:paraId="26BE9FA1" w14:textId="77777777" w:rsidTr="00A426F8">
        <w:tc>
          <w:tcPr>
            <w:tcW w:w="4788" w:type="dxa"/>
            <w:tcBorders>
              <w:top w:val="single" w:sz="4" w:space="0" w:color="auto"/>
              <w:left w:val="single" w:sz="4" w:space="0" w:color="auto"/>
              <w:bottom w:val="single" w:sz="4" w:space="0" w:color="auto"/>
              <w:right w:val="single" w:sz="4" w:space="0" w:color="auto"/>
            </w:tcBorders>
          </w:tcPr>
          <w:p w14:paraId="26BE9F9F" w14:textId="77777777" w:rsidR="00293EE0" w:rsidRPr="004730A7" w:rsidRDefault="00293EE0" w:rsidP="00A426F8">
            <w:pPr>
              <w:rPr>
                <w:lang w:eastAsia="ja-JP"/>
              </w:rPr>
            </w:pPr>
            <w:r w:rsidRPr="004730A7">
              <w:rPr>
                <w:lang w:eastAsia="ja-JP"/>
              </w:rPr>
              <w:t>Language</w:t>
            </w:r>
          </w:p>
        </w:tc>
        <w:tc>
          <w:tcPr>
            <w:tcW w:w="4788" w:type="dxa"/>
            <w:tcBorders>
              <w:top w:val="single" w:sz="4" w:space="0" w:color="auto"/>
              <w:left w:val="single" w:sz="4" w:space="0" w:color="auto"/>
              <w:bottom w:val="single" w:sz="4" w:space="0" w:color="auto"/>
              <w:right w:val="single" w:sz="4" w:space="0" w:color="auto"/>
            </w:tcBorders>
          </w:tcPr>
          <w:p w14:paraId="26BE9FA0" w14:textId="77777777" w:rsidR="00293EE0" w:rsidRPr="00AC5C82" w:rsidRDefault="00293EE0" w:rsidP="00A426F8">
            <w:pPr>
              <w:autoSpaceDE w:val="0"/>
              <w:autoSpaceDN w:val="0"/>
              <w:adjustRightInd w:val="0"/>
              <w:spacing w:before="100" w:after="100"/>
            </w:pPr>
            <w:r>
              <w:rPr>
                <w:lang w:eastAsia="ja-JP"/>
              </w:rPr>
              <w:t>Japanese</w:t>
            </w:r>
          </w:p>
        </w:tc>
      </w:tr>
      <w:tr w:rsidR="00293EE0" w:rsidRPr="004730A7" w14:paraId="26BE9FA4" w14:textId="77777777" w:rsidTr="00A426F8">
        <w:tc>
          <w:tcPr>
            <w:tcW w:w="4788" w:type="dxa"/>
            <w:tcBorders>
              <w:top w:val="single" w:sz="4" w:space="0" w:color="auto"/>
              <w:left w:val="single" w:sz="4" w:space="0" w:color="auto"/>
              <w:bottom w:val="single" w:sz="4" w:space="0" w:color="auto"/>
              <w:right w:val="single" w:sz="4" w:space="0" w:color="auto"/>
            </w:tcBorders>
          </w:tcPr>
          <w:p w14:paraId="26BE9FA2" w14:textId="77777777" w:rsidR="00293EE0" w:rsidRPr="004730A7" w:rsidRDefault="00293EE0" w:rsidP="00A426F8">
            <w:pPr>
              <w:rPr>
                <w:lang w:eastAsia="ja-JP"/>
              </w:rPr>
            </w:pPr>
            <w:r w:rsidRPr="004730A7">
              <w:rPr>
                <w:lang w:eastAsia="ja-JP"/>
              </w:rPr>
              <w:t>Territory</w:t>
            </w:r>
          </w:p>
        </w:tc>
        <w:tc>
          <w:tcPr>
            <w:tcW w:w="4788" w:type="dxa"/>
            <w:tcBorders>
              <w:top w:val="single" w:sz="4" w:space="0" w:color="auto"/>
              <w:left w:val="single" w:sz="4" w:space="0" w:color="auto"/>
              <w:bottom w:val="single" w:sz="4" w:space="0" w:color="auto"/>
              <w:right w:val="single" w:sz="4" w:space="0" w:color="auto"/>
            </w:tcBorders>
          </w:tcPr>
          <w:p w14:paraId="26BE9FA3" w14:textId="77777777" w:rsidR="00293EE0" w:rsidRPr="00AC5C82" w:rsidRDefault="00293EE0" w:rsidP="00A426F8">
            <w:pPr>
              <w:autoSpaceDE w:val="0"/>
              <w:autoSpaceDN w:val="0"/>
              <w:adjustRightInd w:val="0"/>
              <w:spacing w:before="100" w:after="100"/>
            </w:pPr>
            <w:r>
              <w:rPr>
                <w:lang w:eastAsia="ja-JP"/>
              </w:rPr>
              <w:t>Japan</w:t>
            </w:r>
          </w:p>
        </w:tc>
      </w:tr>
    </w:tbl>
    <w:p w14:paraId="26BE9FA5" w14:textId="77777777" w:rsidR="00293EE0" w:rsidRDefault="00293EE0" w:rsidP="00293EE0">
      <w:pPr>
        <w:autoSpaceDE w:val="0"/>
        <w:autoSpaceDN w:val="0"/>
        <w:adjustRightInd w:val="0"/>
      </w:pPr>
    </w:p>
    <w:p w14:paraId="26BE9FA6" w14:textId="77777777" w:rsidR="00293EE0" w:rsidRDefault="00293EE0" w:rsidP="00293EE0">
      <w:pPr>
        <w:pStyle w:val="BodyText"/>
        <w:overflowPunct/>
        <w:autoSpaceDE/>
        <w:autoSpaceDN/>
        <w:adjustRightInd/>
        <w:ind w:left="0"/>
        <w:textAlignment w:val="auto"/>
        <w:rPr>
          <w:rFonts w:ascii="Arial" w:hAnsi="Arial" w:cs="Arial"/>
          <w:b/>
          <w:color w:val="000000"/>
          <w:u w:val="single"/>
          <w:lang w:eastAsia="fr-FR"/>
        </w:rPr>
      </w:pPr>
      <w:r w:rsidRPr="00D84FFE">
        <w:rPr>
          <w:rFonts w:ascii="Arial" w:hAnsi="Arial" w:cs="Arial"/>
          <w:b/>
          <w:color w:val="000000"/>
          <w:u w:val="single"/>
          <w:lang w:eastAsia="fr-FR"/>
        </w:rPr>
        <w:t>Technical Design:</w:t>
      </w:r>
    </w:p>
    <w:p w14:paraId="26BE9FA7" w14:textId="77777777" w:rsidR="00293EE0" w:rsidRPr="00845757" w:rsidRDefault="00293EE0" w:rsidP="00293EE0">
      <w:pPr>
        <w:pStyle w:val="BodyText"/>
        <w:numPr>
          <w:ilvl w:val="0"/>
          <w:numId w:val="40"/>
        </w:numPr>
        <w:overflowPunct/>
        <w:autoSpaceDE/>
        <w:autoSpaceDN/>
        <w:adjustRightInd/>
        <w:textAlignment w:val="auto"/>
        <w:rPr>
          <w:rFonts w:ascii="Times New Roman" w:hAnsi="Times New Roman"/>
          <w:b/>
          <w:color w:val="000000"/>
          <w:sz w:val="22"/>
          <w:szCs w:val="22"/>
          <w:u w:val="single"/>
          <w:lang w:eastAsia="fr-FR"/>
        </w:rPr>
      </w:pPr>
      <w:r w:rsidRPr="00845757">
        <w:rPr>
          <w:rFonts w:ascii="Times New Roman" w:hAnsi="Times New Roman"/>
          <w:color w:val="000000"/>
          <w:sz w:val="22"/>
          <w:szCs w:val="22"/>
          <w:lang w:eastAsia="fr-FR"/>
        </w:rPr>
        <w:t xml:space="preserve">Update an existing RDF: XXGILARCOMINV.rdf that caters to Japanese localization requirements specified in functional requirements section. </w:t>
      </w:r>
    </w:p>
    <w:p w14:paraId="26BE9FA8" w14:textId="77777777" w:rsidR="00293EE0" w:rsidRPr="00DE495D" w:rsidRDefault="00293EE0" w:rsidP="00293EE0">
      <w:pPr>
        <w:pStyle w:val="BodyText"/>
        <w:numPr>
          <w:ilvl w:val="0"/>
          <w:numId w:val="40"/>
        </w:numPr>
        <w:overflowPunct/>
        <w:autoSpaceDE/>
        <w:autoSpaceDN/>
        <w:adjustRightInd/>
        <w:textAlignment w:val="auto"/>
        <w:rPr>
          <w:rFonts w:ascii="Times New Roman" w:hAnsi="Times New Roman"/>
          <w:b/>
          <w:color w:val="000000"/>
          <w:sz w:val="22"/>
          <w:szCs w:val="22"/>
          <w:u w:val="single"/>
          <w:lang w:eastAsia="fr-FR"/>
        </w:rPr>
      </w:pPr>
      <w:r>
        <w:rPr>
          <w:rFonts w:ascii="Times New Roman" w:hAnsi="Times New Roman"/>
          <w:color w:val="000000"/>
          <w:sz w:val="22"/>
          <w:szCs w:val="22"/>
          <w:lang w:eastAsia="fr-FR"/>
        </w:rPr>
        <w:t>Existing c</w:t>
      </w:r>
      <w:r w:rsidRPr="00DE495D">
        <w:rPr>
          <w:rFonts w:ascii="Times New Roman" w:hAnsi="Times New Roman"/>
          <w:color w:val="000000"/>
          <w:sz w:val="22"/>
          <w:szCs w:val="22"/>
          <w:lang w:eastAsia="fr-FR"/>
        </w:rPr>
        <w:t>oncurrent program – ‘</w:t>
      </w:r>
      <w:r>
        <w:rPr>
          <w:rFonts w:ascii="Times New Roman" w:hAnsi="Times New Roman"/>
          <w:color w:val="000000"/>
          <w:sz w:val="22"/>
          <w:szCs w:val="22"/>
          <w:lang w:eastAsia="fr-FR"/>
        </w:rPr>
        <w:t>GIL Print Commercial Invoices</w:t>
      </w:r>
      <w:r w:rsidRPr="00845757">
        <w:rPr>
          <w:rFonts w:ascii="Times New Roman" w:hAnsi="Times New Roman"/>
          <w:color w:val="000000"/>
          <w:sz w:val="22"/>
          <w:szCs w:val="22"/>
          <w:lang w:eastAsia="fr-FR"/>
        </w:rPr>
        <w:t>-Standard(Print)</w:t>
      </w:r>
      <w:r w:rsidRPr="00DE495D">
        <w:rPr>
          <w:rFonts w:ascii="Times New Roman" w:hAnsi="Times New Roman"/>
          <w:color w:val="000000"/>
          <w:sz w:val="22"/>
          <w:szCs w:val="22"/>
          <w:lang w:eastAsia="fr-FR"/>
        </w:rPr>
        <w:t xml:space="preserve">’ </w:t>
      </w:r>
      <w:r>
        <w:rPr>
          <w:rFonts w:ascii="Times New Roman" w:hAnsi="Times New Roman"/>
          <w:color w:val="000000"/>
          <w:sz w:val="22"/>
          <w:szCs w:val="22"/>
          <w:lang w:eastAsia="fr-FR"/>
        </w:rPr>
        <w:t>will be able to access the new template attached</w:t>
      </w:r>
    </w:p>
    <w:p w14:paraId="26BE9FA9" w14:textId="77777777" w:rsidR="00293EE0" w:rsidRPr="00DE495D" w:rsidRDefault="00293EE0" w:rsidP="00293EE0">
      <w:pPr>
        <w:pStyle w:val="BodyText"/>
        <w:numPr>
          <w:ilvl w:val="0"/>
          <w:numId w:val="40"/>
        </w:numPr>
        <w:overflowPunct/>
        <w:autoSpaceDE/>
        <w:autoSpaceDN/>
        <w:adjustRightInd/>
        <w:textAlignment w:val="auto"/>
        <w:rPr>
          <w:rFonts w:ascii="Times New Roman" w:hAnsi="Times New Roman"/>
          <w:b/>
          <w:color w:val="000000"/>
          <w:sz w:val="22"/>
          <w:szCs w:val="22"/>
          <w:u w:val="single"/>
          <w:lang w:eastAsia="fr-FR"/>
        </w:rPr>
      </w:pPr>
      <w:r>
        <w:rPr>
          <w:rFonts w:ascii="Times New Roman" w:hAnsi="Times New Roman"/>
          <w:color w:val="000000"/>
          <w:sz w:val="22"/>
          <w:szCs w:val="22"/>
          <w:lang w:eastAsia="fr-FR"/>
        </w:rPr>
        <w:t>Update the existing data definition with the new template and define it for Japan territory</w:t>
      </w:r>
    </w:p>
    <w:p w14:paraId="26BE9FAA" w14:textId="77777777" w:rsidR="00293EE0" w:rsidRDefault="00293EE0" w:rsidP="00293EE0">
      <w:r w:rsidRPr="00DE495D">
        <w:rPr>
          <w:rFonts w:ascii="Times New Roman" w:hAnsi="Times New Roman"/>
          <w:color w:val="000000"/>
          <w:lang w:eastAsia="fr-FR"/>
        </w:rPr>
        <w:t xml:space="preserve">Make changes to </w:t>
      </w:r>
      <w:r>
        <w:rPr>
          <w:rFonts w:ascii="Times New Roman" w:hAnsi="Times New Roman"/>
          <w:color w:val="000000"/>
          <w:lang w:eastAsia="fr-FR"/>
        </w:rPr>
        <w:t>JAPAN</w:t>
      </w:r>
      <w:r w:rsidRPr="00DE495D">
        <w:rPr>
          <w:rFonts w:ascii="Times New Roman" w:hAnsi="Times New Roman"/>
          <w:color w:val="000000"/>
          <w:lang w:eastAsia="fr-FR"/>
        </w:rPr>
        <w:t>.rtf xml publisher rtf template as per the requirement and upload it to the templ</w:t>
      </w:r>
      <w:r>
        <w:rPr>
          <w:rFonts w:ascii="Times New Roman" w:hAnsi="Times New Roman"/>
          <w:color w:val="000000"/>
          <w:lang w:eastAsia="fr-FR"/>
        </w:rPr>
        <w:t>ate definition updated in step 3</w:t>
      </w:r>
      <w:r w:rsidRPr="00DE495D">
        <w:rPr>
          <w:rFonts w:ascii="Times New Roman" w:hAnsi="Times New Roman"/>
          <w:color w:val="000000"/>
          <w:lang w:eastAsia="fr-FR"/>
        </w:rPr>
        <w:t>.</w:t>
      </w:r>
    </w:p>
    <w:p w14:paraId="26BE9FAB" w14:textId="77777777" w:rsidR="004B3E57" w:rsidRDefault="004B3E57" w:rsidP="004B3E57">
      <w:pPr>
        <w:autoSpaceDE w:val="0"/>
        <w:autoSpaceDN w:val="0"/>
        <w:adjustRightInd w:val="0"/>
        <w:ind w:left="-180"/>
      </w:pPr>
    </w:p>
    <w:p w14:paraId="26BE9FAC" w14:textId="77777777" w:rsidR="00800AA7" w:rsidRPr="005634D7" w:rsidRDefault="00800AA7" w:rsidP="00DA136D">
      <w:pPr>
        <w:pStyle w:val="Level3"/>
        <w:numPr>
          <w:ilvl w:val="0"/>
          <w:numId w:val="17"/>
        </w:numPr>
        <w:rPr>
          <w:rFonts w:cs="Arial"/>
        </w:rPr>
      </w:pPr>
      <w:r w:rsidRPr="005634D7">
        <w:rPr>
          <w:rFonts w:cs="Arial"/>
        </w:rPr>
        <w:t>For Asegua Therapeutics project</w:t>
      </w:r>
    </w:p>
    <w:p w14:paraId="26BE9FAD" w14:textId="77777777" w:rsidR="00800AA7" w:rsidRPr="000935A3" w:rsidRDefault="00800AA7" w:rsidP="00800AA7">
      <w:pPr>
        <w:pStyle w:val="ListParagraph"/>
        <w:numPr>
          <w:ilvl w:val="0"/>
          <w:numId w:val="71"/>
        </w:numPr>
        <w:spacing w:after="0"/>
        <w:rPr>
          <w:rFonts w:ascii="Arial" w:hAnsi="Arial" w:cs="Arial"/>
          <w:b/>
          <w:u w:val="single"/>
        </w:rPr>
      </w:pPr>
      <w:r w:rsidRPr="000935A3">
        <w:rPr>
          <w:rFonts w:ascii="Arial" w:hAnsi="Arial" w:cs="Arial"/>
          <w:b/>
          <w:u w:val="single"/>
        </w:rPr>
        <w:t>Business Requirement:</w:t>
      </w:r>
    </w:p>
    <w:p w14:paraId="26BE9FAE" w14:textId="77777777" w:rsidR="00800AA7" w:rsidRPr="000935A3" w:rsidRDefault="00800AA7" w:rsidP="00800AA7">
      <w:pPr>
        <w:pStyle w:val="ListParagraph"/>
        <w:numPr>
          <w:ilvl w:val="0"/>
          <w:numId w:val="71"/>
        </w:numPr>
        <w:spacing w:after="0"/>
        <w:ind w:left="2520"/>
        <w:rPr>
          <w:rFonts w:ascii="Arial" w:hAnsi="Arial" w:cs="Arial"/>
        </w:rPr>
      </w:pPr>
      <w:r w:rsidRPr="000935A3">
        <w:rPr>
          <w:rFonts w:ascii="Arial" w:hAnsi="Arial" w:cs="Arial"/>
        </w:rPr>
        <w:t>Asegua Therapeutics Logo shall be printed</w:t>
      </w:r>
    </w:p>
    <w:p w14:paraId="26BE9FAF" w14:textId="77777777" w:rsidR="00800AA7" w:rsidRPr="000935A3" w:rsidRDefault="00800AA7" w:rsidP="00800AA7">
      <w:pPr>
        <w:pStyle w:val="ListParagraph"/>
        <w:numPr>
          <w:ilvl w:val="0"/>
          <w:numId w:val="71"/>
        </w:numPr>
        <w:spacing w:after="0"/>
        <w:ind w:left="2520"/>
        <w:rPr>
          <w:rFonts w:ascii="Arial" w:hAnsi="Arial" w:cs="Arial"/>
        </w:rPr>
      </w:pPr>
      <w:r w:rsidRPr="000935A3">
        <w:rPr>
          <w:rFonts w:ascii="Arial" w:hAnsi="Arial" w:cs="Arial"/>
        </w:rPr>
        <w:t>Asegua Legal Entity Address shall be printed</w:t>
      </w:r>
    </w:p>
    <w:p w14:paraId="26BE9FB0" w14:textId="77777777" w:rsidR="00800AA7" w:rsidRPr="000935A3" w:rsidRDefault="00800AA7" w:rsidP="00800AA7">
      <w:pPr>
        <w:pStyle w:val="ListParagraph"/>
        <w:numPr>
          <w:ilvl w:val="0"/>
          <w:numId w:val="71"/>
        </w:numPr>
        <w:spacing w:after="0"/>
        <w:ind w:left="2520"/>
        <w:rPr>
          <w:rFonts w:ascii="Arial" w:hAnsi="Arial" w:cs="Arial"/>
        </w:rPr>
      </w:pPr>
      <w:r w:rsidRPr="000935A3">
        <w:rPr>
          <w:rFonts w:ascii="Arial" w:hAnsi="Arial" w:cs="Arial"/>
        </w:rPr>
        <w:t>Asegua Remittance Address details shall be printed</w:t>
      </w:r>
    </w:p>
    <w:p w14:paraId="26BE9FB1" w14:textId="77777777" w:rsidR="00800AA7" w:rsidRPr="000935A3" w:rsidRDefault="00800AA7" w:rsidP="00800AA7">
      <w:pPr>
        <w:pStyle w:val="ListParagraph"/>
        <w:numPr>
          <w:ilvl w:val="0"/>
          <w:numId w:val="71"/>
        </w:numPr>
        <w:spacing w:after="0"/>
        <w:ind w:left="2520"/>
        <w:rPr>
          <w:rFonts w:ascii="Arial" w:hAnsi="Arial" w:cs="Arial"/>
        </w:rPr>
      </w:pPr>
      <w:r w:rsidRPr="000935A3">
        <w:rPr>
          <w:rFonts w:ascii="Arial" w:hAnsi="Arial" w:cs="Arial"/>
        </w:rPr>
        <w:t>Asegua Remit Via Wire Transfer details shall be printed.</w:t>
      </w:r>
    </w:p>
    <w:p w14:paraId="26BE9FB2" w14:textId="77777777" w:rsidR="00800AA7" w:rsidRPr="000935A3" w:rsidRDefault="00800AA7" w:rsidP="00800AA7">
      <w:pPr>
        <w:pStyle w:val="ListParagraph"/>
        <w:numPr>
          <w:ilvl w:val="0"/>
          <w:numId w:val="71"/>
        </w:numPr>
        <w:spacing w:after="0"/>
        <w:ind w:left="2520"/>
        <w:rPr>
          <w:rFonts w:ascii="Arial" w:hAnsi="Arial" w:cs="Arial"/>
        </w:rPr>
      </w:pPr>
      <w:r w:rsidRPr="000935A3">
        <w:rPr>
          <w:rFonts w:ascii="Arial" w:hAnsi="Arial" w:cs="Arial"/>
        </w:rPr>
        <w:t>Asegua Company Name shall be printed as Watermark across Commercial Invoice Print</w:t>
      </w:r>
    </w:p>
    <w:p w14:paraId="26BE9FB3" w14:textId="77777777" w:rsidR="00800AA7" w:rsidRPr="000935A3" w:rsidRDefault="00800AA7" w:rsidP="00800AA7">
      <w:pPr>
        <w:pStyle w:val="ListParagraph"/>
        <w:spacing w:after="0"/>
        <w:ind w:left="1800"/>
        <w:rPr>
          <w:rFonts w:ascii="Arial" w:hAnsi="Arial" w:cs="Arial"/>
          <w:b/>
          <w:u w:val="single"/>
        </w:rPr>
      </w:pPr>
    </w:p>
    <w:p w14:paraId="26BE9FB4" w14:textId="77777777" w:rsidR="00800AA7" w:rsidRPr="000935A3" w:rsidRDefault="00800AA7" w:rsidP="00800AA7">
      <w:pPr>
        <w:pStyle w:val="ListParagraph"/>
        <w:numPr>
          <w:ilvl w:val="0"/>
          <w:numId w:val="71"/>
        </w:numPr>
        <w:spacing w:after="0"/>
        <w:rPr>
          <w:rFonts w:ascii="Arial" w:hAnsi="Arial" w:cs="Arial"/>
          <w:b/>
          <w:u w:val="single"/>
        </w:rPr>
      </w:pPr>
      <w:r w:rsidRPr="000935A3">
        <w:rPr>
          <w:rFonts w:ascii="Arial" w:hAnsi="Arial" w:cs="Arial"/>
          <w:b/>
          <w:u w:val="single"/>
        </w:rPr>
        <w:t>Technical Design:</w:t>
      </w:r>
    </w:p>
    <w:p w14:paraId="26BE9FB5" w14:textId="77777777" w:rsidR="00800AA7" w:rsidRPr="000935A3" w:rsidRDefault="00800AA7" w:rsidP="00800AA7">
      <w:pPr>
        <w:ind w:left="720" w:firstLine="720"/>
        <w:rPr>
          <w:rFonts w:cs="Arial"/>
        </w:rPr>
      </w:pPr>
      <w:r w:rsidRPr="005634D7">
        <w:rPr>
          <w:rFonts w:cs="Arial"/>
        </w:rPr>
        <w:t xml:space="preserve">Modified the existing RDF report XXGILARCOMINV.rdf to </w:t>
      </w:r>
    </w:p>
    <w:p w14:paraId="26BE9FB6" w14:textId="77777777" w:rsidR="00800AA7" w:rsidRPr="000935A3" w:rsidRDefault="00800AA7" w:rsidP="00800AA7">
      <w:pPr>
        <w:ind w:left="720" w:firstLine="720"/>
        <w:rPr>
          <w:rFonts w:cs="Arial"/>
        </w:rPr>
      </w:pPr>
      <w:r w:rsidRPr="005634D7">
        <w:rPr>
          <w:rFonts w:cs="Arial"/>
        </w:rPr>
        <w:t>include th</w:t>
      </w:r>
      <w:r w:rsidRPr="000935A3">
        <w:rPr>
          <w:rFonts w:cs="Arial"/>
        </w:rPr>
        <w:t xml:space="preserve">e new formula columns to derive the following </w:t>
      </w:r>
    </w:p>
    <w:p w14:paraId="26BE9FB7" w14:textId="77777777" w:rsidR="00800AA7" w:rsidRPr="000935A3" w:rsidRDefault="00800AA7" w:rsidP="00800AA7">
      <w:pPr>
        <w:ind w:left="720" w:firstLine="720"/>
        <w:rPr>
          <w:rFonts w:cs="Arial"/>
        </w:rPr>
      </w:pPr>
      <w:r w:rsidRPr="000935A3">
        <w:rPr>
          <w:rFonts w:cs="Arial"/>
        </w:rPr>
        <w:t>details based on</w:t>
      </w:r>
      <w:r w:rsidRPr="005634D7">
        <w:rPr>
          <w:rFonts w:cs="Arial"/>
          <w:color w:val="1F497D"/>
        </w:rPr>
        <w:t xml:space="preserve"> the Operating Units defined in the lookups</w:t>
      </w:r>
      <w:r w:rsidRPr="000935A3">
        <w:rPr>
          <w:rFonts w:cs="Arial"/>
        </w:rPr>
        <w:t>.</w:t>
      </w:r>
    </w:p>
    <w:p w14:paraId="26BE9FB8" w14:textId="77777777" w:rsidR="00800AA7" w:rsidRPr="000935A3" w:rsidRDefault="00800AA7" w:rsidP="00800AA7">
      <w:pPr>
        <w:pStyle w:val="ListParagraph"/>
        <w:numPr>
          <w:ilvl w:val="2"/>
          <w:numId w:val="57"/>
        </w:numPr>
        <w:rPr>
          <w:rFonts w:ascii="Arial" w:hAnsi="Arial" w:cs="Arial"/>
        </w:rPr>
      </w:pPr>
      <w:r w:rsidRPr="000935A3">
        <w:rPr>
          <w:rFonts w:ascii="Arial" w:hAnsi="Arial" w:cs="Arial"/>
          <w:color w:val="1F497D"/>
        </w:rPr>
        <w:t>LE Address</w:t>
      </w:r>
    </w:p>
    <w:p w14:paraId="26BE9FB9" w14:textId="77777777" w:rsidR="00800AA7" w:rsidRPr="000935A3" w:rsidRDefault="00800AA7" w:rsidP="00800AA7">
      <w:pPr>
        <w:pStyle w:val="ListParagraph"/>
        <w:numPr>
          <w:ilvl w:val="2"/>
          <w:numId w:val="57"/>
        </w:numPr>
        <w:rPr>
          <w:rFonts w:ascii="Arial" w:hAnsi="Arial" w:cs="Arial"/>
        </w:rPr>
      </w:pPr>
      <w:r w:rsidRPr="000935A3">
        <w:rPr>
          <w:rFonts w:ascii="Arial" w:hAnsi="Arial" w:cs="Arial"/>
          <w:color w:val="1F497D"/>
        </w:rPr>
        <w:t>Remit To Address</w:t>
      </w:r>
    </w:p>
    <w:p w14:paraId="26BE9FBA" w14:textId="77777777" w:rsidR="00800AA7" w:rsidRPr="000935A3" w:rsidRDefault="00800AA7" w:rsidP="00800AA7">
      <w:pPr>
        <w:pStyle w:val="ListParagraph"/>
        <w:numPr>
          <w:ilvl w:val="2"/>
          <w:numId w:val="57"/>
        </w:numPr>
        <w:rPr>
          <w:rFonts w:ascii="Arial" w:hAnsi="Arial" w:cs="Arial"/>
        </w:rPr>
      </w:pPr>
      <w:r w:rsidRPr="000935A3">
        <w:rPr>
          <w:rFonts w:ascii="Arial" w:hAnsi="Arial" w:cs="Arial"/>
          <w:color w:val="1F497D"/>
        </w:rPr>
        <w:t xml:space="preserve">Remit Via Wire Transfer details </w:t>
      </w:r>
    </w:p>
    <w:p w14:paraId="26BE9FBB" w14:textId="77777777" w:rsidR="00800AA7" w:rsidRPr="000935A3" w:rsidRDefault="00800AA7" w:rsidP="00800AA7">
      <w:pPr>
        <w:ind w:left="1080" w:firstLine="360"/>
        <w:rPr>
          <w:rFonts w:cs="Arial"/>
          <w:u w:val="single"/>
        </w:rPr>
      </w:pPr>
      <w:r w:rsidRPr="000935A3">
        <w:rPr>
          <w:rFonts w:cs="Arial"/>
          <w:u w:val="single"/>
        </w:rPr>
        <w:t>Formula Column – CF_LE_ADDRESS :</w:t>
      </w:r>
    </w:p>
    <w:p w14:paraId="26BE9FBC" w14:textId="77777777" w:rsidR="00800AA7" w:rsidRDefault="00800AA7" w:rsidP="00800AA7">
      <w:pPr>
        <w:ind w:left="1440" w:firstLine="720"/>
        <w:rPr>
          <w:rFonts w:cs="Arial"/>
        </w:rPr>
      </w:pPr>
      <w:r w:rsidRPr="000935A3">
        <w:rPr>
          <w:rFonts w:cs="Arial"/>
        </w:rPr>
        <w:t>A new formula column CF_LE_A</w:t>
      </w:r>
      <w:r>
        <w:rPr>
          <w:rFonts w:cs="Arial"/>
        </w:rPr>
        <w:t>DDRESS</w:t>
      </w:r>
      <w:r w:rsidRPr="000935A3">
        <w:rPr>
          <w:rFonts w:cs="Arial"/>
        </w:rPr>
        <w:t xml:space="preserve"> has been added to </w:t>
      </w:r>
    </w:p>
    <w:p w14:paraId="26BE9FBD" w14:textId="77777777" w:rsidR="00800AA7" w:rsidRPr="000935A3" w:rsidRDefault="00800AA7" w:rsidP="00800AA7">
      <w:pPr>
        <w:ind w:left="1440" w:firstLine="720"/>
        <w:rPr>
          <w:rFonts w:cs="Arial"/>
        </w:rPr>
      </w:pPr>
      <w:r w:rsidRPr="000935A3">
        <w:rPr>
          <w:rFonts w:cs="Arial"/>
        </w:rPr>
        <w:t xml:space="preserve">derive the Legal Entity address from the lookup </w:t>
      </w:r>
    </w:p>
    <w:p w14:paraId="26BE9FBE" w14:textId="77777777" w:rsidR="00800AA7" w:rsidRPr="005634D7" w:rsidRDefault="00800AA7" w:rsidP="00800AA7">
      <w:pPr>
        <w:ind w:left="1440" w:firstLine="720"/>
        <w:rPr>
          <w:rFonts w:cs="Arial"/>
        </w:rPr>
      </w:pPr>
      <w:r w:rsidRPr="000935A3">
        <w:rPr>
          <w:rFonts w:cs="Arial"/>
        </w:rPr>
        <w:t>“XXGIL_OTC_LE_INV_ADDRESS”</w:t>
      </w:r>
      <w:r>
        <w:rPr>
          <w:rFonts w:cs="Arial"/>
        </w:rPr>
        <w:t>.</w:t>
      </w:r>
      <w:r w:rsidRPr="000935A3">
        <w:rPr>
          <w:rFonts w:cs="Arial"/>
        </w:rPr>
        <w:t xml:space="preserve"> </w:t>
      </w:r>
    </w:p>
    <w:p w14:paraId="26BE9FBF" w14:textId="77777777" w:rsidR="00800AA7" w:rsidRPr="000935A3" w:rsidRDefault="00800AA7" w:rsidP="00800AA7">
      <w:pPr>
        <w:ind w:left="1080"/>
        <w:rPr>
          <w:rFonts w:ascii="Courier New" w:hAnsi="Courier New" w:cs="Courier New"/>
          <w:sz w:val="20"/>
          <w:szCs w:val="20"/>
        </w:rPr>
      </w:pPr>
    </w:p>
    <w:p w14:paraId="26BE9FC0" w14:textId="77777777" w:rsidR="00800AA7" w:rsidRPr="00DA136D" w:rsidRDefault="00800AA7" w:rsidP="00800AA7">
      <w:pPr>
        <w:ind w:left="1080" w:firstLine="360"/>
        <w:rPr>
          <w:rFonts w:cs="Arial"/>
          <w:sz w:val="20"/>
          <w:szCs w:val="20"/>
          <w:u w:val="single"/>
        </w:rPr>
      </w:pPr>
      <w:r w:rsidRPr="00DA136D">
        <w:rPr>
          <w:rFonts w:cs="Arial"/>
          <w:sz w:val="20"/>
          <w:szCs w:val="20"/>
          <w:u w:val="single"/>
        </w:rPr>
        <w:t>Formula Column – CF_REMIT_ADDRESS</w:t>
      </w:r>
    </w:p>
    <w:p w14:paraId="26BE9FC1" w14:textId="77777777" w:rsidR="00800AA7" w:rsidRPr="00DA136D" w:rsidRDefault="00800AA7" w:rsidP="00800AA7">
      <w:pPr>
        <w:ind w:left="2160"/>
        <w:rPr>
          <w:rFonts w:cs="Arial"/>
          <w:sz w:val="20"/>
          <w:szCs w:val="20"/>
        </w:rPr>
      </w:pPr>
      <w:r w:rsidRPr="001E3A52">
        <w:rPr>
          <w:rFonts w:cs="Arial"/>
        </w:rPr>
        <w:t xml:space="preserve">A new formula column CF_REMIT_ADDRESS has been added to derive </w:t>
      </w:r>
      <w:r w:rsidRPr="00DA136D">
        <w:rPr>
          <w:rFonts w:cs="Arial"/>
          <w:sz w:val="20"/>
          <w:szCs w:val="20"/>
        </w:rPr>
        <w:t xml:space="preserve">the Remit to address details from the lookup </w:t>
      </w:r>
    </w:p>
    <w:p w14:paraId="26BE9FC2" w14:textId="77777777" w:rsidR="00800AA7" w:rsidRPr="00DA136D" w:rsidRDefault="00800AA7" w:rsidP="00800AA7">
      <w:pPr>
        <w:ind w:left="1800"/>
        <w:rPr>
          <w:rFonts w:cs="Arial"/>
          <w:sz w:val="20"/>
          <w:szCs w:val="20"/>
        </w:rPr>
      </w:pPr>
      <w:r w:rsidRPr="00DA136D">
        <w:rPr>
          <w:rFonts w:cs="Arial"/>
          <w:sz w:val="20"/>
          <w:szCs w:val="20"/>
        </w:rPr>
        <w:t>“XXGIL_OTC_REMIT_INV_ADDRESS”.</w:t>
      </w:r>
    </w:p>
    <w:p w14:paraId="26BE9FC3" w14:textId="77777777" w:rsidR="00800AA7" w:rsidRPr="000935A3" w:rsidRDefault="00800AA7" w:rsidP="00800AA7">
      <w:pPr>
        <w:ind w:left="1080"/>
        <w:rPr>
          <w:rFonts w:ascii="Courier New" w:hAnsi="Courier New" w:cs="Courier New"/>
          <w:sz w:val="20"/>
          <w:szCs w:val="20"/>
        </w:rPr>
      </w:pPr>
    </w:p>
    <w:p w14:paraId="26BE9FC4" w14:textId="56536C29" w:rsidR="00800AA7" w:rsidRPr="00DA136D" w:rsidRDefault="00800AA7" w:rsidP="00800AA7">
      <w:pPr>
        <w:ind w:left="1080" w:firstLine="360"/>
        <w:rPr>
          <w:rFonts w:cs="Arial"/>
          <w:sz w:val="20"/>
          <w:szCs w:val="20"/>
          <w:u w:val="single"/>
        </w:rPr>
      </w:pPr>
      <w:r w:rsidRPr="00DA136D">
        <w:rPr>
          <w:rFonts w:cs="Arial"/>
          <w:sz w:val="20"/>
          <w:szCs w:val="20"/>
          <w:u w:val="single"/>
        </w:rPr>
        <w:t>Formula C</w:t>
      </w:r>
      <w:r w:rsidR="001E3A52" w:rsidRPr="00DA136D">
        <w:rPr>
          <w:rFonts w:cs="Arial"/>
          <w:sz w:val="20"/>
          <w:szCs w:val="20"/>
          <w:u w:val="single"/>
        </w:rPr>
        <w:t>`</w:t>
      </w:r>
      <w:r w:rsidRPr="00DA136D">
        <w:rPr>
          <w:rFonts w:cs="Arial"/>
          <w:sz w:val="20"/>
          <w:szCs w:val="20"/>
          <w:u w:val="single"/>
        </w:rPr>
        <w:t>olumn – CF_REMIT_VIA_WIRE</w:t>
      </w:r>
    </w:p>
    <w:p w14:paraId="26BE9FC6" w14:textId="44B287ED" w:rsidR="00800AA7" w:rsidRPr="00DA136D" w:rsidRDefault="00800AA7" w:rsidP="00800AA7">
      <w:pPr>
        <w:ind w:left="1080" w:firstLine="360"/>
        <w:rPr>
          <w:rFonts w:cs="Arial"/>
          <w:b/>
          <w:bCs/>
          <w:sz w:val="20"/>
          <w:szCs w:val="20"/>
        </w:rPr>
      </w:pPr>
      <w:r w:rsidRPr="00DA136D">
        <w:rPr>
          <w:rFonts w:cs="Arial"/>
          <w:sz w:val="20"/>
          <w:szCs w:val="20"/>
        </w:rPr>
        <w:t>A new formula column CF_REMIT_VIA_WIRE has been added to derive the Remit Via Wire Transfer details from the lookup “CF_REMIT_VIA_WIRE”.</w:t>
      </w:r>
    </w:p>
    <w:p w14:paraId="26BE9FC7" w14:textId="77777777" w:rsidR="00800AA7" w:rsidRPr="00DA136D" w:rsidRDefault="00800AA7" w:rsidP="00800AA7">
      <w:pPr>
        <w:ind w:left="1080" w:firstLine="360"/>
        <w:rPr>
          <w:rFonts w:cs="Arial"/>
          <w:b/>
          <w:bCs/>
          <w:sz w:val="20"/>
          <w:szCs w:val="20"/>
        </w:rPr>
      </w:pPr>
      <w:r w:rsidRPr="00DA136D">
        <w:rPr>
          <w:rFonts w:cs="Arial"/>
          <w:b/>
          <w:bCs/>
          <w:sz w:val="20"/>
          <w:szCs w:val="20"/>
        </w:rPr>
        <w:t>RTF Layout changes:</w:t>
      </w:r>
    </w:p>
    <w:p w14:paraId="26BE9FC8" w14:textId="77777777" w:rsidR="00800AA7" w:rsidRPr="000579FA" w:rsidRDefault="00800AA7" w:rsidP="00800AA7">
      <w:pPr>
        <w:ind w:left="2160"/>
        <w:rPr>
          <w:rFonts w:cs="Arial"/>
          <w:color w:val="1F497D"/>
        </w:rPr>
      </w:pPr>
      <w:r w:rsidRPr="00DA136D">
        <w:rPr>
          <w:rFonts w:cs="Arial"/>
          <w:bCs/>
          <w:sz w:val="20"/>
          <w:szCs w:val="20"/>
        </w:rPr>
        <w:t xml:space="preserve">Modified RTF template (USA.rtf) to include Asegua Therapeutics logo, new formula columns to display </w:t>
      </w:r>
      <w:r w:rsidRPr="001E3A52">
        <w:rPr>
          <w:rFonts w:cs="Arial"/>
          <w:color w:val="1F497D"/>
        </w:rPr>
        <w:t xml:space="preserve">LE Address, Remit To Address and Remit Via Wire Transfer </w:t>
      </w:r>
      <w:r w:rsidRPr="000579FA">
        <w:rPr>
          <w:rFonts w:cs="Arial"/>
          <w:color w:val="1F497D"/>
        </w:rPr>
        <w:t>details.</w:t>
      </w:r>
    </w:p>
    <w:p w14:paraId="26BE9FC9" w14:textId="77777777" w:rsidR="00800AA7" w:rsidRPr="00DA136D" w:rsidRDefault="00800AA7" w:rsidP="00800AA7">
      <w:pPr>
        <w:ind w:left="2160"/>
        <w:rPr>
          <w:rFonts w:cs="Arial"/>
          <w:bCs/>
          <w:sz w:val="20"/>
          <w:szCs w:val="20"/>
        </w:rPr>
      </w:pPr>
      <w:r w:rsidRPr="00DA136D">
        <w:rPr>
          <w:rFonts w:cs="Arial"/>
          <w:bCs/>
          <w:sz w:val="20"/>
          <w:szCs w:val="20"/>
        </w:rPr>
        <w:t>The hardcoded values of LE Address, Remit To Address and Remit Via Wire Transfer details have been removed for US-OU-01, US-OU-03.</w:t>
      </w:r>
    </w:p>
    <w:p w14:paraId="26BE9FCA" w14:textId="20D4CBF2" w:rsidR="00800AA7" w:rsidRPr="000935A3" w:rsidRDefault="00800AA7" w:rsidP="00800AA7">
      <w:pPr>
        <w:pStyle w:val="Level3"/>
        <w:ind w:left="2160"/>
        <w:rPr>
          <w:u w:val="single"/>
        </w:rPr>
      </w:pPr>
      <w:r w:rsidRPr="000935A3">
        <w:rPr>
          <w:u w:val="single"/>
        </w:rPr>
        <w:t>Logo changes</w:t>
      </w:r>
      <w:r w:rsidR="00035056">
        <w:rPr>
          <w:u w:val="single"/>
        </w:rPr>
        <w:t xml:space="preserve"> </w:t>
      </w:r>
      <w:r w:rsidR="00D27DD8">
        <w:rPr>
          <w:u w:val="single"/>
        </w:rPr>
        <w:t>for Asegua :</w:t>
      </w:r>
      <w:r w:rsidRPr="000935A3">
        <w:rPr>
          <w:u w:val="single"/>
        </w:rPr>
        <w:t xml:space="preserve"> :</w:t>
      </w:r>
    </w:p>
    <w:p w14:paraId="26BE9FCC" w14:textId="77777777" w:rsidR="00DB2AF6" w:rsidRDefault="00D27DD8" w:rsidP="00800AA7">
      <w:pPr>
        <w:pStyle w:val="Level3"/>
        <w:ind w:left="2160"/>
        <w:rPr>
          <w:noProof/>
        </w:rPr>
      </w:pPr>
      <w:r w:rsidRPr="00D27DD8">
        <w:rPr>
          <w:noProof/>
        </w:rPr>
        <w:t xml:space="preserve"> </w:t>
      </w:r>
    </w:p>
    <w:p w14:paraId="26BE9FCD" w14:textId="77777777" w:rsidR="00D27DD8" w:rsidRDefault="00D27DD8" w:rsidP="00800AA7">
      <w:pPr>
        <w:pStyle w:val="Level3"/>
        <w:ind w:left="2160"/>
      </w:pPr>
      <w:r>
        <w:rPr>
          <w:noProof/>
        </w:rPr>
        <w:drawing>
          <wp:inline distT="0" distB="0" distL="0" distR="0" wp14:anchorId="26BEA991" wp14:editId="5AC2D720">
            <wp:extent cx="3789336" cy="1946089"/>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94041" cy="1948506"/>
                    </a:xfrm>
                    <a:prstGeom prst="rect">
                      <a:avLst/>
                    </a:prstGeom>
                  </pic:spPr>
                </pic:pic>
              </a:graphicData>
            </a:graphic>
          </wp:inline>
        </w:drawing>
      </w:r>
    </w:p>
    <w:p w14:paraId="26BE9FCE" w14:textId="77777777" w:rsidR="00800AA7" w:rsidRDefault="00800AA7" w:rsidP="00800AA7">
      <w:pPr>
        <w:pStyle w:val="Level3"/>
        <w:ind w:left="2160"/>
      </w:pPr>
    </w:p>
    <w:p w14:paraId="26BE9FD2" w14:textId="635F073B" w:rsidR="00800AA7" w:rsidRDefault="00800AA7" w:rsidP="000D47C3"/>
    <w:p w14:paraId="26BE9FD3" w14:textId="77777777" w:rsidR="00D27DD8" w:rsidRDefault="00D27DD8" w:rsidP="00800AA7">
      <w:pPr>
        <w:pStyle w:val="Level3"/>
        <w:ind w:left="2160"/>
      </w:pPr>
      <w:r>
        <w:t>Logo Changes for Non Asegua:</w:t>
      </w:r>
    </w:p>
    <w:p w14:paraId="26BE9FD4" w14:textId="77777777" w:rsidR="00D27DD8" w:rsidRDefault="00D27DD8" w:rsidP="00800AA7">
      <w:pPr>
        <w:pStyle w:val="Level3"/>
        <w:ind w:left="2160"/>
      </w:pPr>
      <w:r>
        <w:rPr>
          <w:noProof/>
        </w:rPr>
        <w:drawing>
          <wp:inline distT="0" distB="0" distL="0" distR="0" wp14:anchorId="26BEA995" wp14:editId="0E384D65">
            <wp:extent cx="4078133" cy="27277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79486" cy="2728607"/>
                    </a:xfrm>
                    <a:prstGeom prst="rect">
                      <a:avLst/>
                    </a:prstGeom>
                  </pic:spPr>
                </pic:pic>
              </a:graphicData>
            </a:graphic>
          </wp:inline>
        </w:drawing>
      </w:r>
    </w:p>
    <w:p w14:paraId="26BE9FD5" w14:textId="77777777" w:rsidR="00800AA7" w:rsidRPr="000935A3" w:rsidRDefault="00800AA7" w:rsidP="00800AA7">
      <w:pPr>
        <w:pStyle w:val="Level3"/>
        <w:ind w:left="2160"/>
        <w:rPr>
          <w:u w:val="single"/>
        </w:rPr>
      </w:pPr>
      <w:r w:rsidRPr="000935A3">
        <w:rPr>
          <w:u w:val="single"/>
        </w:rPr>
        <w:t>Legal Entity Address :</w:t>
      </w:r>
    </w:p>
    <w:p w14:paraId="26BE9FD7" w14:textId="77777777" w:rsidR="00035056" w:rsidRDefault="00035056" w:rsidP="00800AA7">
      <w:pPr>
        <w:pStyle w:val="Level3"/>
        <w:ind w:left="2160"/>
      </w:pPr>
      <w:r>
        <w:rPr>
          <w:noProof/>
        </w:rPr>
        <w:lastRenderedPageBreak/>
        <w:drawing>
          <wp:inline distT="0" distB="0" distL="0" distR="0" wp14:anchorId="26BEA999" wp14:editId="26BEA99A">
            <wp:extent cx="4007796" cy="28468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09327" cy="2847975"/>
                    </a:xfrm>
                    <a:prstGeom prst="rect">
                      <a:avLst/>
                    </a:prstGeom>
                  </pic:spPr>
                </pic:pic>
              </a:graphicData>
            </a:graphic>
          </wp:inline>
        </w:drawing>
      </w:r>
    </w:p>
    <w:p w14:paraId="26BE9FD8" w14:textId="77777777" w:rsidR="00800AA7" w:rsidRDefault="00800AA7" w:rsidP="00800AA7">
      <w:pPr>
        <w:pStyle w:val="Level3"/>
        <w:rPr>
          <w:b/>
        </w:rPr>
      </w:pPr>
    </w:p>
    <w:p w14:paraId="26BE9FD9" w14:textId="77777777" w:rsidR="00800AA7" w:rsidRPr="000935A3" w:rsidRDefault="00800AA7" w:rsidP="00800AA7">
      <w:pPr>
        <w:pStyle w:val="Level3"/>
        <w:rPr>
          <w:u w:val="single"/>
        </w:rPr>
      </w:pPr>
      <w:r>
        <w:rPr>
          <w:b/>
        </w:rPr>
        <w:tab/>
      </w:r>
      <w:r w:rsidRPr="000935A3">
        <w:rPr>
          <w:u w:val="single"/>
        </w:rPr>
        <w:t>Remit To Address:</w:t>
      </w:r>
    </w:p>
    <w:p w14:paraId="26BE9FDC" w14:textId="77777777" w:rsidR="00035056" w:rsidRDefault="00035056" w:rsidP="00800AA7">
      <w:pPr>
        <w:pStyle w:val="Level3"/>
        <w:ind w:left="2520"/>
        <w:rPr>
          <w:b/>
        </w:rPr>
      </w:pPr>
      <w:r>
        <w:rPr>
          <w:noProof/>
        </w:rPr>
        <w:drawing>
          <wp:inline distT="0" distB="0" distL="0" distR="0" wp14:anchorId="26BEA99D" wp14:editId="26BEA99E">
            <wp:extent cx="4085617" cy="26937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88349" cy="2695575"/>
                    </a:xfrm>
                    <a:prstGeom prst="rect">
                      <a:avLst/>
                    </a:prstGeom>
                  </pic:spPr>
                </pic:pic>
              </a:graphicData>
            </a:graphic>
          </wp:inline>
        </w:drawing>
      </w:r>
    </w:p>
    <w:p w14:paraId="26BE9FDD" w14:textId="77777777" w:rsidR="00800AA7" w:rsidRDefault="00800AA7" w:rsidP="00800AA7">
      <w:pPr>
        <w:pStyle w:val="Level3"/>
        <w:ind w:left="2520"/>
        <w:rPr>
          <w:b/>
        </w:rPr>
      </w:pPr>
    </w:p>
    <w:p w14:paraId="26BE9FDE" w14:textId="77777777" w:rsidR="00800AA7" w:rsidRDefault="00800AA7" w:rsidP="000D47C3">
      <w:pPr>
        <w:pStyle w:val="Level3"/>
        <w:keepNext/>
        <w:ind w:left="2520"/>
        <w:rPr>
          <w:u w:val="single"/>
        </w:rPr>
      </w:pPr>
      <w:r w:rsidRPr="000935A3">
        <w:rPr>
          <w:u w:val="single"/>
        </w:rPr>
        <w:lastRenderedPageBreak/>
        <w:t>Remit Via Wire Transfer :</w:t>
      </w:r>
    </w:p>
    <w:p w14:paraId="26BE9FE1" w14:textId="77777777" w:rsidR="00035056" w:rsidRDefault="00831177" w:rsidP="00800AA7">
      <w:pPr>
        <w:pStyle w:val="Level3"/>
        <w:ind w:left="2520"/>
        <w:rPr>
          <w:u w:val="single"/>
        </w:rPr>
      </w:pPr>
      <w:r>
        <w:rPr>
          <w:noProof/>
        </w:rPr>
        <w:drawing>
          <wp:inline distT="0" distB="0" distL="0" distR="0" wp14:anchorId="26BEA9A1" wp14:editId="05EF60BF">
            <wp:extent cx="3301139" cy="2209494"/>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01139" cy="2209494"/>
                    </a:xfrm>
                    <a:prstGeom prst="rect">
                      <a:avLst/>
                    </a:prstGeom>
                  </pic:spPr>
                </pic:pic>
              </a:graphicData>
            </a:graphic>
          </wp:inline>
        </w:drawing>
      </w:r>
    </w:p>
    <w:p w14:paraId="26BE9FE2" w14:textId="77777777" w:rsidR="00800AA7" w:rsidRDefault="00800AA7" w:rsidP="00800AA7">
      <w:pPr>
        <w:pStyle w:val="Level3"/>
        <w:ind w:left="2520"/>
        <w:rPr>
          <w:u w:val="single"/>
        </w:rPr>
      </w:pPr>
    </w:p>
    <w:p w14:paraId="26BE9FE3" w14:textId="77777777" w:rsidR="00800AA7" w:rsidRDefault="00800AA7" w:rsidP="00800AA7">
      <w:pPr>
        <w:pStyle w:val="Level3"/>
        <w:ind w:left="2520"/>
        <w:rPr>
          <w:u w:val="single"/>
        </w:rPr>
      </w:pPr>
      <w:r>
        <w:rPr>
          <w:noProof/>
        </w:rPr>
        <w:drawing>
          <wp:inline distT="0" distB="0" distL="0" distR="0" wp14:anchorId="26BEA9A3" wp14:editId="26BEA9A4">
            <wp:extent cx="3782577" cy="490274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84996" cy="4905876"/>
                    </a:xfrm>
                    <a:prstGeom prst="rect">
                      <a:avLst/>
                    </a:prstGeom>
                  </pic:spPr>
                </pic:pic>
              </a:graphicData>
            </a:graphic>
          </wp:inline>
        </w:drawing>
      </w:r>
    </w:p>
    <w:p w14:paraId="26BE9FE4" w14:textId="77777777" w:rsidR="00800AA7" w:rsidRDefault="00800AA7" w:rsidP="00800AA7">
      <w:pPr>
        <w:pStyle w:val="Level3"/>
        <w:ind w:left="2520"/>
        <w:rPr>
          <w:u w:val="single"/>
        </w:rPr>
      </w:pPr>
      <w:r>
        <w:rPr>
          <w:u w:val="single"/>
        </w:rPr>
        <w:t>SQL Statements :</w:t>
      </w:r>
    </w:p>
    <w:p w14:paraId="26BE9FE5" w14:textId="77777777" w:rsidR="00800AA7" w:rsidRDefault="00800AA7" w:rsidP="00800AA7">
      <w:pPr>
        <w:pStyle w:val="Level3"/>
        <w:ind w:left="2520"/>
        <w:rPr>
          <w:u w:val="single"/>
        </w:rPr>
      </w:pPr>
    </w:p>
    <w:p w14:paraId="26BE9FE6" w14:textId="77777777" w:rsidR="00800AA7" w:rsidRPr="00FE2D37" w:rsidRDefault="00800AA7" w:rsidP="00800AA7">
      <w:pPr>
        <w:pStyle w:val="Level3"/>
        <w:ind w:left="2520"/>
        <w:rPr>
          <w:u w:val="single"/>
        </w:rPr>
      </w:pPr>
      <w:r w:rsidRPr="00FE2D37">
        <w:rPr>
          <w:u w:val="single"/>
        </w:rPr>
        <w:t>Formula : CF_LE_ADDRESS</w:t>
      </w:r>
    </w:p>
    <w:p w14:paraId="26BE9FE7" w14:textId="77777777" w:rsidR="00800AA7" w:rsidRPr="00FE2D37" w:rsidRDefault="00800AA7" w:rsidP="00800AA7">
      <w:pPr>
        <w:pStyle w:val="Level3"/>
        <w:ind w:left="2520"/>
        <w:rPr>
          <w:u w:val="single"/>
        </w:rPr>
      </w:pPr>
      <w:r w:rsidRPr="00FE2D37">
        <w:rPr>
          <w:u w:val="single"/>
        </w:rPr>
        <w:lastRenderedPageBreak/>
        <w:t>SELECT attribute1||chr(10)||attribute2||chr(10)||attribute3||chr(10)||</w:t>
      </w:r>
    </w:p>
    <w:p w14:paraId="26BE9FE8" w14:textId="77777777" w:rsidR="00800AA7" w:rsidRPr="00FE2D37" w:rsidRDefault="00800AA7" w:rsidP="00800AA7">
      <w:pPr>
        <w:pStyle w:val="Level3"/>
        <w:ind w:left="2520"/>
        <w:rPr>
          <w:u w:val="single"/>
        </w:rPr>
      </w:pPr>
      <w:r w:rsidRPr="00FE2D37">
        <w:rPr>
          <w:u w:val="single"/>
        </w:rPr>
        <w:t xml:space="preserve">           'Tel:'||attribute9||' '||'Fax'||attribute10</w:t>
      </w:r>
    </w:p>
    <w:p w14:paraId="26BE9FE9" w14:textId="77777777" w:rsidR="00800AA7" w:rsidRPr="00FE2D37" w:rsidRDefault="00800AA7" w:rsidP="00800AA7">
      <w:pPr>
        <w:pStyle w:val="Level3"/>
        <w:ind w:left="2520"/>
        <w:rPr>
          <w:u w:val="single"/>
        </w:rPr>
      </w:pPr>
      <w:r w:rsidRPr="00FE2D37">
        <w:rPr>
          <w:u w:val="single"/>
        </w:rPr>
        <w:t xml:space="preserve">     INTO l_le_address</w:t>
      </w:r>
    </w:p>
    <w:p w14:paraId="26BE9FEA" w14:textId="77777777" w:rsidR="00800AA7" w:rsidRPr="00FE2D37" w:rsidRDefault="00800AA7" w:rsidP="00800AA7">
      <w:pPr>
        <w:pStyle w:val="Level3"/>
        <w:ind w:left="2520"/>
        <w:rPr>
          <w:u w:val="single"/>
        </w:rPr>
      </w:pPr>
      <w:r w:rsidRPr="00FE2D37">
        <w:rPr>
          <w:u w:val="single"/>
        </w:rPr>
        <w:t xml:space="preserve">     FROM fnd_lookup_values</w:t>
      </w:r>
    </w:p>
    <w:p w14:paraId="26BE9FEB" w14:textId="77777777" w:rsidR="00800AA7" w:rsidRPr="00FE2D37" w:rsidRDefault="00800AA7" w:rsidP="00800AA7">
      <w:pPr>
        <w:pStyle w:val="Level3"/>
        <w:ind w:left="2520"/>
        <w:rPr>
          <w:u w:val="single"/>
        </w:rPr>
      </w:pPr>
      <w:r w:rsidRPr="00FE2D37">
        <w:rPr>
          <w:u w:val="single"/>
        </w:rPr>
        <w:t xml:space="preserve">     WHERE lookup_type='XXGIL_OTC_LE_INV_ADDRESS'</w:t>
      </w:r>
    </w:p>
    <w:p w14:paraId="26BE9FEC" w14:textId="77777777" w:rsidR="00800AA7" w:rsidRPr="00FE2D37" w:rsidRDefault="00800AA7" w:rsidP="00800AA7">
      <w:pPr>
        <w:pStyle w:val="Level3"/>
        <w:ind w:left="2520"/>
        <w:rPr>
          <w:u w:val="single"/>
        </w:rPr>
      </w:pPr>
      <w:r w:rsidRPr="00FE2D37">
        <w:rPr>
          <w:u w:val="single"/>
        </w:rPr>
        <w:t xml:space="preserve">     AND attribute_category='XXGIL_OTC_LE_INV_ADDRESS'</w:t>
      </w:r>
    </w:p>
    <w:p w14:paraId="26BE9FED" w14:textId="1EA0D929" w:rsidR="00C90AB1" w:rsidRDefault="00C90AB1" w:rsidP="00DA136D">
      <w:pPr>
        <w:pStyle w:val="Level3"/>
        <w:ind w:left="2520" w:firstLine="360"/>
        <w:rPr>
          <w:u w:val="single"/>
        </w:rPr>
      </w:pPr>
    </w:p>
    <w:p w14:paraId="26BE9FEE" w14:textId="77777777" w:rsidR="00C90AB1" w:rsidRPr="00FE2D37" w:rsidRDefault="00C90AB1" w:rsidP="00DA136D">
      <w:pPr>
        <w:pStyle w:val="Level3"/>
        <w:ind w:left="2520" w:firstLine="360"/>
        <w:rPr>
          <w:u w:val="single"/>
        </w:rPr>
      </w:pPr>
      <w:r w:rsidRPr="00C90AB1">
        <w:rPr>
          <w:u w:val="single"/>
        </w:rPr>
        <w:t>AND language=USERENV('LANG')</w:t>
      </w:r>
    </w:p>
    <w:p w14:paraId="26BE9FEF" w14:textId="77777777" w:rsidR="00800AA7" w:rsidRDefault="00800AA7" w:rsidP="00800AA7">
      <w:pPr>
        <w:pStyle w:val="Level3"/>
        <w:ind w:left="2520"/>
        <w:rPr>
          <w:u w:val="single"/>
        </w:rPr>
      </w:pPr>
      <w:r w:rsidRPr="00FE2D37">
        <w:rPr>
          <w:u w:val="single"/>
        </w:rPr>
        <w:t xml:space="preserve">     AND enabled_flag='Y'</w:t>
      </w:r>
    </w:p>
    <w:p w14:paraId="26BE9FF0" w14:textId="77777777" w:rsidR="00C90AB1" w:rsidRPr="00C90AB1" w:rsidRDefault="00C90AB1" w:rsidP="00DA136D">
      <w:pPr>
        <w:pStyle w:val="Level3"/>
        <w:ind w:left="2880"/>
        <w:rPr>
          <w:u w:val="single"/>
        </w:rPr>
      </w:pPr>
      <w:r w:rsidRPr="00C90AB1">
        <w:rPr>
          <w:u w:val="single"/>
        </w:rPr>
        <w:t>AND NVL(start_date_active,TRUNC(SYSDATE-1)) &lt; TRUNC(SYSDATE)</w:t>
      </w:r>
    </w:p>
    <w:p w14:paraId="26BE9FF1" w14:textId="77777777" w:rsidR="00C90AB1" w:rsidRPr="00FE2D37" w:rsidRDefault="00C90AB1" w:rsidP="00DA136D">
      <w:pPr>
        <w:pStyle w:val="Level3"/>
        <w:ind w:left="2820"/>
        <w:rPr>
          <w:u w:val="single"/>
        </w:rPr>
      </w:pPr>
      <w:r w:rsidRPr="00C90AB1">
        <w:rPr>
          <w:u w:val="single"/>
        </w:rPr>
        <w:t>AND NVL(end_date_active,TRUNC(SYSDATE)) &gt;= TRUNC(SYSDATE)</w:t>
      </w:r>
    </w:p>
    <w:p w14:paraId="26BE9FF2" w14:textId="77777777" w:rsidR="00800AA7" w:rsidRPr="000935A3" w:rsidRDefault="00800AA7" w:rsidP="00800AA7">
      <w:pPr>
        <w:pStyle w:val="Level3"/>
        <w:ind w:left="2520"/>
        <w:rPr>
          <w:u w:val="single"/>
        </w:rPr>
      </w:pPr>
      <w:r w:rsidRPr="00FE2D37">
        <w:rPr>
          <w:u w:val="single"/>
        </w:rPr>
        <w:t xml:space="preserve">     AND LOOKUP_CODE=:RP_ORG_NAME;</w:t>
      </w:r>
    </w:p>
    <w:p w14:paraId="26BE9FF3" w14:textId="77777777" w:rsidR="00800AA7" w:rsidRDefault="00800AA7" w:rsidP="00800AA7">
      <w:pPr>
        <w:rPr>
          <w:rFonts w:cs="Arial"/>
        </w:rPr>
      </w:pPr>
    </w:p>
    <w:p w14:paraId="26BE9FF4" w14:textId="77777777" w:rsidR="00800AA7" w:rsidRDefault="00800AA7" w:rsidP="00800AA7">
      <w:pPr>
        <w:ind w:left="1800" w:firstLine="720"/>
        <w:rPr>
          <w:rFonts w:cs="Arial"/>
        </w:rPr>
      </w:pPr>
      <w:r>
        <w:rPr>
          <w:rFonts w:cs="Arial"/>
        </w:rPr>
        <w:t xml:space="preserve"> </w:t>
      </w:r>
      <w:r w:rsidRPr="000935A3">
        <w:rPr>
          <w:rFonts w:cs="Arial"/>
          <w:u w:val="single"/>
        </w:rPr>
        <w:t xml:space="preserve">Formula : CF_REMIT_ADDRESS </w:t>
      </w:r>
    </w:p>
    <w:p w14:paraId="26BE9FF5" w14:textId="77777777" w:rsidR="00800AA7" w:rsidRPr="00FE2D37" w:rsidRDefault="00800AA7" w:rsidP="00800AA7">
      <w:pPr>
        <w:ind w:left="1800" w:firstLine="720"/>
        <w:rPr>
          <w:rFonts w:cs="Arial"/>
        </w:rPr>
      </w:pPr>
      <w:r w:rsidRPr="00FE2D37">
        <w:rPr>
          <w:rFonts w:cs="Arial"/>
        </w:rPr>
        <w:t>SELECT attribute3||' '||attribute4||' '||attribute5</w:t>
      </w:r>
    </w:p>
    <w:p w14:paraId="26BE9FF6" w14:textId="77777777" w:rsidR="00800AA7" w:rsidRPr="00FE2D37" w:rsidRDefault="00800AA7" w:rsidP="00800AA7">
      <w:pPr>
        <w:ind w:left="1800" w:firstLine="720"/>
        <w:rPr>
          <w:rFonts w:cs="Arial"/>
        </w:rPr>
      </w:pPr>
      <w:r w:rsidRPr="00FE2D37">
        <w:rPr>
          <w:rFonts w:cs="Arial"/>
        </w:rPr>
        <w:t>INTO l_remit_address</w:t>
      </w:r>
    </w:p>
    <w:p w14:paraId="26BE9FF7" w14:textId="77777777" w:rsidR="00800AA7" w:rsidRPr="00FE2D37" w:rsidRDefault="00800AA7" w:rsidP="00800AA7">
      <w:pPr>
        <w:ind w:left="1800" w:firstLine="720"/>
        <w:rPr>
          <w:rFonts w:cs="Arial"/>
        </w:rPr>
      </w:pPr>
      <w:r w:rsidRPr="00FE2D37">
        <w:rPr>
          <w:rFonts w:cs="Arial"/>
        </w:rPr>
        <w:t>FROM FND_LOOKUP_VALUES</w:t>
      </w:r>
    </w:p>
    <w:p w14:paraId="26BE9FF8" w14:textId="77777777" w:rsidR="00800AA7" w:rsidRPr="00FE2D37" w:rsidRDefault="00800AA7" w:rsidP="00800AA7">
      <w:pPr>
        <w:ind w:left="1800" w:firstLine="720"/>
        <w:rPr>
          <w:rFonts w:cs="Arial"/>
        </w:rPr>
      </w:pPr>
      <w:r w:rsidRPr="00FE2D37">
        <w:rPr>
          <w:rFonts w:cs="Arial"/>
        </w:rPr>
        <w:t>WHERE lookup_type ='XXGIL_OTC_REMIT_INV_ADDRESS'</w:t>
      </w:r>
    </w:p>
    <w:p w14:paraId="26BE9FF9" w14:textId="77777777" w:rsidR="00800AA7" w:rsidRPr="00FE2D37" w:rsidRDefault="00800AA7" w:rsidP="00800AA7">
      <w:pPr>
        <w:ind w:left="1800" w:firstLine="720"/>
        <w:rPr>
          <w:rFonts w:cs="Arial"/>
        </w:rPr>
      </w:pPr>
      <w:r w:rsidRPr="00FE2D37">
        <w:rPr>
          <w:rFonts w:cs="Arial"/>
        </w:rPr>
        <w:t>AND  attribute_category ='XXGIL_OTC_REMIT_INV_ADDRESS'</w:t>
      </w:r>
    </w:p>
    <w:p w14:paraId="26BE9FFB" w14:textId="77777777" w:rsidR="00706723" w:rsidRPr="00FE2D37" w:rsidRDefault="00706723" w:rsidP="00800AA7">
      <w:pPr>
        <w:ind w:left="1800" w:firstLine="720"/>
        <w:rPr>
          <w:rFonts w:cs="Arial"/>
        </w:rPr>
      </w:pPr>
      <w:r w:rsidRPr="00706723">
        <w:rPr>
          <w:rFonts w:cs="Arial"/>
        </w:rPr>
        <w:t>AND language =USERENV('LANG')</w:t>
      </w:r>
    </w:p>
    <w:p w14:paraId="26BE9FFC" w14:textId="77777777" w:rsidR="00800AA7" w:rsidRDefault="00800AA7" w:rsidP="00800AA7">
      <w:pPr>
        <w:ind w:left="1800" w:firstLine="720"/>
        <w:rPr>
          <w:rFonts w:cs="Arial"/>
        </w:rPr>
      </w:pPr>
      <w:r w:rsidRPr="00FE2D37">
        <w:rPr>
          <w:rFonts w:cs="Arial"/>
        </w:rPr>
        <w:t>AND enabled_flag ='Y'</w:t>
      </w:r>
    </w:p>
    <w:p w14:paraId="26BE9FFD" w14:textId="77777777" w:rsidR="00706723" w:rsidRPr="00706723" w:rsidRDefault="00706723" w:rsidP="00DA136D">
      <w:pPr>
        <w:ind w:left="2520"/>
        <w:rPr>
          <w:rFonts w:cs="Arial"/>
        </w:rPr>
      </w:pPr>
      <w:r w:rsidRPr="00706723">
        <w:rPr>
          <w:rFonts w:cs="Arial"/>
        </w:rPr>
        <w:t xml:space="preserve">AND NVL(start_date_active,TRUNC(SYSDATE-1)) &lt; </w:t>
      </w:r>
      <w:r>
        <w:rPr>
          <w:rFonts w:cs="Arial"/>
        </w:rPr>
        <w:t xml:space="preserve"> </w:t>
      </w:r>
      <w:r w:rsidRPr="00706723">
        <w:rPr>
          <w:rFonts w:cs="Arial"/>
        </w:rPr>
        <w:t>TRUNC(SYSDATE)</w:t>
      </w:r>
    </w:p>
    <w:p w14:paraId="26BE9FFE" w14:textId="77777777" w:rsidR="00706723" w:rsidRPr="00FE2D37" w:rsidRDefault="00706723" w:rsidP="00DA136D">
      <w:pPr>
        <w:ind w:left="2520"/>
        <w:rPr>
          <w:rFonts w:cs="Arial"/>
        </w:rPr>
      </w:pPr>
      <w:r w:rsidRPr="00706723">
        <w:rPr>
          <w:rFonts w:cs="Arial"/>
        </w:rPr>
        <w:t>AND NVL(end_date_active,TRUNC(SYSDATE)) &gt;= TRUNC(SYSDATE)</w:t>
      </w:r>
    </w:p>
    <w:p w14:paraId="26BE9FFF" w14:textId="77777777" w:rsidR="00800AA7" w:rsidRDefault="00800AA7" w:rsidP="00800AA7">
      <w:pPr>
        <w:ind w:left="1800" w:firstLine="720"/>
        <w:rPr>
          <w:rFonts w:cs="Arial"/>
        </w:rPr>
      </w:pPr>
      <w:r w:rsidRPr="00FE2D37">
        <w:rPr>
          <w:rFonts w:cs="Arial"/>
        </w:rPr>
        <w:t>AND lookup_code =:RP_ORG_NAME;</w:t>
      </w:r>
    </w:p>
    <w:p w14:paraId="26BEA000" w14:textId="77777777" w:rsidR="00800AA7" w:rsidRDefault="00800AA7" w:rsidP="00800AA7">
      <w:pPr>
        <w:ind w:left="1800" w:firstLine="720"/>
        <w:rPr>
          <w:rFonts w:cs="Arial"/>
        </w:rPr>
      </w:pPr>
    </w:p>
    <w:p w14:paraId="26BEA001" w14:textId="77777777" w:rsidR="00800AA7" w:rsidRPr="000935A3" w:rsidRDefault="00800AA7" w:rsidP="00800AA7">
      <w:pPr>
        <w:ind w:left="1800" w:firstLine="720"/>
        <w:rPr>
          <w:rFonts w:cs="Arial"/>
          <w:u w:val="single"/>
        </w:rPr>
      </w:pPr>
      <w:r w:rsidRPr="000935A3">
        <w:rPr>
          <w:rFonts w:cs="Arial"/>
          <w:u w:val="single"/>
        </w:rPr>
        <w:t>Formula : CF_REMIT_VIA_WIRE</w:t>
      </w:r>
    </w:p>
    <w:p w14:paraId="26BEA00B" w14:textId="77777777" w:rsidR="00800BE9" w:rsidRDefault="00800BE9" w:rsidP="00800BE9">
      <w:pPr>
        <w:autoSpaceDE w:val="0"/>
        <w:autoSpaceDN w:val="0"/>
        <w:adjustRightInd w:val="0"/>
        <w:ind w:left="1620" w:firstLine="900"/>
      </w:pPr>
      <w:r>
        <w:t>SELECT attribute3, -- Account name</w:t>
      </w:r>
    </w:p>
    <w:p w14:paraId="26BEA00C" w14:textId="77777777" w:rsidR="00800BE9" w:rsidRDefault="00800BE9" w:rsidP="00800BE9">
      <w:pPr>
        <w:autoSpaceDE w:val="0"/>
        <w:autoSpaceDN w:val="0"/>
        <w:adjustRightInd w:val="0"/>
        <w:ind w:left="1620" w:firstLine="900"/>
      </w:pPr>
      <w:r>
        <w:t>attribute4, -- Account number</w:t>
      </w:r>
    </w:p>
    <w:p w14:paraId="26BEA00D" w14:textId="77777777" w:rsidR="00800BE9" w:rsidRDefault="00800BE9" w:rsidP="00DA136D">
      <w:pPr>
        <w:autoSpaceDE w:val="0"/>
        <w:autoSpaceDN w:val="0"/>
        <w:adjustRightInd w:val="0"/>
        <w:ind w:left="1800" w:firstLine="720"/>
      </w:pPr>
      <w:r>
        <w:t>attribute5, -- ABA number</w:t>
      </w:r>
    </w:p>
    <w:p w14:paraId="26BEA00E" w14:textId="77777777" w:rsidR="00800BE9" w:rsidRDefault="00800BE9" w:rsidP="00800BE9">
      <w:pPr>
        <w:autoSpaceDE w:val="0"/>
        <w:autoSpaceDN w:val="0"/>
        <w:adjustRightInd w:val="0"/>
        <w:ind w:left="1620" w:firstLine="900"/>
      </w:pPr>
      <w:r>
        <w:t>attribute6  -- SWIFT number</w:t>
      </w:r>
    </w:p>
    <w:p w14:paraId="26BEA00F" w14:textId="77777777" w:rsidR="00800BE9" w:rsidRDefault="00800BE9" w:rsidP="00800BE9">
      <w:pPr>
        <w:autoSpaceDE w:val="0"/>
        <w:autoSpaceDN w:val="0"/>
        <w:adjustRightInd w:val="0"/>
        <w:ind w:left="1620" w:firstLine="900"/>
      </w:pPr>
      <w:r>
        <w:t>INTO l_account_name</w:t>
      </w:r>
    </w:p>
    <w:p w14:paraId="26BEA010" w14:textId="77777777" w:rsidR="00800BE9" w:rsidRDefault="00800BE9" w:rsidP="00800BE9">
      <w:pPr>
        <w:autoSpaceDE w:val="0"/>
        <w:autoSpaceDN w:val="0"/>
        <w:adjustRightInd w:val="0"/>
        <w:ind w:left="1620" w:firstLine="900"/>
      </w:pPr>
      <w:r>
        <w:t>l_account_num</w:t>
      </w:r>
    </w:p>
    <w:p w14:paraId="26BEA011" w14:textId="77777777" w:rsidR="00800BE9" w:rsidRDefault="00800BE9" w:rsidP="00800BE9">
      <w:pPr>
        <w:autoSpaceDE w:val="0"/>
        <w:autoSpaceDN w:val="0"/>
        <w:adjustRightInd w:val="0"/>
        <w:ind w:left="1620" w:firstLine="900"/>
      </w:pPr>
      <w:r>
        <w:t>l_aba_num</w:t>
      </w:r>
    </w:p>
    <w:p w14:paraId="26BEA012" w14:textId="77777777" w:rsidR="00800BE9" w:rsidRDefault="00800BE9" w:rsidP="00800BE9">
      <w:pPr>
        <w:autoSpaceDE w:val="0"/>
        <w:autoSpaceDN w:val="0"/>
        <w:adjustRightInd w:val="0"/>
        <w:ind w:left="1620" w:firstLine="900"/>
      </w:pPr>
      <w:r>
        <w:t>l_swift_num</w:t>
      </w:r>
    </w:p>
    <w:p w14:paraId="26BEA013" w14:textId="77777777" w:rsidR="00800BE9" w:rsidRDefault="00800BE9" w:rsidP="00800BE9">
      <w:pPr>
        <w:autoSpaceDE w:val="0"/>
        <w:autoSpaceDN w:val="0"/>
        <w:adjustRightInd w:val="0"/>
        <w:ind w:left="1620" w:firstLine="900"/>
      </w:pPr>
      <w:r>
        <w:t xml:space="preserve">FROM  fnd_lookup_values </w:t>
      </w:r>
    </w:p>
    <w:p w14:paraId="26BEA014" w14:textId="77777777" w:rsidR="00800BE9" w:rsidRDefault="00800BE9" w:rsidP="00800BE9">
      <w:pPr>
        <w:autoSpaceDE w:val="0"/>
        <w:autoSpaceDN w:val="0"/>
        <w:adjustRightInd w:val="0"/>
        <w:ind w:left="1620" w:firstLine="900"/>
      </w:pPr>
      <w:r>
        <w:t>WHERE lookup_type='XXGIL_OTC_OU_REMIT_BANK_MAP'</w:t>
      </w:r>
    </w:p>
    <w:p w14:paraId="26BEA015" w14:textId="77777777" w:rsidR="00800BE9" w:rsidRDefault="00800BE9" w:rsidP="00800BE9">
      <w:pPr>
        <w:autoSpaceDE w:val="0"/>
        <w:autoSpaceDN w:val="0"/>
        <w:adjustRightInd w:val="0"/>
        <w:ind w:left="1620" w:firstLine="900"/>
      </w:pPr>
      <w:r>
        <w:t>AND  attribute_category ='XXGIL_OTC_OU_REMIT_BANK_MAP'</w:t>
      </w:r>
    </w:p>
    <w:p w14:paraId="26BEA016" w14:textId="77777777" w:rsidR="00800BE9" w:rsidRDefault="00800BE9" w:rsidP="00800BE9">
      <w:pPr>
        <w:autoSpaceDE w:val="0"/>
        <w:autoSpaceDN w:val="0"/>
        <w:adjustRightInd w:val="0"/>
        <w:ind w:left="1620" w:firstLine="900"/>
      </w:pPr>
      <w:r>
        <w:t>AND language=USERENV('LANG')</w:t>
      </w:r>
    </w:p>
    <w:p w14:paraId="26BEA017" w14:textId="77777777" w:rsidR="00800BE9" w:rsidRDefault="00800BE9" w:rsidP="00800BE9">
      <w:pPr>
        <w:autoSpaceDE w:val="0"/>
        <w:autoSpaceDN w:val="0"/>
        <w:adjustRightInd w:val="0"/>
        <w:ind w:left="1620" w:firstLine="900"/>
      </w:pPr>
      <w:r>
        <w:t>AND enabled_flag='Y'</w:t>
      </w:r>
    </w:p>
    <w:p w14:paraId="26BEA018" w14:textId="77777777" w:rsidR="00800BE9" w:rsidRDefault="00800BE9" w:rsidP="00DA136D">
      <w:pPr>
        <w:autoSpaceDE w:val="0"/>
        <w:autoSpaceDN w:val="0"/>
        <w:adjustRightInd w:val="0"/>
        <w:ind w:left="2520"/>
      </w:pPr>
      <w:r>
        <w:t>AND NVL(start_date_active,TRUNC(SYSDATE-1)) &lt; TRUNC(SYSDATE)</w:t>
      </w:r>
    </w:p>
    <w:p w14:paraId="26BEA019" w14:textId="77777777" w:rsidR="00800BE9" w:rsidRDefault="00800BE9" w:rsidP="00DA136D">
      <w:pPr>
        <w:autoSpaceDE w:val="0"/>
        <w:autoSpaceDN w:val="0"/>
        <w:adjustRightInd w:val="0"/>
        <w:ind w:left="2520"/>
      </w:pPr>
      <w:r>
        <w:t>AND NVL(end_date_active,TRUNC(SYSDATE)) &gt;= TRUNC(SYSDATE)</w:t>
      </w:r>
    </w:p>
    <w:p w14:paraId="26BEA01A" w14:textId="77777777" w:rsidR="00800BE9" w:rsidRDefault="00800BE9" w:rsidP="00DA136D">
      <w:pPr>
        <w:autoSpaceDE w:val="0"/>
        <w:autoSpaceDN w:val="0"/>
        <w:adjustRightInd w:val="0"/>
        <w:ind w:left="1620" w:firstLine="900"/>
      </w:pPr>
      <w:r>
        <w:t>AND meaning=:RP_ORG_NAME;</w:t>
      </w:r>
    </w:p>
    <w:p w14:paraId="26BEA01B" w14:textId="77777777" w:rsidR="00BB6727" w:rsidRPr="00204CEE" w:rsidRDefault="00BB6727" w:rsidP="0039326D">
      <w:pPr>
        <w:ind w:firstLine="720"/>
      </w:pPr>
      <w:bookmarkStart w:id="233" w:name="_Toc478637816"/>
      <w:bookmarkStart w:id="234" w:name="_Toc498519700"/>
      <w:bookmarkStart w:id="235" w:name="_Toc509914775"/>
      <w:bookmarkStart w:id="236" w:name="_Toc513558545"/>
      <w:bookmarkStart w:id="237" w:name="_Toc515545124"/>
      <w:bookmarkStart w:id="238" w:name="_Toc524092593"/>
      <w:r w:rsidRPr="00204CEE">
        <w:t>Executable File Location</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26BEA01C" w14:textId="77777777" w:rsidR="00DC3B2B" w:rsidRPr="00DC3B2B" w:rsidRDefault="00DC3B2B" w:rsidP="00A53209">
      <w:pPr>
        <w:pStyle w:val="Level3"/>
      </w:pPr>
      <w:bookmarkStart w:id="239" w:name="_Toc453849524"/>
      <w:bookmarkStart w:id="240" w:name="_Toc137538570"/>
      <w:bookmarkStart w:id="241" w:name="_Toc182128764"/>
      <w:bookmarkStart w:id="242" w:name="_Toc182729266"/>
      <w:r w:rsidRPr="00DC3B2B">
        <w:t>The files used by this Report reside at the following location:</w:t>
      </w:r>
      <w:bookmarkEnd w:id="239"/>
      <w:r w:rsidRPr="00DC3B2B">
        <w:t xml:space="preserve"> </w:t>
      </w:r>
    </w:p>
    <w:p w14:paraId="26BEA01D" w14:textId="77777777" w:rsidR="00DC3B2B" w:rsidRPr="00A53209" w:rsidRDefault="00DC3B2B" w:rsidP="00A53209">
      <w:pPr>
        <w:pStyle w:val="Level3"/>
      </w:pPr>
      <w:r w:rsidRPr="00A53209">
        <w:t>$XXGIL_TOP/reports/US</w:t>
      </w:r>
    </w:p>
    <w:bookmarkEnd w:id="240"/>
    <w:bookmarkEnd w:id="241"/>
    <w:bookmarkEnd w:id="242"/>
    <w:p w14:paraId="26BEA025" w14:textId="77777777" w:rsidR="00DE74B2" w:rsidRDefault="00DE74B2" w:rsidP="00204CEE">
      <w:pPr>
        <w:pStyle w:val="Level2"/>
      </w:pPr>
    </w:p>
    <w:p w14:paraId="26BEA026" w14:textId="77777777" w:rsidR="00DE74B2" w:rsidRPr="00890B56" w:rsidRDefault="00DE74B2" w:rsidP="00DA136D">
      <w:pPr>
        <w:numPr>
          <w:ilvl w:val="0"/>
          <w:numId w:val="17"/>
        </w:numPr>
        <w:rPr>
          <w:rFonts w:cs="Arial"/>
          <w:b/>
          <w:sz w:val="20"/>
          <w:szCs w:val="20"/>
          <w:lang w:eastAsia="ja-JP"/>
        </w:rPr>
      </w:pPr>
      <w:r>
        <w:rPr>
          <w:rFonts w:cs="Arial"/>
          <w:b/>
          <w:sz w:val="20"/>
          <w:szCs w:val="20"/>
          <w:lang w:eastAsia="ja-JP"/>
        </w:rPr>
        <w:t>REQ0189897</w:t>
      </w:r>
    </w:p>
    <w:p w14:paraId="26BEA027" w14:textId="77777777" w:rsidR="00DE74B2" w:rsidRPr="0039608E" w:rsidRDefault="00DE74B2" w:rsidP="00DE74B2">
      <w:pPr>
        <w:rPr>
          <w:rFonts w:cs="Arial"/>
          <w:lang w:eastAsia="ja-JP"/>
        </w:rPr>
      </w:pPr>
      <w:r w:rsidRPr="0039608E">
        <w:rPr>
          <w:rFonts w:cs="Arial"/>
          <w:lang w:eastAsia="ja-JP"/>
        </w:rPr>
        <w:lastRenderedPageBreak/>
        <w:t xml:space="preserve"> Modification is done on the invoice template for </w:t>
      </w:r>
      <w:r>
        <w:rPr>
          <w:rFonts w:cs="Arial"/>
          <w:lang w:eastAsia="ja-JP"/>
        </w:rPr>
        <w:t xml:space="preserve">ITALY </w:t>
      </w:r>
      <w:r w:rsidRPr="0039608E">
        <w:rPr>
          <w:rFonts w:cs="Arial"/>
          <w:lang w:eastAsia="ja-JP"/>
        </w:rPr>
        <w:t xml:space="preserve">.As per the user request . They want to modify the </w:t>
      </w:r>
      <w:r>
        <w:rPr>
          <w:rFonts w:cs="Arial"/>
          <w:lang w:eastAsia="ja-JP"/>
        </w:rPr>
        <w:t>text at the template level for Italy</w:t>
      </w:r>
      <w:r w:rsidRPr="0039608E">
        <w:rPr>
          <w:rFonts w:cs="Arial"/>
          <w:lang w:eastAsia="ja-JP"/>
        </w:rPr>
        <w:t xml:space="preserve"> only .This template will be available for selection when users submit concurrent program “GIL Print Commercial Invoices  and GIL Print Commercial Invoices-Split(Print)</w:t>
      </w:r>
    </w:p>
    <w:p w14:paraId="26BEA028" w14:textId="77777777" w:rsidR="00DE74B2" w:rsidRPr="0039608E" w:rsidRDefault="00DE74B2" w:rsidP="00DE74B2">
      <w:pPr>
        <w:shd w:val="clear" w:color="auto" w:fill="FFFFFF"/>
        <w:rPr>
          <w:rFonts w:cs="Arial"/>
          <w:lang w:eastAsia="ja-JP"/>
        </w:rPr>
      </w:pPr>
      <w:r w:rsidRPr="0039608E">
        <w:rPr>
          <w:rFonts w:cs="Arial"/>
          <w:lang w:eastAsia="ja-JP"/>
        </w:rPr>
        <w:t>Correct Imprint:</w:t>
      </w:r>
    </w:p>
    <w:p w14:paraId="26BEA029" w14:textId="77777777" w:rsidR="00DE74B2" w:rsidRDefault="00DE74B2" w:rsidP="00DE74B2">
      <w:r w:rsidRPr="0039608E">
        <w:rPr>
          <w:rFonts w:cs="Arial"/>
          <w:lang w:eastAsia="ja-JP"/>
        </w:rPr>
        <w:t>"</w:t>
      </w:r>
      <w:r>
        <w:rPr>
          <w:rFonts w:cs="Arial"/>
          <w:lang w:eastAsia="ja-JP"/>
        </w:rPr>
        <w:t xml:space="preserve"> </w:t>
      </w:r>
      <w:r>
        <w:t>Gilead Sciences S.r.l</w:t>
      </w:r>
    </w:p>
    <w:p w14:paraId="26BEA02A" w14:textId="77777777" w:rsidR="00DE74B2" w:rsidRDefault="00DE74B2" w:rsidP="00DE74B2">
      <w:r>
        <w:t>via Melchiorre Gioia</w:t>
      </w:r>
    </w:p>
    <w:p w14:paraId="26BEA02B" w14:textId="77777777" w:rsidR="00DE74B2" w:rsidRDefault="00DE74B2" w:rsidP="00DE74B2">
      <w:r>
        <w:t>26 20124 Milano</w:t>
      </w:r>
    </w:p>
    <w:p w14:paraId="26BEA02C" w14:textId="77777777" w:rsidR="00DE74B2" w:rsidRPr="00573060" w:rsidRDefault="00DE74B2" w:rsidP="00DE74B2">
      <w:r w:rsidRPr="00573060">
        <w:t xml:space="preserve">Codice Fiscale/ Partita IVA 11187430159 </w:t>
      </w:r>
    </w:p>
    <w:p w14:paraId="26BEA02D" w14:textId="77777777" w:rsidR="00DE74B2" w:rsidRPr="00573060" w:rsidRDefault="00DE74B2" w:rsidP="00DE74B2">
      <w:pPr>
        <w:shd w:val="clear" w:color="auto" w:fill="FFFFFF"/>
      </w:pPr>
      <w:r w:rsidRPr="00573060">
        <w:t>Tel. 02439201        Fax 0248021540."</w:t>
      </w:r>
    </w:p>
    <w:p w14:paraId="26BEA02E" w14:textId="77777777" w:rsidR="00DE74B2" w:rsidRDefault="00DE74B2" w:rsidP="00DE74B2"/>
    <w:p w14:paraId="26BEA02F" w14:textId="77777777" w:rsidR="00DE74B2" w:rsidRPr="00573060" w:rsidRDefault="00DE74B2" w:rsidP="00DE74B2">
      <w:pPr>
        <w:shd w:val="clear" w:color="auto" w:fill="FFFFFF"/>
      </w:pPr>
      <w:r w:rsidRPr="00573060">
        <w:t>“</w:t>
      </w:r>
    </w:p>
    <w:p w14:paraId="26BEA030" w14:textId="77777777" w:rsidR="00DE74B2" w:rsidRPr="00573060" w:rsidRDefault="00DE74B2" w:rsidP="00DE74B2">
      <w:pPr>
        <w:shd w:val="clear" w:color="auto" w:fill="FFFFFF"/>
      </w:pPr>
      <w:r w:rsidRPr="00573060">
        <w:t> Current Imprint:</w:t>
      </w:r>
    </w:p>
    <w:p w14:paraId="26BEA031" w14:textId="77777777" w:rsidR="00DE74B2" w:rsidRPr="00573060" w:rsidRDefault="00DE74B2" w:rsidP="00DE74B2">
      <w:r w:rsidRPr="00573060">
        <w:t>" Gilead Sciences S.r.l</w:t>
      </w:r>
    </w:p>
    <w:p w14:paraId="26BEA032" w14:textId="77777777" w:rsidR="00DE74B2" w:rsidRPr="00573060" w:rsidRDefault="00DE74B2" w:rsidP="00DE74B2">
      <w:r w:rsidRPr="00573060">
        <w:t>Via Marostica, 1</w:t>
      </w:r>
    </w:p>
    <w:p w14:paraId="26BEA033" w14:textId="77777777" w:rsidR="00DE74B2" w:rsidRPr="00573060" w:rsidRDefault="00DE74B2" w:rsidP="00DE74B2">
      <w:r w:rsidRPr="00573060">
        <w:t>20146 Milano</w:t>
      </w:r>
    </w:p>
    <w:p w14:paraId="26BEA034" w14:textId="77777777" w:rsidR="00DE74B2" w:rsidRPr="00573060" w:rsidRDefault="00DE74B2" w:rsidP="00DE74B2">
      <w:r w:rsidRPr="00573060">
        <w:t xml:space="preserve">Codice Fiscale/ Partita IVA 11187430159 </w:t>
      </w:r>
    </w:p>
    <w:p w14:paraId="26BEA035" w14:textId="77777777" w:rsidR="00DE74B2" w:rsidRPr="00573060" w:rsidRDefault="00DE74B2" w:rsidP="00DE74B2">
      <w:pPr>
        <w:shd w:val="clear" w:color="auto" w:fill="FFFFFF"/>
      </w:pPr>
      <w:r w:rsidRPr="00573060">
        <w:t>Tel. 02439201        Fax 0248021540."</w:t>
      </w:r>
    </w:p>
    <w:p w14:paraId="26BEA036" w14:textId="77777777" w:rsidR="00DE74B2" w:rsidRDefault="00DE74B2" w:rsidP="00DE74B2">
      <w:pPr>
        <w:shd w:val="clear" w:color="auto" w:fill="FFFFFF"/>
        <w:rPr>
          <w:rFonts w:cs="Arial"/>
          <w:lang w:eastAsia="ja-JP"/>
        </w:rPr>
      </w:pPr>
    </w:p>
    <w:bookmarkStart w:id="243" w:name="_MON_1543057602"/>
    <w:bookmarkEnd w:id="243"/>
    <w:p w14:paraId="26BEA037" w14:textId="77777777" w:rsidR="00DE74B2" w:rsidRDefault="00DE74B2" w:rsidP="00DE74B2">
      <w:pPr>
        <w:shd w:val="clear" w:color="auto" w:fill="FFFFFF"/>
        <w:rPr>
          <w:rFonts w:cs="Arial"/>
          <w:lang w:eastAsia="ja-JP"/>
        </w:rPr>
      </w:pPr>
      <w:r>
        <w:rPr>
          <w:rFonts w:cs="Arial"/>
          <w:lang w:eastAsia="ja-JP"/>
        </w:rPr>
        <w:object w:dxaOrig="1531" w:dyaOrig="990" w14:anchorId="26BEA9A5">
          <v:shape id="_x0000_i1035" type="#_x0000_t75" style="width:75pt;height:50pt" o:ole="">
            <v:imagedata r:id="rId65" o:title=""/>
          </v:shape>
          <o:OLEObject Type="Embed" ProgID="Word.Document.8" ShapeID="_x0000_i1035" DrawAspect="Icon" ObjectID="_1624407408" r:id="rId66">
            <o:FieldCodes>\s</o:FieldCodes>
          </o:OLEObject>
        </w:object>
      </w:r>
    </w:p>
    <w:p w14:paraId="26BEA038" w14:textId="77777777" w:rsidR="004C4C40" w:rsidRDefault="004C4C40" w:rsidP="00DE74B2">
      <w:pPr>
        <w:shd w:val="clear" w:color="auto" w:fill="FFFFFF"/>
        <w:rPr>
          <w:rFonts w:cs="Arial"/>
          <w:lang w:eastAsia="ja-JP"/>
        </w:rPr>
      </w:pPr>
    </w:p>
    <w:p w14:paraId="26BEA039" w14:textId="77777777" w:rsidR="004C4C40" w:rsidRPr="00E40FEA" w:rsidRDefault="004C4C40" w:rsidP="00DA136D">
      <w:pPr>
        <w:pStyle w:val="ListParagraph"/>
        <w:numPr>
          <w:ilvl w:val="0"/>
          <w:numId w:val="17"/>
        </w:numPr>
        <w:spacing w:after="0"/>
        <w:rPr>
          <w:rFonts w:cs="Arial"/>
          <w:b/>
          <w:sz w:val="20"/>
          <w:szCs w:val="20"/>
          <w:lang w:eastAsia="ja-JP"/>
        </w:rPr>
      </w:pPr>
      <w:r w:rsidRPr="004C4C40">
        <w:rPr>
          <w:rFonts w:cs="Arial"/>
          <w:b/>
          <w:sz w:val="20"/>
          <w:szCs w:val="20"/>
          <w:lang w:eastAsia="ja-JP"/>
        </w:rPr>
        <w:t>REQ018</w:t>
      </w:r>
      <w:r>
        <w:rPr>
          <w:rFonts w:cs="Arial"/>
          <w:b/>
          <w:sz w:val="20"/>
          <w:szCs w:val="20"/>
          <w:lang w:eastAsia="ja-JP"/>
        </w:rPr>
        <w:t>4923</w:t>
      </w:r>
    </w:p>
    <w:p w14:paraId="26BEA03A" w14:textId="77777777" w:rsidR="004C4C40" w:rsidRPr="0039608E" w:rsidRDefault="004C4C40" w:rsidP="004C4C40">
      <w:pPr>
        <w:rPr>
          <w:rFonts w:cs="Arial"/>
          <w:lang w:eastAsia="ja-JP"/>
        </w:rPr>
      </w:pPr>
      <w:r w:rsidRPr="0039608E">
        <w:rPr>
          <w:rFonts w:cs="Arial"/>
          <w:lang w:eastAsia="ja-JP"/>
        </w:rPr>
        <w:t xml:space="preserve"> Modification is done on the invoice template for </w:t>
      </w:r>
      <w:r>
        <w:rPr>
          <w:rFonts w:cs="Arial"/>
          <w:lang w:eastAsia="ja-JP"/>
        </w:rPr>
        <w:t xml:space="preserve">NORWAY </w:t>
      </w:r>
      <w:r w:rsidRPr="0039608E">
        <w:rPr>
          <w:rFonts w:cs="Arial"/>
          <w:lang w:eastAsia="ja-JP"/>
        </w:rPr>
        <w:t xml:space="preserve">.As per the user request . They want to modify the </w:t>
      </w:r>
      <w:r>
        <w:rPr>
          <w:rFonts w:cs="Arial"/>
          <w:lang w:eastAsia="ja-JP"/>
        </w:rPr>
        <w:t>text at the template level for Norway</w:t>
      </w:r>
      <w:r w:rsidRPr="0039608E">
        <w:rPr>
          <w:rFonts w:cs="Arial"/>
          <w:lang w:eastAsia="ja-JP"/>
        </w:rPr>
        <w:t xml:space="preserve"> only .This template will be available for selection when users submit concurrent program “GIL Print Commercial Invoices  and GIL</w:t>
      </w:r>
      <w:r>
        <w:rPr>
          <w:rFonts w:cs="Arial"/>
          <w:lang w:eastAsia="ja-JP"/>
        </w:rPr>
        <w:t xml:space="preserve"> Print Commercial Invoices-Standard</w:t>
      </w:r>
      <w:r w:rsidRPr="0039608E">
        <w:rPr>
          <w:rFonts w:cs="Arial"/>
          <w:lang w:eastAsia="ja-JP"/>
        </w:rPr>
        <w:t>(Print)</w:t>
      </w:r>
    </w:p>
    <w:p w14:paraId="26BEA03B" w14:textId="77777777" w:rsidR="004C4C40" w:rsidRDefault="004C4C40" w:rsidP="004C4C40">
      <w:pPr>
        <w:shd w:val="clear" w:color="auto" w:fill="FFFFFF"/>
        <w:rPr>
          <w:rFonts w:cs="Arial"/>
          <w:lang w:eastAsia="ja-JP"/>
        </w:rPr>
      </w:pPr>
      <w:r w:rsidRPr="0039608E">
        <w:rPr>
          <w:rFonts w:cs="Arial"/>
          <w:lang w:eastAsia="ja-JP"/>
        </w:rPr>
        <w:t>Correct Imprint:</w:t>
      </w:r>
    </w:p>
    <w:p w14:paraId="26BEA03C" w14:textId="77777777" w:rsidR="004C4C40" w:rsidRPr="0039608E" w:rsidRDefault="004C4C40" w:rsidP="004C4C40">
      <w:pPr>
        <w:shd w:val="clear" w:color="auto" w:fill="FFFFFF"/>
        <w:rPr>
          <w:rFonts w:cs="Arial"/>
          <w:lang w:eastAsia="ja-JP"/>
        </w:rPr>
      </w:pPr>
    </w:p>
    <w:p w14:paraId="26BEA03D" w14:textId="77777777" w:rsidR="004C4C40" w:rsidRPr="004C4C40" w:rsidRDefault="004C4C40" w:rsidP="004C4C40">
      <w:pPr>
        <w:shd w:val="clear" w:color="auto" w:fill="FFFFFF"/>
        <w:rPr>
          <w:rFonts w:cs="Arial"/>
          <w:lang w:eastAsia="ja-JP"/>
        </w:rPr>
      </w:pPr>
      <w:r w:rsidRPr="004C4C40">
        <w:rPr>
          <w:rFonts w:cs="Arial"/>
          <w:lang w:eastAsia="ja-JP"/>
        </w:rPr>
        <w:t>Gilead Sciences Norway AS</w:t>
      </w:r>
    </w:p>
    <w:p w14:paraId="26BEA03E" w14:textId="77777777" w:rsidR="004C4C40" w:rsidRPr="004C4C40" w:rsidRDefault="004C4C40" w:rsidP="004C4C40">
      <w:pPr>
        <w:shd w:val="clear" w:color="auto" w:fill="FFFFFF"/>
        <w:rPr>
          <w:rFonts w:cs="Arial"/>
          <w:lang w:eastAsia="ja-JP"/>
        </w:rPr>
      </w:pPr>
      <w:r w:rsidRPr="004C4C40">
        <w:rPr>
          <w:rFonts w:cs="Arial"/>
          <w:lang w:eastAsia="ja-JP"/>
        </w:rPr>
        <w:t>C.J. Hambros Plass 2 C</w:t>
      </w:r>
    </w:p>
    <w:p w14:paraId="26BEA03F" w14:textId="77777777" w:rsidR="004C4C40" w:rsidRPr="004C4C40" w:rsidRDefault="004C4C40" w:rsidP="004C4C40">
      <w:pPr>
        <w:shd w:val="clear" w:color="auto" w:fill="FFFFFF"/>
        <w:rPr>
          <w:rFonts w:cs="Arial"/>
          <w:lang w:eastAsia="ja-JP"/>
        </w:rPr>
      </w:pPr>
      <w:r w:rsidRPr="004C4C40">
        <w:rPr>
          <w:rFonts w:cs="Arial"/>
          <w:lang w:eastAsia="ja-JP"/>
        </w:rPr>
        <w:t>0164 Oslo</w:t>
      </w:r>
    </w:p>
    <w:p w14:paraId="26BEA040" w14:textId="77777777" w:rsidR="004C4C40" w:rsidRPr="004C4C40" w:rsidRDefault="004C4C40" w:rsidP="004C4C40">
      <w:pPr>
        <w:shd w:val="clear" w:color="auto" w:fill="FFFFFF"/>
        <w:rPr>
          <w:rFonts w:cs="Arial"/>
          <w:lang w:eastAsia="ja-JP"/>
        </w:rPr>
      </w:pPr>
      <w:r w:rsidRPr="004C4C40">
        <w:rPr>
          <w:rFonts w:cs="Arial"/>
          <w:lang w:eastAsia="ja-JP"/>
        </w:rPr>
        <w:t>Norway</w:t>
      </w:r>
    </w:p>
    <w:p w14:paraId="26BEA041" w14:textId="77777777" w:rsidR="004C4C40" w:rsidRPr="004C4C40" w:rsidRDefault="004C4C40" w:rsidP="004C4C40">
      <w:pPr>
        <w:shd w:val="clear" w:color="auto" w:fill="FFFFFF"/>
        <w:rPr>
          <w:rFonts w:cs="Arial"/>
          <w:lang w:eastAsia="ja-JP"/>
        </w:rPr>
      </w:pPr>
      <w:r w:rsidRPr="004C4C40">
        <w:rPr>
          <w:rFonts w:cs="Arial"/>
          <w:lang w:eastAsia="ja-JP"/>
        </w:rPr>
        <w:t>Tel: +46-8-505 718 00</w:t>
      </w:r>
    </w:p>
    <w:p w14:paraId="26BEA042" w14:textId="77777777" w:rsidR="004C4C40" w:rsidRDefault="004C4C40" w:rsidP="004C4C40">
      <w:pPr>
        <w:shd w:val="clear" w:color="auto" w:fill="FFFFFF"/>
        <w:rPr>
          <w:rFonts w:cs="Arial"/>
          <w:lang w:eastAsia="ja-JP"/>
        </w:rPr>
      </w:pPr>
      <w:r w:rsidRPr="004C4C40">
        <w:rPr>
          <w:rFonts w:cs="Arial"/>
          <w:lang w:eastAsia="ja-JP"/>
        </w:rPr>
        <w:t>VAT Reg Number: 991461841MVA</w:t>
      </w:r>
    </w:p>
    <w:p w14:paraId="26BEA043" w14:textId="77777777" w:rsidR="004C4C40" w:rsidRDefault="004C4C40" w:rsidP="004C4C40">
      <w:pPr>
        <w:shd w:val="clear" w:color="auto" w:fill="FFFFFF"/>
        <w:rPr>
          <w:rFonts w:cs="Arial"/>
          <w:lang w:eastAsia="ja-JP"/>
        </w:rPr>
      </w:pPr>
    </w:p>
    <w:p w14:paraId="26BEA044" w14:textId="77777777" w:rsidR="004C4C40" w:rsidRDefault="004C4C40" w:rsidP="004C4C40">
      <w:pPr>
        <w:shd w:val="clear" w:color="auto" w:fill="FFFFFF"/>
        <w:rPr>
          <w:rFonts w:cs="Arial"/>
          <w:lang w:eastAsia="ja-JP"/>
        </w:rPr>
      </w:pPr>
      <w:r>
        <w:rPr>
          <w:rFonts w:cs="Arial"/>
          <w:lang w:eastAsia="ja-JP"/>
        </w:rPr>
        <w:t>Current Imprint :</w:t>
      </w:r>
    </w:p>
    <w:p w14:paraId="26BEA045" w14:textId="77777777" w:rsidR="004C4C40" w:rsidRPr="004C4C40" w:rsidRDefault="004C4C40" w:rsidP="004C4C40">
      <w:pPr>
        <w:shd w:val="clear" w:color="auto" w:fill="FFFFFF"/>
        <w:rPr>
          <w:rFonts w:cs="Arial"/>
          <w:lang w:eastAsia="ja-JP"/>
        </w:rPr>
      </w:pPr>
      <w:r w:rsidRPr="004C4C40">
        <w:rPr>
          <w:rFonts w:cs="Arial"/>
          <w:lang w:eastAsia="ja-JP"/>
        </w:rPr>
        <w:t>Gilead Sciences Norway AS</w:t>
      </w:r>
    </w:p>
    <w:p w14:paraId="26BEA046" w14:textId="77777777" w:rsidR="004C4C40" w:rsidRPr="004C4C40" w:rsidRDefault="004C4C40" w:rsidP="004C4C40">
      <w:pPr>
        <w:shd w:val="clear" w:color="auto" w:fill="FFFFFF"/>
        <w:rPr>
          <w:rFonts w:cs="Arial"/>
          <w:lang w:eastAsia="ja-JP"/>
        </w:rPr>
      </w:pPr>
      <w:r w:rsidRPr="004C4C40">
        <w:rPr>
          <w:rFonts w:cs="Arial"/>
          <w:lang w:eastAsia="ja-JP"/>
        </w:rPr>
        <w:t>Jernbanegatan 8</w:t>
      </w:r>
    </w:p>
    <w:p w14:paraId="26BEA047" w14:textId="77777777" w:rsidR="004C4C40" w:rsidRPr="004C4C40" w:rsidRDefault="004C4C40" w:rsidP="004C4C40">
      <w:pPr>
        <w:shd w:val="clear" w:color="auto" w:fill="FFFFFF"/>
        <w:rPr>
          <w:rFonts w:cs="Arial"/>
          <w:lang w:eastAsia="ja-JP"/>
        </w:rPr>
      </w:pPr>
      <w:r w:rsidRPr="004C4C40">
        <w:rPr>
          <w:rFonts w:cs="Arial"/>
          <w:lang w:eastAsia="ja-JP"/>
        </w:rPr>
        <w:t>2004 Lillestrom</w:t>
      </w:r>
    </w:p>
    <w:p w14:paraId="26BEA048" w14:textId="77777777" w:rsidR="004C4C40" w:rsidRPr="004C4C40" w:rsidRDefault="004C4C40" w:rsidP="004C4C40">
      <w:pPr>
        <w:shd w:val="clear" w:color="auto" w:fill="FFFFFF"/>
        <w:rPr>
          <w:rFonts w:cs="Arial"/>
          <w:lang w:eastAsia="ja-JP"/>
        </w:rPr>
      </w:pPr>
      <w:r w:rsidRPr="004C4C40">
        <w:rPr>
          <w:rFonts w:cs="Arial"/>
          <w:lang w:eastAsia="ja-JP"/>
        </w:rPr>
        <w:t>Norway</w:t>
      </w:r>
    </w:p>
    <w:p w14:paraId="26BEA049" w14:textId="77777777" w:rsidR="004C4C40" w:rsidRPr="004C4C40" w:rsidRDefault="004C4C40" w:rsidP="004C4C40">
      <w:pPr>
        <w:shd w:val="clear" w:color="auto" w:fill="FFFFFF"/>
        <w:rPr>
          <w:rFonts w:cs="Arial"/>
          <w:lang w:eastAsia="ja-JP"/>
        </w:rPr>
      </w:pPr>
      <w:r w:rsidRPr="004C4C40">
        <w:rPr>
          <w:rFonts w:cs="Arial"/>
          <w:lang w:eastAsia="ja-JP"/>
        </w:rPr>
        <w:t>Tel:   +46-8-505 718 00</w:t>
      </w:r>
    </w:p>
    <w:p w14:paraId="26BEA04A" w14:textId="77777777" w:rsidR="004C4C40" w:rsidRDefault="004C4C40" w:rsidP="004C4C40">
      <w:pPr>
        <w:shd w:val="clear" w:color="auto" w:fill="FFFFFF"/>
        <w:rPr>
          <w:rFonts w:cs="Arial"/>
          <w:lang w:eastAsia="ja-JP"/>
        </w:rPr>
      </w:pPr>
      <w:r w:rsidRPr="004C4C40">
        <w:rPr>
          <w:rFonts w:cs="Arial"/>
          <w:lang w:eastAsia="ja-JP"/>
        </w:rPr>
        <w:t>VAT Reg Number: 991461841MVA</w:t>
      </w:r>
    </w:p>
    <w:p w14:paraId="26BEA04B" w14:textId="77777777" w:rsidR="004C4C40" w:rsidRDefault="004C4C40" w:rsidP="004C4C40">
      <w:pPr>
        <w:shd w:val="clear" w:color="auto" w:fill="FFFFFF"/>
        <w:rPr>
          <w:rFonts w:cs="Arial"/>
          <w:lang w:eastAsia="ja-JP"/>
        </w:rPr>
      </w:pPr>
    </w:p>
    <w:bookmarkStart w:id="244" w:name="_MON_1543742249"/>
    <w:bookmarkEnd w:id="244"/>
    <w:p w14:paraId="26BEA04C" w14:textId="77777777" w:rsidR="004C4C40" w:rsidRDefault="004C4C40" w:rsidP="004C4C40">
      <w:pPr>
        <w:shd w:val="clear" w:color="auto" w:fill="FFFFFF"/>
        <w:rPr>
          <w:rFonts w:cs="Arial"/>
          <w:lang w:eastAsia="ja-JP"/>
        </w:rPr>
      </w:pPr>
      <w:r>
        <w:rPr>
          <w:rFonts w:cs="Arial"/>
          <w:lang w:eastAsia="ja-JP"/>
        </w:rPr>
        <w:object w:dxaOrig="1531" w:dyaOrig="990" w14:anchorId="26BEA9A6">
          <v:shape id="_x0000_i1036" type="#_x0000_t75" style="width:75pt;height:50pt" o:ole="">
            <v:imagedata r:id="rId67" o:title=""/>
          </v:shape>
          <o:OLEObject Type="Embed" ProgID="Word.Document.8" ShapeID="_x0000_i1036" DrawAspect="Icon" ObjectID="_1624407409" r:id="rId68">
            <o:FieldCodes>\s</o:FieldCodes>
          </o:OLEObject>
        </w:object>
      </w:r>
    </w:p>
    <w:p w14:paraId="26BEA04D" w14:textId="77777777" w:rsidR="004C4C40" w:rsidRPr="00AB6868" w:rsidRDefault="00B508D9" w:rsidP="00DA136D">
      <w:pPr>
        <w:pStyle w:val="ListParagraph"/>
        <w:numPr>
          <w:ilvl w:val="0"/>
          <w:numId w:val="17"/>
        </w:numPr>
        <w:shd w:val="clear" w:color="auto" w:fill="FFFFFF"/>
        <w:rPr>
          <w:rFonts w:cs="Arial"/>
          <w:b/>
          <w:lang w:eastAsia="ja-JP"/>
        </w:rPr>
      </w:pPr>
      <w:r w:rsidRPr="00AB6868">
        <w:rPr>
          <w:rFonts w:cs="Arial"/>
          <w:b/>
          <w:lang w:eastAsia="ja-JP"/>
        </w:rPr>
        <w:t>INC0467041</w:t>
      </w:r>
    </w:p>
    <w:p w14:paraId="26BEA04E" w14:textId="77777777" w:rsidR="00B508D9" w:rsidRDefault="00B508D9">
      <w:pPr>
        <w:shd w:val="clear" w:color="auto" w:fill="FFFFFF"/>
        <w:rPr>
          <w:rFonts w:cs="Arial"/>
          <w:lang w:eastAsia="ja-JP"/>
        </w:rPr>
      </w:pPr>
      <w:r>
        <w:rPr>
          <w:rFonts w:cs="Arial"/>
          <w:lang w:eastAsia="ja-JP"/>
        </w:rPr>
        <w:t>Updated KOREA.rtf file to remove the decimal units in all the price/amount fields</w:t>
      </w:r>
      <w:r w:rsidR="00F346DC">
        <w:rPr>
          <w:rFonts w:cs="Arial"/>
          <w:lang w:eastAsia="ja-JP"/>
        </w:rPr>
        <w:t>. Korea business has informed</w:t>
      </w:r>
      <w:r>
        <w:rPr>
          <w:rFonts w:cs="Arial"/>
          <w:lang w:eastAsia="ja-JP"/>
        </w:rPr>
        <w:t xml:space="preserve"> to remove the decimal units from the commercial print invoice as there are no decimal units for KOREA business.</w:t>
      </w:r>
    </w:p>
    <w:p w14:paraId="26BEA04F" w14:textId="77777777" w:rsidR="00F346DC" w:rsidRDefault="00F346DC">
      <w:pPr>
        <w:shd w:val="clear" w:color="auto" w:fill="FFFFFF"/>
        <w:rPr>
          <w:rFonts w:cs="Arial"/>
          <w:lang w:eastAsia="ja-JP"/>
        </w:rPr>
      </w:pPr>
      <w:r>
        <w:rPr>
          <w:rFonts w:cs="Arial"/>
          <w:lang w:eastAsia="ja-JP"/>
        </w:rPr>
        <w:t>Added below code to remove decimal units from amount/price fields.</w:t>
      </w:r>
    </w:p>
    <w:p w14:paraId="26BEA050" w14:textId="77777777" w:rsidR="00F346DC" w:rsidRDefault="00F346DC">
      <w:pPr>
        <w:shd w:val="clear" w:color="auto" w:fill="FFFFFF"/>
        <w:rPr>
          <w:rFonts w:cs="Arial"/>
          <w:lang w:eastAsia="ja-JP"/>
        </w:rPr>
      </w:pPr>
      <w:r w:rsidRPr="00F346DC">
        <w:rPr>
          <w:rFonts w:cs="Arial"/>
          <w:lang w:eastAsia="ja-JP"/>
        </w:rPr>
        <w:t>&lt;?xdofx:format_number(replace(D_LINE_EXTENDED_AMOUNT,',',''), '##,##0')?&gt;</w:t>
      </w:r>
    </w:p>
    <w:bookmarkStart w:id="245" w:name="_MON_1548683262"/>
    <w:bookmarkEnd w:id="245"/>
    <w:p w14:paraId="26BEA051" w14:textId="77777777" w:rsidR="00B508D9" w:rsidRDefault="00B508D9">
      <w:pPr>
        <w:shd w:val="clear" w:color="auto" w:fill="FFFFFF"/>
        <w:rPr>
          <w:rFonts w:cs="Arial"/>
          <w:lang w:eastAsia="ja-JP"/>
        </w:rPr>
      </w:pPr>
      <w:r>
        <w:rPr>
          <w:rFonts w:cs="Arial"/>
          <w:lang w:eastAsia="ja-JP"/>
        </w:rPr>
        <w:object w:dxaOrig="1508" w:dyaOrig="983" w14:anchorId="26BEA9A7">
          <v:shape id="_x0000_i1037" type="#_x0000_t75" style="width:75pt;height:48.5pt" o:ole="">
            <v:imagedata r:id="rId69" o:title=""/>
          </v:shape>
          <o:OLEObject Type="Embed" ProgID="Word.Document.8" ShapeID="_x0000_i1037" DrawAspect="Icon" ObjectID="_1624407410" r:id="rId70">
            <o:FieldCodes>\s</o:FieldCodes>
          </o:OLEObject>
        </w:object>
      </w:r>
    </w:p>
    <w:p w14:paraId="26BEA052" w14:textId="77777777" w:rsidR="00A426F8" w:rsidRPr="00B30318" w:rsidRDefault="00A426F8" w:rsidP="00DA136D">
      <w:pPr>
        <w:pStyle w:val="ListParagraph"/>
        <w:numPr>
          <w:ilvl w:val="0"/>
          <w:numId w:val="17"/>
        </w:numPr>
        <w:shd w:val="clear" w:color="auto" w:fill="FFFFFF"/>
        <w:rPr>
          <w:rFonts w:cs="Arial"/>
          <w:lang w:eastAsia="ja-JP"/>
        </w:rPr>
      </w:pPr>
      <w:r>
        <w:rPr>
          <w:rFonts w:eastAsia="Arial Unicode MS" w:cs="Arial"/>
          <w:b/>
        </w:rPr>
        <w:t>TW_SG_SK EBS Implementation Project – Taiwan Rollout</w:t>
      </w:r>
    </w:p>
    <w:p w14:paraId="26BEA053" w14:textId="77777777" w:rsidR="00A426F8" w:rsidRDefault="00A426F8" w:rsidP="00B30318">
      <w:pPr>
        <w:rPr>
          <w:b/>
          <w:u w:val="single"/>
        </w:rPr>
      </w:pPr>
      <w:r w:rsidRPr="00B30318">
        <w:rPr>
          <w:b/>
          <w:u w:val="single"/>
        </w:rPr>
        <w:t>Functional Requirement:</w:t>
      </w:r>
    </w:p>
    <w:p w14:paraId="26BEA054" w14:textId="77777777" w:rsidR="00A426F8" w:rsidRPr="00B30318" w:rsidRDefault="00A426F8" w:rsidP="00B30318">
      <w:pPr>
        <w:ind w:left="720"/>
        <w:rPr>
          <w:b/>
          <w:u w:val="single"/>
        </w:rPr>
      </w:pPr>
      <w:r w:rsidRPr="00A426F8">
        <w:rPr>
          <w:lang w:eastAsia="ja-JP"/>
        </w:rPr>
        <w:t>A new invoice template for Taiwan has been created as per the requirement for TW SG SK Implementation project. As per the requirement the invoice template has been kept similar to existing Hong Kong invoice template (mentioned in point no. 13 ).</w:t>
      </w:r>
    </w:p>
    <w:p w14:paraId="26BEA055" w14:textId="77777777" w:rsidR="00A426F8" w:rsidRPr="00A426F8" w:rsidRDefault="00A426F8" w:rsidP="00B30318">
      <w:pPr>
        <w:ind w:left="720"/>
        <w:rPr>
          <w:lang w:eastAsia="ja-JP"/>
        </w:rPr>
      </w:pPr>
    </w:p>
    <w:p w14:paraId="26BEA056" w14:textId="77777777" w:rsidR="00A426F8" w:rsidRDefault="00A426F8" w:rsidP="00B30318">
      <w:pPr>
        <w:shd w:val="clear" w:color="auto" w:fill="FFFFFF"/>
        <w:ind w:left="720"/>
        <w:rPr>
          <w:lang w:eastAsia="ja-JP"/>
        </w:rPr>
      </w:pPr>
      <w:r w:rsidRPr="00262141">
        <w:rPr>
          <w:lang w:eastAsia="ja-JP"/>
        </w:rPr>
        <w:t xml:space="preserve">Register the new template for the </w:t>
      </w:r>
      <w:r>
        <w:rPr>
          <w:lang w:eastAsia="ja-JP"/>
        </w:rPr>
        <w:t xml:space="preserve">Taiwan’s </w:t>
      </w:r>
      <w:r w:rsidRPr="00262141">
        <w:rPr>
          <w:lang w:eastAsia="ja-JP"/>
        </w:rPr>
        <w:t>commercial invoice report       “GIL Print Commercial Invoices-Standard</w:t>
      </w:r>
      <w:r>
        <w:rPr>
          <w:lang w:eastAsia="ja-JP"/>
        </w:rPr>
        <w:t xml:space="preserve"> </w:t>
      </w:r>
      <w:r w:rsidRPr="00262141">
        <w:rPr>
          <w:lang w:eastAsia="ja-JP"/>
        </w:rPr>
        <w:t>(Print)” and file name “</w:t>
      </w:r>
      <w:r>
        <w:rPr>
          <w:lang w:eastAsia="ja-JP"/>
        </w:rPr>
        <w:t>TAIWAN</w:t>
      </w:r>
      <w:r w:rsidRPr="00262141">
        <w:rPr>
          <w:lang w:eastAsia="ja-JP"/>
        </w:rPr>
        <w:t xml:space="preserve">.rtf”. The template will be registered under territory </w:t>
      </w:r>
      <w:r>
        <w:rPr>
          <w:lang w:eastAsia="ja-JP"/>
        </w:rPr>
        <w:t>Taiwan</w:t>
      </w:r>
      <w:r w:rsidRPr="00262141">
        <w:rPr>
          <w:lang w:eastAsia="ja-JP"/>
        </w:rPr>
        <w:t xml:space="preserve"> and language </w:t>
      </w:r>
      <w:r>
        <w:rPr>
          <w:lang w:eastAsia="ja-JP"/>
        </w:rPr>
        <w:t>English</w:t>
      </w:r>
    </w:p>
    <w:p w14:paraId="26BEA057" w14:textId="77777777" w:rsidR="00A426F8" w:rsidRDefault="00A426F8" w:rsidP="00F84793">
      <w:pPr>
        <w:rPr>
          <w:rFonts w:cs="Arial"/>
          <w:lang w:eastAsia="ja-JP"/>
        </w:rPr>
      </w:pPr>
      <w:r w:rsidRPr="00F84793">
        <w:rPr>
          <w:noProof/>
        </w:rPr>
        <w:drawing>
          <wp:inline distT="0" distB="0" distL="0" distR="0" wp14:anchorId="26BEA9A8" wp14:editId="26BEA9A9">
            <wp:extent cx="5943600" cy="39039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903980"/>
                    </a:xfrm>
                    <a:prstGeom prst="rect">
                      <a:avLst/>
                    </a:prstGeom>
                  </pic:spPr>
                </pic:pic>
              </a:graphicData>
            </a:graphic>
          </wp:inline>
        </w:drawing>
      </w:r>
    </w:p>
    <w:p w14:paraId="26BEA058" w14:textId="77777777" w:rsidR="00A426F8" w:rsidRDefault="00A426F8" w:rsidP="00F84793">
      <w:pPr>
        <w:rPr>
          <w:rFonts w:cs="Arial"/>
          <w:lang w:eastAsia="ja-JP"/>
        </w:rPr>
      </w:pPr>
      <w:r w:rsidRPr="00F84793">
        <w:rPr>
          <w:noProof/>
        </w:rPr>
        <w:lastRenderedPageBreak/>
        <w:drawing>
          <wp:inline distT="0" distB="0" distL="0" distR="0" wp14:anchorId="26BEA9AA" wp14:editId="26BEA9AB">
            <wp:extent cx="5943600" cy="1609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609090"/>
                    </a:xfrm>
                    <a:prstGeom prst="rect">
                      <a:avLst/>
                    </a:prstGeom>
                  </pic:spPr>
                </pic:pic>
              </a:graphicData>
            </a:graphic>
          </wp:inline>
        </w:drawing>
      </w:r>
    </w:p>
    <w:p w14:paraId="26BEA059" w14:textId="77777777" w:rsidR="00A426F8" w:rsidRDefault="00A426F8" w:rsidP="00B30318">
      <w:pPr>
        <w:shd w:val="clear" w:color="auto" w:fill="FFFFFF"/>
        <w:ind w:left="720"/>
        <w:rPr>
          <w:lang w:eastAsia="ja-JP"/>
        </w:rPr>
      </w:pPr>
      <w:r>
        <w:rPr>
          <w:lang w:eastAsia="ja-JP"/>
        </w:rPr>
        <w:t>New invoice template file is added for Taiwan. This template will be available for selection when users submit concurrent program “</w:t>
      </w:r>
      <w:r w:rsidRPr="009125D3">
        <w:rPr>
          <w:lang w:eastAsia="ja-JP"/>
        </w:rPr>
        <w:t>GIL Print Commercial Invoices-Standard (Print)</w:t>
      </w:r>
      <w:r>
        <w:rPr>
          <w:lang w:eastAsia="ja-JP"/>
        </w:rPr>
        <w:t>”.</w:t>
      </w:r>
    </w:p>
    <w:bookmarkStart w:id="246" w:name="_MON_1551802328"/>
    <w:bookmarkEnd w:id="246"/>
    <w:p w14:paraId="26BEA05A" w14:textId="77777777" w:rsidR="00A426F8" w:rsidRDefault="00A426F8" w:rsidP="00B30318">
      <w:pPr>
        <w:shd w:val="clear" w:color="auto" w:fill="FFFFFF"/>
        <w:ind w:left="720"/>
        <w:rPr>
          <w:b/>
          <w:lang w:eastAsia="ja-JP"/>
        </w:rPr>
      </w:pPr>
      <w:r>
        <w:rPr>
          <w:b/>
          <w:lang w:eastAsia="ja-JP"/>
        </w:rPr>
        <w:object w:dxaOrig="1534" w:dyaOrig="994" w14:anchorId="26BEA9AC">
          <v:shape id="_x0000_i1038" type="#_x0000_t75" style="width:77pt;height:50pt" o:ole="">
            <v:imagedata r:id="rId73" o:title=""/>
          </v:shape>
          <o:OLEObject Type="Embed" ProgID="Word.Document.8" ShapeID="_x0000_i1038" DrawAspect="Icon" ObjectID="_1624407411" r:id="rId74">
            <o:FieldCodes>\s</o:FieldCodes>
          </o:OLEObject>
        </w:object>
      </w:r>
    </w:p>
    <w:p w14:paraId="26BEA05B" w14:textId="77777777" w:rsidR="00A426F8" w:rsidRPr="003323D9" w:rsidDel="009125D3" w:rsidRDefault="00A426F8" w:rsidP="00F84793">
      <w:pPr>
        <w:pageBreakBefore/>
        <w:ind w:left="720"/>
        <w:rPr>
          <w:lang w:eastAsia="ja-JP"/>
        </w:rPr>
      </w:pPr>
      <w:r w:rsidRPr="003323D9">
        <w:rPr>
          <w:lang w:eastAsia="ja-JP"/>
        </w:rPr>
        <w:lastRenderedPageBreak/>
        <w:t xml:space="preserve">Template details for </w:t>
      </w:r>
      <w:r>
        <w:rPr>
          <w:lang w:eastAsia="ja-JP"/>
        </w:rPr>
        <w:t>Taiwan</w:t>
      </w:r>
      <w:r w:rsidRPr="003323D9">
        <w:rPr>
          <w:lang w:eastAsia="ja-JP"/>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3600"/>
      </w:tblGrid>
      <w:tr w:rsidR="00A426F8" w:rsidRPr="00AC5C82" w14:paraId="26BEA05E" w14:textId="77777777" w:rsidTr="00A426F8">
        <w:tc>
          <w:tcPr>
            <w:tcW w:w="3798" w:type="dxa"/>
            <w:tcBorders>
              <w:top w:val="single" w:sz="4" w:space="0" w:color="auto"/>
              <w:left w:val="single" w:sz="4" w:space="0" w:color="auto"/>
              <w:bottom w:val="single" w:sz="4" w:space="0" w:color="auto"/>
              <w:right w:val="single" w:sz="4" w:space="0" w:color="auto"/>
            </w:tcBorders>
          </w:tcPr>
          <w:p w14:paraId="26BEA05C" w14:textId="77777777" w:rsidR="00A426F8" w:rsidRPr="004730A7" w:rsidRDefault="00A426F8" w:rsidP="00A426F8">
            <w:pPr>
              <w:rPr>
                <w:lang w:eastAsia="ja-JP"/>
              </w:rPr>
            </w:pPr>
            <w:r w:rsidRPr="004730A7">
              <w:rPr>
                <w:lang w:eastAsia="ja-JP"/>
              </w:rPr>
              <w:t>Template Name</w:t>
            </w:r>
          </w:p>
        </w:tc>
        <w:tc>
          <w:tcPr>
            <w:tcW w:w="3600" w:type="dxa"/>
            <w:tcBorders>
              <w:top w:val="single" w:sz="4" w:space="0" w:color="auto"/>
              <w:left w:val="single" w:sz="4" w:space="0" w:color="auto"/>
              <w:bottom w:val="single" w:sz="4" w:space="0" w:color="auto"/>
              <w:right w:val="single" w:sz="4" w:space="0" w:color="auto"/>
            </w:tcBorders>
          </w:tcPr>
          <w:p w14:paraId="26BEA05D" w14:textId="77777777" w:rsidR="00A426F8" w:rsidRPr="00AC5C82" w:rsidRDefault="00A426F8" w:rsidP="00A426F8">
            <w:pPr>
              <w:autoSpaceDE w:val="0"/>
              <w:autoSpaceDN w:val="0"/>
              <w:adjustRightInd w:val="0"/>
              <w:spacing w:before="100" w:after="100"/>
            </w:pPr>
            <w:r>
              <w:t>TAIWAN Invoice</w:t>
            </w:r>
          </w:p>
        </w:tc>
      </w:tr>
      <w:tr w:rsidR="00A426F8" w:rsidRPr="00AC5C82" w14:paraId="26BEA061" w14:textId="77777777" w:rsidTr="00A426F8">
        <w:tc>
          <w:tcPr>
            <w:tcW w:w="3798" w:type="dxa"/>
            <w:tcBorders>
              <w:top w:val="single" w:sz="4" w:space="0" w:color="auto"/>
              <w:left w:val="single" w:sz="4" w:space="0" w:color="auto"/>
              <w:bottom w:val="single" w:sz="4" w:space="0" w:color="auto"/>
              <w:right w:val="single" w:sz="4" w:space="0" w:color="auto"/>
            </w:tcBorders>
          </w:tcPr>
          <w:p w14:paraId="26BEA05F" w14:textId="77777777" w:rsidR="00A426F8" w:rsidRPr="004730A7" w:rsidRDefault="00A426F8" w:rsidP="00A426F8">
            <w:pPr>
              <w:rPr>
                <w:lang w:eastAsia="ja-JP"/>
              </w:rPr>
            </w:pPr>
            <w:r w:rsidRPr="004730A7">
              <w:rPr>
                <w:lang w:eastAsia="ja-JP"/>
              </w:rPr>
              <w:t>Code</w:t>
            </w:r>
          </w:p>
        </w:tc>
        <w:tc>
          <w:tcPr>
            <w:tcW w:w="3600" w:type="dxa"/>
            <w:tcBorders>
              <w:top w:val="single" w:sz="4" w:space="0" w:color="auto"/>
              <w:left w:val="single" w:sz="4" w:space="0" w:color="auto"/>
              <w:bottom w:val="single" w:sz="4" w:space="0" w:color="auto"/>
              <w:right w:val="single" w:sz="4" w:space="0" w:color="auto"/>
            </w:tcBorders>
          </w:tcPr>
          <w:p w14:paraId="26BEA060" w14:textId="77777777" w:rsidR="00A426F8" w:rsidRPr="00AC5C82" w:rsidRDefault="00A426F8" w:rsidP="00A426F8">
            <w:pPr>
              <w:autoSpaceDE w:val="0"/>
              <w:autoSpaceDN w:val="0"/>
              <w:adjustRightInd w:val="0"/>
              <w:spacing w:before="100" w:after="100"/>
            </w:pPr>
            <w:r w:rsidRPr="00500F9A">
              <w:t>XXGILARCOMINV</w:t>
            </w:r>
            <w:r>
              <w:t>S_TAIWAN</w:t>
            </w:r>
          </w:p>
        </w:tc>
      </w:tr>
      <w:tr w:rsidR="00A426F8" w:rsidRPr="00AC5C82" w14:paraId="26BEA064" w14:textId="77777777" w:rsidTr="00A426F8">
        <w:tc>
          <w:tcPr>
            <w:tcW w:w="3798" w:type="dxa"/>
            <w:tcBorders>
              <w:top w:val="single" w:sz="4" w:space="0" w:color="auto"/>
              <w:left w:val="single" w:sz="4" w:space="0" w:color="auto"/>
              <w:bottom w:val="single" w:sz="4" w:space="0" w:color="auto"/>
              <w:right w:val="single" w:sz="4" w:space="0" w:color="auto"/>
            </w:tcBorders>
          </w:tcPr>
          <w:p w14:paraId="26BEA062" w14:textId="77777777" w:rsidR="00A426F8" w:rsidRPr="004730A7" w:rsidRDefault="00A426F8" w:rsidP="00A426F8">
            <w:pPr>
              <w:rPr>
                <w:lang w:eastAsia="ja-JP"/>
              </w:rPr>
            </w:pPr>
            <w:r w:rsidRPr="004730A7">
              <w:rPr>
                <w:lang w:eastAsia="ja-JP"/>
              </w:rPr>
              <w:t>Data Definition</w:t>
            </w:r>
          </w:p>
        </w:tc>
        <w:tc>
          <w:tcPr>
            <w:tcW w:w="3600" w:type="dxa"/>
            <w:tcBorders>
              <w:top w:val="single" w:sz="4" w:space="0" w:color="auto"/>
              <w:left w:val="single" w:sz="4" w:space="0" w:color="auto"/>
              <w:bottom w:val="single" w:sz="4" w:space="0" w:color="auto"/>
              <w:right w:val="single" w:sz="4" w:space="0" w:color="auto"/>
            </w:tcBorders>
          </w:tcPr>
          <w:p w14:paraId="26BEA063" w14:textId="77777777" w:rsidR="00A426F8" w:rsidRPr="00AC5C82" w:rsidRDefault="00A426F8" w:rsidP="00A426F8">
            <w:pPr>
              <w:autoSpaceDE w:val="0"/>
              <w:autoSpaceDN w:val="0"/>
              <w:adjustRightInd w:val="0"/>
              <w:spacing w:before="100" w:after="100"/>
            </w:pPr>
            <w:r w:rsidRPr="00CB300D">
              <w:t>Gilead Commercial Invoices- DD</w:t>
            </w:r>
          </w:p>
        </w:tc>
      </w:tr>
      <w:tr w:rsidR="00A426F8" w:rsidRPr="00AC5C82" w14:paraId="26BEA067" w14:textId="77777777" w:rsidTr="00A426F8">
        <w:tc>
          <w:tcPr>
            <w:tcW w:w="3798" w:type="dxa"/>
            <w:tcBorders>
              <w:top w:val="single" w:sz="4" w:space="0" w:color="auto"/>
              <w:left w:val="single" w:sz="4" w:space="0" w:color="auto"/>
              <w:bottom w:val="single" w:sz="4" w:space="0" w:color="auto"/>
              <w:right w:val="single" w:sz="4" w:space="0" w:color="auto"/>
            </w:tcBorders>
          </w:tcPr>
          <w:p w14:paraId="26BEA065" w14:textId="77777777" w:rsidR="00A426F8" w:rsidRPr="004730A7" w:rsidRDefault="00A426F8" w:rsidP="00A426F8">
            <w:pPr>
              <w:rPr>
                <w:lang w:eastAsia="ja-JP"/>
              </w:rPr>
            </w:pPr>
            <w:r w:rsidRPr="004730A7">
              <w:rPr>
                <w:lang w:eastAsia="ja-JP"/>
              </w:rPr>
              <w:t>Application</w:t>
            </w:r>
          </w:p>
        </w:tc>
        <w:tc>
          <w:tcPr>
            <w:tcW w:w="3600" w:type="dxa"/>
            <w:tcBorders>
              <w:top w:val="single" w:sz="4" w:space="0" w:color="auto"/>
              <w:left w:val="single" w:sz="4" w:space="0" w:color="auto"/>
              <w:bottom w:val="single" w:sz="4" w:space="0" w:color="auto"/>
              <w:right w:val="single" w:sz="4" w:space="0" w:color="auto"/>
            </w:tcBorders>
          </w:tcPr>
          <w:p w14:paraId="26BEA066" w14:textId="77777777" w:rsidR="00A426F8" w:rsidRPr="00AC5C82" w:rsidRDefault="00A426F8" w:rsidP="00A426F8">
            <w:pPr>
              <w:autoSpaceDE w:val="0"/>
              <w:autoSpaceDN w:val="0"/>
              <w:adjustRightInd w:val="0"/>
              <w:spacing w:before="100" w:after="100"/>
            </w:pPr>
            <w:r w:rsidRPr="00CB300D">
              <w:t>Gilead Custom Application</w:t>
            </w:r>
          </w:p>
        </w:tc>
      </w:tr>
      <w:tr w:rsidR="00A426F8" w:rsidRPr="00AC5C82" w14:paraId="26BEA06A" w14:textId="77777777" w:rsidTr="00A426F8">
        <w:tc>
          <w:tcPr>
            <w:tcW w:w="3798" w:type="dxa"/>
            <w:tcBorders>
              <w:top w:val="single" w:sz="4" w:space="0" w:color="auto"/>
              <w:left w:val="single" w:sz="4" w:space="0" w:color="auto"/>
              <w:bottom w:val="single" w:sz="4" w:space="0" w:color="auto"/>
              <w:right w:val="single" w:sz="4" w:space="0" w:color="auto"/>
            </w:tcBorders>
          </w:tcPr>
          <w:p w14:paraId="26BEA068" w14:textId="77777777" w:rsidR="00A426F8" w:rsidRPr="004730A7" w:rsidRDefault="00A426F8" w:rsidP="00A426F8">
            <w:pPr>
              <w:rPr>
                <w:lang w:eastAsia="ja-JP"/>
              </w:rPr>
            </w:pPr>
            <w:r w:rsidRPr="004730A7">
              <w:rPr>
                <w:lang w:eastAsia="ja-JP"/>
              </w:rPr>
              <w:t>Type</w:t>
            </w:r>
          </w:p>
        </w:tc>
        <w:tc>
          <w:tcPr>
            <w:tcW w:w="3600" w:type="dxa"/>
            <w:tcBorders>
              <w:top w:val="single" w:sz="4" w:space="0" w:color="auto"/>
              <w:left w:val="single" w:sz="4" w:space="0" w:color="auto"/>
              <w:bottom w:val="single" w:sz="4" w:space="0" w:color="auto"/>
              <w:right w:val="single" w:sz="4" w:space="0" w:color="auto"/>
            </w:tcBorders>
          </w:tcPr>
          <w:p w14:paraId="26BEA069" w14:textId="77777777" w:rsidR="00A426F8" w:rsidRPr="00AC5C82" w:rsidRDefault="00A426F8" w:rsidP="00A426F8">
            <w:pPr>
              <w:autoSpaceDE w:val="0"/>
              <w:autoSpaceDN w:val="0"/>
              <w:adjustRightInd w:val="0"/>
              <w:spacing w:before="100" w:after="100"/>
            </w:pPr>
            <w:r w:rsidRPr="00AC5C82">
              <w:t>RTF</w:t>
            </w:r>
          </w:p>
        </w:tc>
      </w:tr>
      <w:tr w:rsidR="00A426F8" w:rsidRPr="00AC5C82" w14:paraId="26BEA06D" w14:textId="77777777" w:rsidTr="00A426F8">
        <w:tc>
          <w:tcPr>
            <w:tcW w:w="3798" w:type="dxa"/>
            <w:tcBorders>
              <w:top w:val="single" w:sz="4" w:space="0" w:color="auto"/>
              <w:left w:val="single" w:sz="4" w:space="0" w:color="auto"/>
              <w:bottom w:val="single" w:sz="4" w:space="0" w:color="auto"/>
              <w:right w:val="single" w:sz="4" w:space="0" w:color="auto"/>
            </w:tcBorders>
          </w:tcPr>
          <w:p w14:paraId="26BEA06B" w14:textId="77777777" w:rsidR="00A426F8" w:rsidRPr="004730A7" w:rsidRDefault="00A426F8" w:rsidP="00A426F8">
            <w:pPr>
              <w:rPr>
                <w:lang w:eastAsia="ja-JP"/>
              </w:rPr>
            </w:pPr>
            <w:r w:rsidRPr="004730A7">
              <w:rPr>
                <w:lang w:eastAsia="ja-JP"/>
              </w:rPr>
              <w:t>Default File</w:t>
            </w:r>
          </w:p>
        </w:tc>
        <w:tc>
          <w:tcPr>
            <w:tcW w:w="3600" w:type="dxa"/>
            <w:tcBorders>
              <w:top w:val="single" w:sz="4" w:space="0" w:color="auto"/>
              <w:left w:val="single" w:sz="4" w:space="0" w:color="auto"/>
              <w:bottom w:val="single" w:sz="4" w:space="0" w:color="auto"/>
              <w:right w:val="single" w:sz="4" w:space="0" w:color="auto"/>
            </w:tcBorders>
          </w:tcPr>
          <w:p w14:paraId="26BEA06C" w14:textId="77777777" w:rsidR="00A426F8" w:rsidRPr="00AC5C82" w:rsidRDefault="00A426F8" w:rsidP="00A426F8">
            <w:pPr>
              <w:autoSpaceDE w:val="0"/>
              <w:autoSpaceDN w:val="0"/>
              <w:adjustRightInd w:val="0"/>
              <w:spacing w:before="100" w:after="100"/>
            </w:pPr>
            <w:r>
              <w:rPr>
                <w:lang w:eastAsia="ja-JP"/>
              </w:rPr>
              <w:t>TAIWAN</w:t>
            </w:r>
            <w:r w:rsidRPr="00AC5C82">
              <w:t>.rtf</w:t>
            </w:r>
          </w:p>
        </w:tc>
      </w:tr>
      <w:tr w:rsidR="00A426F8" w:rsidRPr="00AC5C82" w14:paraId="26BEA070" w14:textId="77777777" w:rsidTr="00A426F8">
        <w:tc>
          <w:tcPr>
            <w:tcW w:w="3798" w:type="dxa"/>
            <w:tcBorders>
              <w:top w:val="single" w:sz="4" w:space="0" w:color="auto"/>
              <w:left w:val="single" w:sz="4" w:space="0" w:color="auto"/>
              <w:bottom w:val="single" w:sz="4" w:space="0" w:color="auto"/>
              <w:right w:val="single" w:sz="4" w:space="0" w:color="auto"/>
            </w:tcBorders>
          </w:tcPr>
          <w:p w14:paraId="26BEA06E" w14:textId="77777777" w:rsidR="00A426F8" w:rsidRPr="004730A7" w:rsidRDefault="00A426F8" w:rsidP="00A426F8">
            <w:pPr>
              <w:rPr>
                <w:lang w:eastAsia="ja-JP"/>
              </w:rPr>
            </w:pPr>
            <w:r w:rsidRPr="004730A7">
              <w:rPr>
                <w:lang w:eastAsia="ja-JP"/>
              </w:rPr>
              <w:t>Default File Language</w:t>
            </w:r>
          </w:p>
        </w:tc>
        <w:tc>
          <w:tcPr>
            <w:tcW w:w="3600" w:type="dxa"/>
            <w:tcBorders>
              <w:top w:val="single" w:sz="4" w:space="0" w:color="auto"/>
              <w:left w:val="single" w:sz="4" w:space="0" w:color="auto"/>
              <w:bottom w:val="single" w:sz="4" w:space="0" w:color="auto"/>
              <w:right w:val="single" w:sz="4" w:space="0" w:color="auto"/>
            </w:tcBorders>
          </w:tcPr>
          <w:p w14:paraId="26BEA06F" w14:textId="77777777" w:rsidR="00A426F8" w:rsidRPr="00AC5C82" w:rsidRDefault="00A426F8" w:rsidP="00A426F8">
            <w:pPr>
              <w:autoSpaceDE w:val="0"/>
              <w:autoSpaceDN w:val="0"/>
              <w:adjustRightInd w:val="0"/>
              <w:spacing w:before="100" w:after="100"/>
            </w:pPr>
            <w:r>
              <w:rPr>
                <w:lang w:eastAsia="ja-JP"/>
              </w:rPr>
              <w:t>English</w:t>
            </w:r>
          </w:p>
        </w:tc>
      </w:tr>
      <w:tr w:rsidR="00A426F8" w:rsidRPr="00AC5C82" w14:paraId="26BEA073" w14:textId="77777777" w:rsidTr="00A426F8">
        <w:tc>
          <w:tcPr>
            <w:tcW w:w="3798" w:type="dxa"/>
            <w:tcBorders>
              <w:top w:val="single" w:sz="4" w:space="0" w:color="auto"/>
              <w:left w:val="single" w:sz="4" w:space="0" w:color="auto"/>
              <w:bottom w:val="single" w:sz="4" w:space="0" w:color="auto"/>
              <w:right w:val="single" w:sz="4" w:space="0" w:color="auto"/>
            </w:tcBorders>
          </w:tcPr>
          <w:p w14:paraId="26BEA071" w14:textId="77777777" w:rsidR="00A426F8" w:rsidRPr="004730A7" w:rsidRDefault="00A426F8" w:rsidP="00A426F8">
            <w:pPr>
              <w:rPr>
                <w:lang w:eastAsia="ja-JP"/>
              </w:rPr>
            </w:pPr>
            <w:r w:rsidRPr="004730A7">
              <w:rPr>
                <w:lang w:eastAsia="ja-JP"/>
              </w:rPr>
              <w:t>Default Territory</w:t>
            </w:r>
          </w:p>
        </w:tc>
        <w:tc>
          <w:tcPr>
            <w:tcW w:w="3600" w:type="dxa"/>
            <w:tcBorders>
              <w:top w:val="single" w:sz="4" w:space="0" w:color="auto"/>
              <w:left w:val="single" w:sz="4" w:space="0" w:color="auto"/>
              <w:bottom w:val="single" w:sz="4" w:space="0" w:color="auto"/>
              <w:right w:val="single" w:sz="4" w:space="0" w:color="auto"/>
            </w:tcBorders>
          </w:tcPr>
          <w:p w14:paraId="26BEA072" w14:textId="77777777" w:rsidR="00A426F8" w:rsidRPr="00AC5C82" w:rsidRDefault="00A426F8" w:rsidP="00A426F8">
            <w:pPr>
              <w:autoSpaceDE w:val="0"/>
              <w:autoSpaceDN w:val="0"/>
              <w:adjustRightInd w:val="0"/>
              <w:spacing w:before="100" w:after="100"/>
            </w:pPr>
            <w:r>
              <w:rPr>
                <w:bCs/>
                <w:lang w:eastAsia="ja-JP"/>
              </w:rPr>
              <w:t>Taiwan</w:t>
            </w:r>
          </w:p>
        </w:tc>
      </w:tr>
      <w:tr w:rsidR="00A426F8" w:rsidRPr="00AC5C82" w14:paraId="26BEA076" w14:textId="77777777" w:rsidTr="00A426F8">
        <w:tc>
          <w:tcPr>
            <w:tcW w:w="3798" w:type="dxa"/>
            <w:tcBorders>
              <w:top w:val="single" w:sz="4" w:space="0" w:color="auto"/>
              <w:left w:val="single" w:sz="4" w:space="0" w:color="auto"/>
              <w:bottom w:val="single" w:sz="4" w:space="0" w:color="auto"/>
              <w:right w:val="single" w:sz="4" w:space="0" w:color="auto"/>
            </w:tcBorders>
          </w:tcPr>
          <w:p w14:paraId="26BEA074" w14:textId="77777777" w:rsidR="00A426F8" w:rsidRPr="004730A7" w:rsidRDefault="00A426F8" w:rsidP="00A426F8">
            <w:pPr>
              <w:rPr>
                <w:lang w:eastAsia="ja-JP"/>
              </w:rPr>
            </w:pPr>
            <w:r w:rsidRPr="004730A7">
              <w:rPr>
                <w:lang w:eastAsia="ja-JP"/>
              </w:rPr>
              <w:t>Default Output Type</w:t>
            </w:r>
          </w:p>
        </w:tc>
        <w:tc>
          <w:tcPr>
            <w:tcW w:w="3600" w:type="dxa"/>
            <w:tcBorders>
              <w:top w:val="single" w:sz="4" w:space="0" w:color="auto"/>
              <w:left w:val="single" w:sz="4" w:space="0" w:color="auto"/>
              <w:bottom w:val="single" w:sz="4" w:space="0" w:color="auto"/>
              <w:right w:val="single" w:sz="4" w:space="0" w:color="auto"/>
            </w:tcBorders>
          </w:tcPr>
          <w:p w14:paraId="26BEA075" w14:textId="77777777" w:rsidR="00A426F8" w:rsidRPr="00AC5C82" w:rsidRDefault="00A426F8" w:rsidP="00A426F8">
            <w:pPr>
              <w:autoSpaceDE w:val="0"/>
              <w:autoSpaceDN w:val="0"/>
              <w:adjustRightInd w:val="0"/>
              <w:spacing w:before="100" w:after="100"/>
            </w:pPr>
            <w:r w:rsidRPr="00AC5C82">
              <w:t>PDF</w:t>
            </w:r>
          </w:p>
        </w:tc>
      </w:tr>
      <w:tr w:rsidR="00A426F8" w:rsidRPr="004730A7" w14:paraId="26BEA079" w14:textId="77777777" w:rsidTr="00A426F8">
        <w:tc>
          <w:tcPr>
            <w:tcW w:w="3798" w:type="dxa"/>
            <w:shd w:val="clear" w:color="auto" w:fill="BFBFBF" w:themeFill="background1" w:themeFillShade="BF"/>
          </w:tcPr>
          <w:p w14:paraId="26BEA077" w14:textId="77777777" w:rsidR="00A426F8" w:rsidRPr="004730A7" w:rsidRDefault="00A426F8" w:rsidP="00A426F8">
            <w:pPr>
              <w:rPr>
                <w:lang w:eastAsia="ja-JP"/>
              </w:rPr>
            </w:pPr>
            <w:r w:rsidRPr="004730A7">
              <w:rPr>
                <w:lang w:eastAsia="ja-JP"/>
              </w:rPr>
              <w:t>File Name</w:t>
            </w:r>
          </w:p>
        </w:tc>
        <w:tc>
          <w:tcPr>
            <w:tcW w:w="3600" w:type="dxa"/>
          </w:tcPr>
          <w:p w14:paraId="26BEA078" w14:textId="77777777" w:rsidR="00A426F8" w:rsidRPr="004730A7" w:rsidRDefault="00A426F8" w:rsidP="00A426F8">
            <w:pPr>
              <w:rPr>
                <w:lang w:eastAsia="ja-JP"/>
              </w:rPr>
            </w:pPr>
            <w:r>
              <w:rPr>
                <w:lang w:eastAsia="ja-JP"/>
              </w:rPr>
              <w:t>TAIWAN.rtf</w:t>
            </w:r>
          </w:p>
        </w:tc>
      </w:tr>
      <w:tr w:rsidR="00A426F8" w:rsidRPr="004730A7" w14:paraId="26BEA07C" w14:textId="77777777" w:rsidTr="00A426F8">
        <w:tc>
          <w:tcPr>
            <w:tcW w:w="3798" w:type="dxa"/>
            <w:shd w:val="clear" w:color="auto" w:fill="BFBFBF" w:themeFill="background1" w:themeFillShade="BF"/>
          </w:tcPr>
          <w:p w14:paraId="26BEA07A" w14:textId="77777777" w:rsidR="00A426F8" w:rsidRPr="004730A7" w:rsidRDefault="00A426F8" w:rsidP="00A426F8">
            <w:pPr>
              <w:rPr>
                <w:lang w:eastAsia="ja-JP"/>
              </w:rPr>
            </w:pPr>
            <w:r w:rsidRPr="004730A7">
              <w:rPr>
                <w:lang w:eastAsia="ja-JP"/>
              </w:rPr>
              <w:t>Language</w:t>
            </w:r>
          </w:p>
        </w:tc>
        <w:tc>
          <w:tcPr>
            <w:tcW w:w="3600" w:type="dxa"/>
          </w:tcPr>
          <w:p w14:paraId="26BEA07B" w14:textId="77777777" w:rsidR="00A426F8" w:rsidRPr="004730A7" w:rsidRDefault="00A426F8" w:rsidP="00A426F8">
            <w:pPr>
              <w:rPr>
                <w:lang w:eastAsia="ja-JP"/>
              </w:rPr>
            </w:pPr>
            <w:r w:rsidRPr="008835D9">
              <w:rPr>
                <w:lang w:eastAsia="ja-JP"/>
              </w:rPr>
              <w:t>English</w:t>
            </w:r>
          </w:p>
        </w:tc>
      </w:tr>
      <w:tr w:rsidR="00A426F8" w:rsidRPr="004730A7" w14:paraId="26BEA07F" w14:textId="77777777" w:rsidTr="00A426F8">
        <w:tc>
          <w:tcPr>
            <w:tcW w:w="3798" w:type="dxa"/>
            <w:shd w:val="clear" w:color="auto" w:fill="BFBFBF" w:themeFill="background1" w:themeFillShade="BF"/>
          </w:tcPr>
          <w:p w14:paraId="26BEA07D" w14:textId="77777777" w:rsidR="00A426F8" w:rsidRPr="004730A7" w:rsidRDefault="00A426F8" w:rsidP="00A426F8">
            <w:pPr>
              <w:rPr>
                <w:lang w:eastAsia="ja-JP"/>
              </w:rPr>
            </w:pPr>
            <w:r w:rsidRPr="004730A7">
              <w:rPr>
                <w:lang w:eastAsia="ja-JP"/>
              </w:rPr>
              <w:t>Territory</w:t>
            </w:r>
          </w:p>
        </w:tc>
        <w:tc>
          <w:tcPr>
            <w:tcW w:w="3600" w:type="dxa"/>
          </w:tcPr>
          <w:p w14:paraId="26BEA07E" w14:textId="77777777" w:rsidR="00A426F8" w:rsidRPr="004730A7" w:rsidRDefault="00A426F8" w:rsidP="00A426F8">
            <w:pPr>
              <w:rPr>
                <w:lang w:eastAsia="ja-JP"/>
              </w:rPr>
            </w:pPr>
            <w:r>
              <w:rPr>
                <w:lang w:eastAsia="ja-JP"/>
              </w:rPr>
              <w:t>Taiwan</w:t>
            </w:r>
          </w:p>
        </w:tc>
      </w:tr>
    </w:tbl>
    <w:p w14:paraId="26BEA080" w14:textId="77777777" w:rsidR="00A426F8" w:rsidRDefault="00A426F8" w:rsidP="00A426F8">
      <w:pPr>
        <w:autoSpaceDE w:val="0"/>
        <w:autoSpaceDN w:val="0"/>
        <w:adjustRightInd w:val="0"/>
        <w:ind w:left="720"/>
      </w:pPr>
    </w:p>
    <w:p w14:paraId="26BEA081" w14:textId="77777777" w:rsidR="00A426F8" w:rsidRDefault="00A426F8" w:rsidP="00A426F8">
      <w:pPr>
        <w:autoSpaceDE w:val="0"/>
        <w:autoSpaceDN w:val="0"/>
        <w:adjustRightInd w:val="0"/>
        <w:ind w:left="720"/>
      </w:pPr>
      <w:r>
        <w:t>Technical Design:</w:t>
      </w:r>
    </w:p>
    <w:p w14:paraId="26BEA082" w14:textId="77777777" w:rsidR="00A426F8" w:rsidRDefault="00A426F8" w:rsidP="00A426F8">
      <w:pPr>
        <w:pStyle w:val="ListParagraph"/>
        <w:numPr>
          <w:ilvl w:val="0"/>
          <w:numId w:val="44"/>
        </w:numPr>
        <w:autoSpaceDE w:val="0"/>
        <w:autoSpaceDN w:val="0"/>
        <w:adjustRightInd w:val="0"/>
        <w:spacing w:after="0"/>
      </w:pPr>
      <w:r>
        <w:t>Existing concurrent program – ‘GIL Print Commercial Invoices-Standard(Print)’ will be able to access the new template attached</w:t>
      </w:r>
    </w:p>
    <w:p w14:paraId="26BEA083" w14:textId="77777777" w:rsidR="00A426F8" w:rsidRDefault="00A426F8" w:rsidP="00B30318">
      <w:pPr>
        <w:pStyle w:val="ListParagraph"/>
        <w:numPr>
          <w:ilvl w:val="0"/>
          <w:numId w:val="44"/>
        </w:numPr>
        <w:autoSpaceDE w:val="0"/>
        <w:autoSpaceDN w:val="0"/>
        <w:adjustRightInd w:val="0"/>
        <w:spacing w:after="0"/>
      </w:pPr>
      <w:r>
        <w:t>Update the existing data definition with the new template TAIWAN.rtf and define it for Taiwan territory</w:t>
      </w:r>
    </w:p>
    <w:p w14:paraId="26BEA084" w14:textId="77777777" w:rsidR="00A426F8" w:rsidRDefault="00A426F8" w:rsidP="00B30318">
      <w:pPr>
        <w:pStyle w:val="ListParagraph"/>
        <w:autoSpaceDE w:val="0"/>
        <w:autoSpaceDN w:val="0"/>
        <w:adjustRightInd w:val="0"/>
        <w:spacing w:after="0"/>
        <w:ind w:left="1440"/>
      </w:pPr>
    </w:p>
    <w:p w14:paraId="26BEA085" w14:textId="77777777" w:rsidR="00A426F8" w:rsidRPr="00B30318" w:rsidRDefault="00A426F8" w:rsidP="00DA136D">
      <w:pPr>
        <w:pStyle w:val="ListParagraph"/>
        <w:numPr>
          <w:ilvl w:val="0"/>
          <w:numId w:val="17"/>
        </w:numPr>
        <w:autoSpaceDE w:val="0"/>
        <w:autoSpaceDN w:val="0"/>
        <w:adjustRightInd w:val="0"/>
        <w:spacing w:after="0"/>
      </w:pPr>
      <w:r>
        <w:rPr>
          <w:rFonts w:eastAsia="Arial Unicode MS" w:cs="Arial"/>
          <w:b/>
        </w:rPr>
        <w:t>TW_SG_SK EBS Implementation Project – Singapore Rollout</w:t>
      </w:r>
    </w:p>
    <w:p w14:paraId="26BEA086" w14:textId="77777777" w:rsidR="00A426F8" w:rsidRPr="00A426F8" w:rsidRDefault="00A426F8" w:rsidP="00B30318">
      <w:pPr>
        <w:rPr>
          <w:lang w:eastAsia="ja-JP"/>
        </w:rPr>
      </w:pPr>
      <w:r w:rsidRPr="00A426F8">
        <w:rPr>
          <w:lang w:eastAsia="ja-JP"/>
        </w:rPr>
        <w:t>Functional Requirement:</w:t>
      </w:r>
    </w:p>
    <w:p w14:paraId="26BEA087" w14:textId="77777777" w:rsidR="00A426F8" w:rsidRPr="00A426F8" w:rsidRDefault="00A426F8" w:rsidP="00B30318">
      <w:pPr>
        <w:ind w:left="720"/>
        <w:rPr>
          <w:lang w:eastAsia="ja-JP"/>
        </w:rPr>
      </w:pPr>
      <w:r w:rsidRPr="00A426F8">
        <w:rPr>
          <w:lang w:eastAsia="ja-JP"/>
        </w:rPr>
        <w:t>A new invoice template for Singapore has been created as per the requirement for TW SG SK Implementation project. As per the requirement the invoice template has been kept similar to existing Hong Kong invoice template (mentioned in point no. 13 ).</w:t>
      </w:r>
    </w:p>
    <w:p w14:paraId="26BEA088" w14:textId="77777777" w:rsidR="00A426F8" w:rsidRPr="00A426F8" w:rsidRDefault="00A426F8" w:rsidP="00B30318">
      <w:pPr>
        <w:ind w:left="720"/>
        <w:rPr>
          <w:lang w:eastAsia="ja-JP"/>
        </w:rPr>
      </w:pPr>
    </w:p>
    <w:p w14:paraId="26BEA089" w14:textId="77777777" w:rsidR="00A426F8" w:rsidRDefault="00A426F8" w:rsidP="00B30318">
      <w:pPr>
        <w:autoSpaceDE w:val="0"/>
        <w:autoSpaceDN w:val="0"/>
        <w:adjustRightInd w:val="0"/>
        <w:ind w:left="720"/>
        <w:rPr>
          <w:lang w:eastAsia="ja-JP"/>
        </w:rPr>
      </w:pPr>
      <w:r w:rsidRPr="00D466A5">
        <w:rPr>
          <w:lang w:eastAsia="ja-JP"/>
        </w:rPr>
        <w:t xml:space="preserve">Register the new template for the </w:t>
      </w:r>
      <w:r>
        <w:rPr>
          <w:lang w:eastAsia="ja-JP"/>
        </w:rPr>
        <w:t>Singapore</w:t>
      </w:r>
      <w:r w:rsidRPr="00D466A5">
        <w:rPr>
          <w:lang w:eastAsia="ja-JP"/>
        </w:rPr>
        <w:t>’s commercial invoice report       “GIL Print Commercial Invoices-Standard (Print)” and file name “</w:t>
      </w:r>
      <w:r>
        <w:rPr>
          <w:lang w:eastAsia="ja-JP"/>
        </w:rPr>
        <w:t>SINGAPORE</w:t>
      </w:r>
      <w:r w:rsidRPr="00D466A5">
        <w:rPr>
          <w:lang w:eastAsia="ja-JP"/>
        </w:rPr>
        <w:t xml:space="preserve">.rtf”. The template will be registered under territory </w:t>
      </w:r>
      <w:r>
        <w:rPr>
          <w:lang w:eastAsia="ja-JP"/>
        </w:rPr>
        <w:t>Singapore</w:t>
      </w:r>
      <w:r w:rsidRPr="00D466A5">
        <w:rPr>
          <w:lang w:eastAsia="ja-JP"/>
        </w:rPr>
        <w:t xml:space="preserve"> and language English</w:t>
      </w:r>
    </w:p>
    <w:p w14:paraId="26BEA08A" w14:textId="77777777" w:rsidR="00A426F8" w:rsidRDefault="00A426F8" w:rsidP="00F84793">
      <w:r w:rsidRPr="00F84793">
        <w:rPr>
          <w:noProof/>
        </w:rPr>
        <w:lastRenderedPageBreak/>
        <w:drawing>
          <wp:inline distT="0" distB="0" distL="0" distR="0" wp14:anchorId="26BEA9AD" wp14:editId="26BEA9AE">
            <wp:extent cx="5943600" cy="39236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923665"/>
                    </a:xfrm>
                    <a:prstGeom prst="rect">
                      <a:avLst/>
                    </a:prstGeom>
                  </pic:spPr>
                </pic:pic>
              </a:graphicData>
            </a:graphic>
          </wp:inline>
        </w:drawing>
      </w:r>
    </w:p>
    <w:p w14:paraId="26BEA08B" w14:textId="77777777" w:rsidR="00A426F8" w:rsidRDefault="00A426F8" w:rsidP="00F84793">
      <w:r w:rsidRPr="00F84793">
        <w:rPr>
          <w:noProof/>
        </w:rPr>
        <w:drawing>
          <wp:inline distT="0" distB="0" distL="0" distR="0" wp14:anchorId="26BEA9AF" wp14:editId="26BEA9B0">
            <wp:extent cx="5943600" cy="1470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470660"/>
                    </a:xfrm>
                    <a:prstGeom prst="rect">
                      <a:avLst/>
                    </a:prstGeom>
                  </pic:spPr>
                </pic:pic>
              </a:graphicData>
            </a:graphic>
          </wp:inline>
        </w:drawing>
      </w:r>
    </w:p>
    <w:p w14:paraId="26BEA08C" w14:textId="77777777" w:rsidR="00A426F8" w:rsidRDefault="00A426F8" w:rsidP="00B30318">
      <w:pPr>
        <w:autoSpaceDE w:val="0"/>
        <w:autoSpaceDN w:val="0"/>
        <w:adjustRightInd w:val="0"/>
        <w:ind w:left="720"/>
        <w:rPr>
          <w:lang w:eastAsia="ja-JP"/>
        </w:rPr>
      </w:pPr>
      <w:r>
        <w:rPr>
          <w:lang w:eastAsia="ja-JP"/>
        </w:rPr>
        <w:t>New invoice template file is added for Singapore. This template will be available for selection when users submit concurrent program “</w:t>
      </w:r>
      <w:r w:rsidRPr="009125D3">
        <w:rPr>
          <w:lang w:eastAsia="ja-JP"/>
        </w:rPr>
        <w:t>GIL Print Commercial Invoices-Standard (Print)</w:t>
      </w:r>
      <w:r>
        <w:rPr>
          <w:lang w:eastAsia="ja-JP"/>
        </w:rPr>
        <w:t>”.</w:t>
      </w:r>
    </w:p>
    <w:bookmarkStart w:id="247" w:name="_MON_1551802406"/>
    <w:bookmarkEnd w:id="247"/>
    <w:p w14:paraId="26BEA08D" w14:textId="77777777" w:rsidR="00A426F8" w:rsidRDefault="00A426F8" w:rsidP="00B30318">
      <w:pPr>
        <w:autoSpaceDE w:val="0"/>
        <w:autoSpaceDN w:val="0"/>
        <w:adjustRightInd w:val="0"/>
        <w:ind w:left="720"/>
        <w:rPr>
          <w:b/>
          <w:lang w:eastAsia="ja-JP"/>
        </w:rPr>
      </w:pPr>
      <w:r>
        <w:rPr>
          <w:b/>
          <w:lang w:eastAsia="ja-JP"/>
        </w:rPr>
        <w:object w:dxaOrig="1534" w:dyaOrig="994" w14:anchorId="26BEA9B1">
          <v:shape id="_x0000_i1039" type="#_x0000_t75" style="width:77pt;height:50pt" o:ole="">
            <v:imagedata r:id="rId77" o:title=""/>
          </v:shape>
          <o:OLEObject Type="Embed" ProgID="Word.Document.8" ShapeID="_x0000_i1039" DrawAspect="Icon" ObjectID="_1624407412" r:id="rId78">
            <o:FieldCodes>\s</o:FieldCodes>
          </o:OLEObject>
        </w:object>
      </w:r>
    </w:p>
    <w:p w14:paraId="26BEA08E" w14:textId="77777777" w:rsidR="00A426F8" w:rsidRPr="003323D9" w:rsidDel="009125D3" w:rsidRDefault="00A426F8" w:rsidP="00F84793">
      <w:pPr>
        <w:pageBreakBefore/>
        <w:ind w:left="720"/>
        <w:rPr>
          <w:lang w:eastAsia="ja-JP"/>
        </w:rPr>
      </w:pPr>
      <w:r w:rsidRPr="003323D9">
        <w:rPr>
          <w:lang w:eastAsia="ja-JP"/>
        </w:rPr>
        <w:lastRenderedPageBreak/>
        <w:t xml:space="preserve">Template details for </w:t>
      </w:r>
      <w:r>
        <w:rPr>
          <w:lang w:eastAsia="ja-JP"/>
        </w:rPr>
        <w:t>Singapore</w:t>
      </w:r>
      <w:r w:rsidRPr="003323D9">
        <w:rPr>
          <w:lang w:eastAsia="ja-JP"/>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8"/>
        <w:gridCol w:w="3600"/>
      </w:tblGrid>
      <w:tr w:rsidR="00A426F8" w:rsidRPr="00AC5C82" w14:paraId="26BEA091" w14:textId="77777777" w:rsidTr="00A426F8">
        <w:tc>
          <w:tcPr>
            <w:tcW w:w="3798" w:type="dxa"/>
            <w:tcBorders>
              <w:top w:val="single" w:sz="4" w:space="0" w:color="auto"/>
              <w:left w:val="single" w:sz="4" w:space="0" w:color="auto"/>
              <w:bottom w:val="single" w:sz="4" w:space="0" w:color="auto"/>
              <w:right w:val="single" w:sz="4" w:space="0" w:color="auto"/>
            </w:tcBorders>
          </w:tcPr>
          <w:p w14:paraId="26BEA08F" w14:textId="77777777" w:rsidR="00A426F8" w:rsidRPr="004730A7" w:rsidRDefault="00A426F8" w:rsidP="00A426F8">
            <w:pPr>
              <w:rPr>
                <w:lang w:eastAsia="ja-JP"/>
              </w:rPr>
            </w:pPr>
            <w:r w:rsidRPr="004730A7">
              <w:rPr>
                <w:lang w:eastAsia="ja-JP"/>
              </w:rPr>
              <w:t>Template Name</w:t>
            </w:r>
          </w:p>
        </w:tc>
        <w:tc>
          <w:tcPr>
            <w:tcW w:w="3600" w:type="dxa"/>
            <w:tcBorders>
              <w:top w:val="single" w:sz="4" w:space="0" w:color="auto"/>
              <w:left w:val="single" w:sz="4" w:space="0" w:color="auto"/>
              <w:bottom w:val="single" w:sz="4" w:space="0" w:color="auto"/>
              <w:right w:val="single" w:sz="4" w:space="0" w:color="auto"/>
            </w:tcBorders>
          </w:tcPr>
          <w:p w14:paraId="26BEA090" w14:textId="77777777" w:rsidR="00A426F8" w:rsidRPr="00AC5C82" w:rsidRDefault="00A426F8" w:rsidP="00A426F8">
            <w:pPr>
              <w:autoSpaceDE w:val="0"/>
              <w:autoSpaceDN w:val="0"/>
              <w:adjustRightInd w:val="0"/>
              <w:spacing w:before="100" w:after="100"/>
            </w:pPr>
            <w:r>
              <w:t>Singapore Invoice</w:t>
            </w:r>
          </w:p>
        </w:tc>
      </w:tr>
      <w:tr w:rsidR="00A426F8" w:rsidRPr="00AC5C82" w14:paraId="26BEA094" w14:textId="77777777" w:rsidTr="00A426F8">
        <w:tc>
          <w:tcPr>
            <w:tcW w:w="3798" w:type="dxa"/>
            <w:tcBorders>
              <w:top w:val="single" w:sz="4" w:space="0" w:color="auto"/>
              <w:left w:val="single" w:sz="4" w:space="0" w:color="auto"/>
              <w:bottom w:val="single" w:sz="4" w:space="0" w:color="auto"/>
              <w:right w:val="single" w:sz="4" w:space="0" w:color="auto"/>
            </w:tcBorders>
          </w:tcPr>
          <w:p w14:paraId="26BEA092" w14:textId="77777777" w:rsidR="00A426F8" w:rsidRPr="004730A7" w:rsidRDefault="00A426F8" w:rsidP="00A426F8">
            <w:pPr>
              <w:rPr>
                <w:lang w:eastAsia="ja-JP"/>
              </w:rPr>
            </w:pPr>
            <w:r w:rsidRPr="004730A7">
              <w:rPr>
                <w:lang w:eastAsia="ja-JP"/>
              </w:rPr>
              <w:t>Code</w:t>
            </w:r>
          </w:p>
        </w:tc>
        <w:tc>
          <w:tcPr>
            <w:tcW w:w="3600" w:type="dxa"/>
            <w:tcBorders>
              <w:top w:val="single" w:sz="4" w:space="0" w:color="auto"/>
              <w:left w:val="single" w:sz="4" w:space="0" w:color="auto"/>
              <w:bottom w:val="single" w:sz="4" w:space="0" w:color="auto"/>
              <w:right w:val="single" w:sz="4" w:space="0" w:color="auto"/>
            </w:tcBorders>
          </w:tcPr>
          <w:p w14:paraId="26BEA093" w14:textId="77777777" w:rsidR="00A426F8" w:rsidRPr="00AC5C82" w:rsidRDefault="00A426F8" w:rsidP="00A426F8">
            <w:pPr>
              <w:autoSpaceDE w:val="0"/>
              <w:autoSpaceDN w:val="0"/>
              <w:adjustRightInd w:val="0"/>
              <w:spacing w:before="100" w:after="100"/>
            </w:pPr>
            <w:r w:rsidRPr="00500F9A">
              <w:t>XXGILARCOMINV</w:t>
            </w:r>
            <w:r>
              <w:t>S_SG</w:t>
            </w:r>
          </w:p>
        </w:tc>
      </w:tr>
      <w:tr w:rsidR="00A426F8" w:rsidRPr="00AC5C82" w14:paraId="26BEA097" w14:textId="77777777" w:rsidTr="00A426F8">
        <w:tc>
          <w:tcPr>
            <w:tcW w:w="3798" w:type="dxa"/>
            <w:tcBorders>
              <w:top w:val="single" w:sz="4" w:space="0" w:color="auto"/>
              <w:left w:val="single" w:sz="4" w:space="0" w:color="auto"/>
              <w:bottom w:val="single" w:sz="4" w:space="0" w:color="auto"/>
              <w:right w:val="single" w:sz="4" w:space="0" w:color="auto"/>
            </w:tcBorders>
          </w:tcPr>
          <w:p w14:paraId="26BEA095" w14:textId="77777777" w:rsidR="00A426F8" w:rsidRPr="004730A7" w:rsidRDefault="00A426F8" w:rsidP="00A426F8">
            <w:pPr>
              <w:rPr>
                <w:lang w:eastAsia="ja-JP"/>
              </w:rPr>
            </w:pPr>
            <w:r w:rsidRPr="004730A7">
              <w:rPr>
                <w:lang w:eastAsia="ja-JP"/>
              </w:rPr>
              <w:t>Data Definition</w:t>
            </w:r>
          </w:p>
        </w:tc>
        <w:tc>
          <w:tcPr>
            <w:tcW w:w="3600" w:type="dxa"/>
            <w:tcBorders>
              <w:top w:val="single" w:sz="4" w:space="0" w:color="auto"/>
              <w:left w:val="single" w:sz="4" w:space="0" w:color="auto"/>
              <w:bottom w:val="single" w:sz="4" w:space="0" w:color="auto"/>
              <w:right w:val="single" w:sz="4" w:space="0" w:color="auto"/>
            </w:tcBorders>
          </w:tcPr>
          <w:p w14:paraId="26BEA096" w14:textId="77777777" w:rsidR="00A426F8" w:rsidRPr="00AC5C82" w:rsidRDefault="00A426F8" w:rsidP="00A426F8">
            <w:pPr>
              <w:autoSpaceDE w:val="0"/>
              <w:autoSpaceDN w:val="0"/>
              <w:adjustRightInd w:val="0"/>
              <w:spacing w:before="100" w:after="100"/>
            </w:pPr>
            <w:r w:rsidRPr="00CB300D">
              <w:t>Gilead Commercial Invoices- DD</w:t>
            </w:r>
          </w:p>
        </w:tc>
      </w:tr>
      <w:tr w:rsidR="00A426F8" w:rsidRPr="00AC5C82" w14:paraId="26BEA09A" w14:textId="77777777" w:rsidTr="00A426F8">
        <w:tc>
          <w:tcPr>
            <w:tcW w:w="3798" w:type="dxa"/>
            <w:tcBorders>
              <w:top w:val="single" w:sz="4" w:space="0" w:color="auto"/>
              <w:left w:val="single" w:sz="4" w:space="0" w:color="auto"/>
              <w:bottom w:val="single" w:sz="4" w:space="0" w:color="auto"/>
              <w:right w:val="single" w:sz="4" w:space="0" w:color="auto"/>
            </w:tcBorders>
          </w:tcPr>
          <w:p w14:paraId="26BEA098" w14:textId="77777777" w:rsidR="00A426F8" w:rsidRPr="004730A7" w:rsidRDefault="00A426F8" w:rsidP="00A426F8">
            <w:pPr>
              <w:rPr>
                <w:lang w:eastAsia="ja-JP"/>
              </w:rPr>
            </w:pPr>
            <w:r w:rsidRPr="004730A7">
              <w:rPr>
                <w:lang w:eastAsia="ja-JP"/>
              </w:rPr>
              <w:t>Application</w:t>
            </w:r>
          </w:p>
        </w:tc>
        <w:tc>
          <w:tcPr>
            <w:tcW w:w="3600" w:type="dxa"/>
            <w:tcBorders>
              <w:top w:val="single" w:sz="4" w:space="0" w:color="auto"/>
              <w:left w:val="single" w:sz="4" w:space="0" w:color="auto"/>
              <w:bottom w:val="single" w:sz="4" w:space="0" w:color="auto"/>
              <w:right w:val="single" w:sz="4" w:space="0" w:color="auto"/>
            </w:tcBorders>
          </w:tcPr>
          <w:p w14:paraId="26BEA099" w14:textId="77777777" w:rsidR="00A426F8" w:rsidRPr="00AC5C82" w:rsidRDefault="00A426F8" w:rsidP="00A426F8">
            <w:pPr>
              <w:autoSpaceDE w:val="0"/>
              <w:autoSpaceDN w:val="0"/>
              <w:adjustRightInd w:val="0"/>
              <w:spacing w:before="100" w:after="100"/>
            </w:pPr>
            <w:r w:rsidRPr="00CB300D">
              <w:t>Gilead Custom Application</w:t>
            </w:r>
          </w:p>
        </w:tc>
      </w:tr>
      <w:tr w:rsidR="00A426F8" w:rsidRPr="00AC5C82" w14:paraId="26BEA09D" w14:textId="77777777" w:rsidTr="00A426F8">
        <w:tc>
          <w:tcPr>
            <w:tcW w:w="3798" w:type="dxa"/>
            <w:tcBorders>
              <w:top w:val="single" w:sz="4" w:space="0" w:color="auto"/>
              <w:left w:val="single" w:sz="4" w:space="0" w:color="auto"/>
              <w:bottom w:val="single" w:sz="4" w:space="0" w:color="auto"/>
              <w:right w:val="single" w:sz="4" w:space="0" w:color="auto"/>
            </w:tcBorders>
          </w:tcPr>
          <w:p w14:paraId="26BEA09B" w14:textId="77777777" w:rsidR="00A426F8" w:rsidRPr="004730A7" w:rsidRDefault="00A426F8" w:rsidP="00A426F8">
            <w:pPr>
              <w:rPr>
                <w:lang w:eastAsia="ja-JP"/>
              </w:rPr>
            </w:pPr>
            <w:r w:rsidRPr="004730A7">
              <w:rPr>
                <w:lang w:eastAsia="ja-JP"/>
              </w:rPr>
              <w:t>Type</w:t>
            </w:r>
          </w:p>
        </w:tc>
        <w:tc>
          <w:tcPr>
            <w:tcW w:w="3600" w:type="dxa"/>
            <w:tcBorders>
              <w:top w:val="single" w:sz="4" w:space="0" w:color="auto"/>
              <w:left w:val="single" w:sz="4" w:space="0" w:color="auto"/>
              <w:bottom w:val="single" w:sz="4" w:space="0" w:color="auto"/>
              <w:right w:val="single" w:sz="4" w:space="0" w:color="auto"/>
            </w:tcBorders>
          </w:tcPr>
          <w:p w14:paraId="26BEA09C" w14:textId="77777777" w:rsidR="00A426F8" w:rsidRPr="00AC5C82" w:rsidRDefault="00A426F8" w:rsidP="00A426F8">
            <w:pPr>
              <w:autoSpaceDE w:val="0"/>
              <w:autoSpaceDN w:val="0"/>
              <w:adjustRightInd w:val="0"/>
              <w:spacing w:before="100" w:after="100"/>
            </w:pPr>
            <w:r w:rsidRPr="00AC5C82">
              <w:t>RTF</w:t>
            </w:r>
          </w:p>
        </w:tc>
      </w:tr>
      <w:tr w:rsidR="00A426F8" w:rsidRPr="00AC5C82" w14:paraId="26BEA0A0" w14:textId="77777777" w:rsidTr="00A426F8">
        <w:tc>
          <w:tcPr>
            <w:tcW w:w="3798" w:type="dxa"/>
            <w:tcBorders>
              <w:top w:val="single" w:sz="4" w:space="0" w:color="auto"/>
              <w:left w:val="single" w:sz="4" w:space="0" w:color="auto"/>
              <w:bottom w:val="single" w:sz="4" w:space="0" w:color="auto"/>
              <w:right w:val="single" w:sz="4" w:space="0" w:color="auto"/>
            </w:tcBorders>
          </w:tcPr>
          <w:p w14:paraId="26BEA09E" w14:textId="77777777" w:rsidR="00A426F8" w:rsidRPr="004730A7" w:rsidRDefault="00A426F8" w:rsidP="00A426F8">
            <w:pPr>
              <w:rPr>
                <w:lang w:eastAsia="ja-JP"/>
              </w:rPr>
            </w:pPr>
            <w:r w:rsidRPr="004730A7">
              <w:rPr>
                <w:lang w:eastAsia="ja-JP"/>
              </w:rPr>
              <w:t>Default File</w:t>
            </w:r>
          </w:p>
        </w:tc>
        <w:tc>
          <w:tcPr>
            <w:tcW w:w="3600" w:type="dxa"/>
            <w:tcBorders>
              <w:top w:val="single" w:sz="4" w:space="0" w:color="auto"/>
              <w:left w:val="single" w:sz="4" w:space="0" w:color="auto"/>
              <w:bottom w:val="single" w:sz="4" w:space="0" w:color="auto"/>
              <w:right w:val="single" w:sz="4" w:space="0" w:color="auto"/>
            </w:tcBorders>
          </w:tcPr>
          <w:p w14:paraId="26BEA09F" w14:textId="77777777" w:rsidR="00A426F8" w:rsidRPr="00AC5C82" w:rsidRDefault="00A426F8" w:rsidP="00A426F8">
            <w:pPr>
              <w:autoSpaceDE w:val="0"/>
              <w:autoSpaceDN w:val="0"/>
              <w:adjustRightInd w:val="0"/>
              <w:spacing w:before="100" w:after="100"/>
            </w:pPr>
            <w:r>
              <w:rPr>
                <w:lang w:eastAsia="ja-JP"/>
              </w:rPr>
              <w:t>SINGAPORE</w:t>
            </w:r>
            <w:r w:rsidRPr="00AC5C82">
              <w:t>.rtf</w:t>
            </w:r>
          </w:p>
        </w:tc>
      </w:tr>
      <w:tr w:rsidR="00A426F8" w:rsidRPr="00AC5C82" w14:paraId="26BEA0A3" w14:textId="77777777" w:rsidTr="00A426F8">
        <w:tc>
          <w:tcPr>
            <w:tcW w:w="3798" w:type="dxa"/>
            <w:tcBorders>
              <w:top w:val="single" w:sz="4" w:space="0" w:color="auto"/>
              <w:left w:val="single" w:sz="4" w:space="0" w:color="auto"/>
              <w:bottom w:val="single" w:sz="4" w:space="0" w:color="auto"/>
              <w:right w:val="single" w:sz="4" w:space="0" w:color="auto"/>
            </w:tcBorders>
          </w:tcPr>
          <w:p w14:paraId="26BEA0A1" w14:textId="77777777" w:rsidR="00A426F8" w:rsidRPr="004730A7" w:rsidRDefault="00A426F8" w:rsidP="00A426F8">
            <w:pPr>
              <w:rPr>
                <w:lang w:eastAsia="ja-JP"/>
              </w:rPr>
            </w:pPr>
            <w:r w:rsidRPr="004730A7">
              <w:rPr>
                <w:lang w:eastAsia="ja-JP"/>
              </w:rPr>
              <w:t>Default File Language</w:t>
            </w:r>
          </w:p>
        </w:tc>
        <w:tc>
          <w:tcPr>
            <w:tcW w:w="3600" w:type="dxa"/>
            <w:tcBorders>
              <w:top w:val="single" w:sz="4" w:space="0" w:color="auto"/>
              <w:left w:val="single" w:sz="4" w:space="0" w:color="auto"/>
              <w:bottom w:val="single" w:sz="4" w:space="0" w:color="auto"/>
              <w:right w:val="single" w:sz="4" w:space="0" w:color="auto"/>
            </w:tcBorders>
          </w:tcPr>
          <w:p w14:paraId="26BEA0A2" w14:textId="77777777" w:rsidR="00A426F8" w:rsidRPr="00AC5C82" w:rsidRDefault="00A426F8" w:rsidP="00A426F8">
            <w:pPr>
              <w:autoSpaceDE w:val="0"/>
              <w:autoSpaceDN w:val="0"/>
              <w:adjustRightInd w:val="0"/>
              <w:spacing w:before="100" w:after="100"/>
            </w:pPr>
            <w:r>
              <w:rPr>
                <w:lang w:eastAsia="ja-JP"/>
              </w:rPr>
              <w:t>English</w:t>
            </w:r>
          </w:p>
        </w:tc>
      </w:tr>
      <w:tr w:rsidR="00A426F8" w:rsidRPr="00AC5C82" w14:paraId="26BEA0A6" w14:textId="77777777" w:rsidTr="00A426F8">
        <w:tc>
          <w:tcPr>
            <w:tcW w:w="3798" w:type="dxa"/>
            <w:tcBorders>
              <w:top w:val="single" w:sz="4" w:space="0" w:color="auto"/>
              <w:left w:val="single" w:sz="4" w:space="0" w:color="auto"/>
              <w:bottom w:val="single" w:sz="4" w:space="0" w:color="auto"/>
              <w:right w:val="single" w:sz="4" w:space="0" w:color="auto"/>
            </w:tcBorders>
          </w:tcPr>
          <w:p w14:paraId="26BEA0A4" w14:textId="77777777" w:rsidR="00A426F8" w:rsidRPr="004730A7" w:rsidRDefault="00A426F8" w:rsidP="00A426F8">
            <w:pPr>
              <w:rPr>
                <w:lang w:eastAsia="ja-JP"/>
              </w:rPr>
            </w:pPr>
            <w:r w:rsidRPr="004730A7">
              <w:rPr>
                <w:lang w:eastAsia="ja-JP"/>
              </w:rPr>
              <w:t>Default Territory</w:t>
            </w:r>
          </w:p>
        </w:tc>
        <w:tc>
          <w:tcPr>
            <w:tcW w:w="3600" w:type="dxa"/>
            <w:tcBorders>
              <w:top w:val="single" w:sz="4" w:space="0" w:color="auto"/>
              <w:left w:val="single" w:sz="4" w:space="0" w:color="auto"/>
              <w:bottom w:val="single" w:sz="4" w:space="0" w:color="auto"/>
              <w:right w:val="single" w:sz="4" w:space="0" w:color="auto"/>
            </w:tcBorders>
          </w:tcPr>
          <w:p w14:paraId="26BEA0A5" w14:textId="77777777" w:rsidR="00A426F8" w:rsidRPr="00AC5C82" w:rsidRDefault="00A426F8" w:rsidP="00A426F8">
            <w:pPr>
              <w:autoSpaceDE w:val="0"/>
              <w:autoSpaceDN w:val="0"/>
              <w:adjustRightInd w:val="0"/>
              <w:spacing w:before="100" w:after="100"/>
            </w:pPr>
            <w:r>
              <w:rPr>
                <w:bCs/>
                <w:lang w:eastAsia="ja-JP"/>
              </w:rPr>
              <w:t>Singapore</w:t>
            </w:r>
          </w:p>
        </w:tc>
      </w:tr>
      <w:tr w:rsidR="00A426F8" w:rsidRPr="00AC5C82" w14:paraId="26BEA0A9" w14:textId="77777777" w:rsidTr="00A426F8">
        <w:tc>
          <w:tcPr>
            <w:tcW w:w="3798" w:type="dxa"/>
            <w:tcBorders>
              <w:top w:val="single" w:sz="4" w:space="0" w:color="auto"/>
              <w:left w:val="single" w:sz="4" w:space="0" w:color="auto"/>
              <w:bottom w:val="single" w:sz="4" w:space="0" w:color="auto"/>
              <w:right w:val="single" w:sz="4" w:space="0" w:color="auto"/>
            </w:tcBorders>
          </w:tcPr>
          <w:p w14:paraId="26BEA0A7" w14:textId="77777777" w:rsidR="00A426F8" w:rsidRPr="004730A7" w:rsidRDefault="00A426F8" w:rsidP="00A426F8">
            <w:pPr>
              <w:rPr>
                <w:lang w:eastAsia="ja-JP"/>
              </w:rPr>
            </w:pPr>
            <w:r w:rsidRPr="004730A7">
              <w:rPr>
                <w:lang w:eastAsia="ja-JP"/>
              </w:rPr>
              <w:t>Default Output Type</w:t>
            </w:r>
          </w:p>
        </w:tc>
        <w:tc>
          <w:tcPr>
            <w:tcW w:w="3600" w:type="dxa"/>
            <w:tcBorders>
              <w:top w:val="single" w:sz="4" w:space="0" w:color="auto"/>
              <w:left w:val="single" w:sz="4" w:space="0" w:color="auto"/>
              <w:bottom w:val="single" w:sz="4" w:space="0" w:color="auto"/>
              <w:right w:val="single" w:sz="4" w:space="0" w:color="auto"/>
            </w:tcBorders>
          </w:tcPr>
          <w:p w14:paraId="26BEA0A8" w14:textId="77777777" w:rsidR="00A426F8" w:rsidRPr="00AC5C82" w:rsidRDefault="00A426F8" w:rsidP="00A426F8">
            <w:pPr>
              <w:autoSpaceDE w:val="0"/>
              <w:autoSpaceDN w:val="0"/>
              <w:adjustRightInd w:val="0"/>
              <w:spacing w:before="100" w:after="100"/>
            </w:pPr>
            <w:r w:rsidRPr="00AC5C82">
              <w:t>PDF</w:t>
            </w:r>
          </w:p>
        </w:tc>
      </w:tr>
      <w:tr w:rsidR="00A426F8" w:rsidRPr="004730A7" w14:paraId="26BEA0AC" w14:textId="77777777" w:rsidTr="00A426F8">
        <w:tc>
          <w:tcPr>
            <w:tcW w:w="3798" w:type="dxa"/>
            <w:shd w:val="clear" w:color="auto" w:fill="BFBFBF" w:themeFill="background1" w:themeFillShade="BF"/>
          </w:tcPr>
          <w:p w14:paraId="26BEA0AA" w14:textId="77777777" w:rsidR="00A426F8" w:rsidRPr="004730A7" w:rsidRDefault="00A426F8" w:rsidP="00A426F8">
            <w:pPr>
              <w:rPr>
                <w:lang w:eastAsia="ja-JP"/>
              </w:rPr>
            </w:pPr>
            <w:r w:rsidRPr="004730A7">
              <w:rPr>
                <w:lang w:eastAsia="ja-JP"/>
              </w:rPr>
              <w:t>File Name</w:t>
            </w:r>
          </w:p>
        </w:tc>
        <w:tc>
          <w:tcPr>
            <w:tcW w:w="3600" w:type="dxa"/>
          </w:tcPr>
          <w:p w14:paraId="26BEA0AB" w14:textId="77777777" w:rsidR="00A426F8" w:rsidRPr="004730A7" w:rsidRDefault="00A426F8" w:rsidP="00A426F8">
            <w:pPr>
              <w:rPr>
                <w:lang w:eastAsia="ja-JP"/>
              </w:rPr>
            </w:pPr>
            <w:r>
              <w:rPr>
                <w:lang w:eastAsia="ja-JP"/>
              </w:rPr>
              <w:t>SINGAPORE</w:t>
            </w:r>
            <w:r w:rsidRPr="004730A7">
              <w:rPr>
                <w:lang w:eastAsia="ja-JP"/>
              </w:rPr>
              <w:t>.rtf</w:t>
            </w:r>
          </w:p>
        </w:tc>
      </w:tr>
      <w:tr w:rsidR="00A426F8" w:rsidRPr="004730A7" w14:paraId="26BEA0AF" w14:textId="77777777" w:rsidTr="00A426F8">
        <w:tc>
          <w:tcPr>
            <w:tcW w:w="3798" w:type="dxa"/>
            <w:shd w:val="clear" w:color="auto" w:fill="BFBFBF" w:themeFill="background1" w:themeFillShade="BF"/>
          </w:tcPr>
          <w:p w14:paraId="26BEA0AD" w14:textId="77777777" w:rsidR="00A426F8" w:rsidRPr="004730A7" w:rsidRDefault="00A426F8" w:rsidP="00A426F8">
            <w:pPr>
              <w:rPr>
                <w:lang w:eastAsia="ja-JP"/>
              </w:rPr>
            </w:pPr>
            <w:r w:rsidRPr="004730A7">
              <w:rPr>
                <w:lang w:eastAsia="ja-JP"/>
              </w:rPr>
              <w:t>Language</w:t>
            </w:r>
          </w:p>
        </w:tc>
        <w:tc>
          <w:tcPr>
            <w:tcW w:w="3600" w:type="dxa"/>
          </w:tcPr>
          <w:p w14:paraId="26BEA0AE" w14:textId="77777777" w:rsidR="00A426F8" w:rsidRPr="004730A7" w:rsidRDefault="00A426F8" w:rsidP="00A426F8">
            <w:pPr>
              <w:rPr>
                <w:lang w:eastAsia="ja-JP"/>
              </w:rPr>
            </w:pPr>
            <w:r w:rsidRPr="008835D9">
              <w:rPr>
                <w:lang w:eastAsia="ja-JP"/>
              </w:rPr>
              <w:t>English</w:t>
            </w:r>
          </w:p>
        </w:tc>
      </w:tr>
      <w:tr w:rsidR="00A426F8" w:rsidRPr="004730A7" w14:paraId="26BEA0B2" w14:textId="77777777" w:rsidTr="00A426F8">
        <w:tc>
          <w:tcPr>
            <w:tcW w:w="3798" w:type="dxa"/>
            <w:shd w:val="clear" w:color="auto" w:fill="BFBFBF" w:themeFill="background1" w:themeFillShade="BF"/>
          </w:tcPr>
          <w:p w14:paraId="26BEA0B0" w14:textId="77777777" w:rsidR="00A426F8" w:rsidRPr="004730A7" w:rsidRDefault="00A426F8" w:rsidP="00A426F8">
            <w:pPr>
              <w:rPr>
                <w:lang w:eastAsia="ja-JP"/>
              </w:rPr>
            </w:pPr>
            <w:r w:rsidRPr="004730A7">
              <w:rPr>
                <w:lang w:eastAsia="ja-JP"/>
              </w:rPr>
              <w:t>Territory</w:t>
            </w:r>
          </w:p>
        </w:tc>
        <w:tc>
          <w:tcPr>
            <w:tcW w:w="3600" w:type="dxa"/>
          </w:tcPr>
          <w:p w14:paraId="26BEA0B1" w14:textId="77777777" w:rsidR="00A426F8" w:rsidRPr="004730A7" w:rsidRDefault="00A426F8" w:rsidP="00A426F8">
            <w:pPr>
              <w:rPr>
                <w:lang w:eastAsia="ja-JP"/>
              </w:rPr>
            </w:pPr>
            <w:r>
              <w:rPr>
                <w:lang w:eastAsia="ja-JP"/>
              </w:rPr>
              <w:t>Singapore</w:t>
            </w:r>
          </w:p>
        </w:tc>
      </w:tr>
    </w:tbl>
    <w:p w14:paraId="26BEA0B3" w14:textId="77777777" w:rsidR="00A426F8" w:rsidRDefault="00A426F8" w:rsidP="00A426F8">
      <w:pPr>
        <w:autoSpaceDE w:val="0"/>
        <w:autoSpaceDN w:val="0"/>
        <w:adjustRightInd w:val="0"/>
        <w:ind w:left="720"/>
      </w:pPr>
    </w:p>
    <w:p w14:paraId="26BEA0B4" w14:textId="77777777" w:rsidR="00A426F8" w:rsidRDefault="00A426F8" w:rsidP="00A426F8">
      <w:pPr>
        <w:autoSpaceDE w:val="0"/>
        <w:autoSpaceDN w:val="0"/>
        <w:adjustRightInd w:val="0"/>
        <w:ind w:left="720"/>
      </w:pPr>
      <w:r>
        <w:t>Technical Design:</w:t>
      </w:r>
    </w:p>
    <w:p w14:paraId="26BEA0B5" w14:textId="77777777" w:rsidR="00A426F8" w:rsidRDefault="00A426F8" w:rsidP="00A426F8">
      <w:pPr>
        <w:pStyle w:val="ListParagraph"/>
        <w:numPr>
          <w:ilvl w:val="0"/>
          <w:numId w:val="45"/>
        </w:numPr>
        <w:autoSpaceDE w:val="0"/>
        <w:autoSpaceDN w:val="0"/>
        <w:adjustRightInd w:val="0"/>
        <w:spacing w:after="0"/>
      </w:pPr>
      <w:r>
        <w:t>Existing concurrent program – ‘GIL Print Commercial Invoices-Standard(Print)’ will be able to access the new template attached</w:t>
      </w:r>
    </w:p>
    <w:p w14:paraId="26BEA0B6" w14:textId="77777777" w:rsidR="00A426F8" w:rsidRDefault="00A426F8" w:rsidP="00B30318">
      <w:pPr>
        <w:pStyle w:val="ListParagraph"/>
        <w:numPr>
          <w:ilvl w:val="0"/>
          <w:numId w:val="45"/>
        </w:numPr>
        <w:autoSpaceDE w:val="0"/>
        <w:autoSpaceDN w:val="0"/>
        <w:adjustRightInd w:val="0"/>
        <w:spacing w:after="0"/>
      </w:pPr>
      <w:r>
        <w:t>Update the existing data definition with the new template SINGAPORE.rtf and define it for Singapore territory</w:t>
      </w:r>
    </w:p>
    <w:p w14:paraId="26BEA0B7" w14:textId="77777777" w:rsidR="00A426F8" w:rsidRDefault="00A426F8" w:rsidP="00B30318">
      <w:pPr>
        <w:autoSpaceDE w:val="0"/>
        <w:autoSpaceDN w:val="0"/>
        <w:adjustRightInd w:val="0"/>
      </w:pPr>
    </w:p>
    <w:p w14:paraId="26BEA0B8" w14:textId="77777777" w:rsidR="00A426F8" w:rsidRPr="00B30318" w:rsidRDefault="00A426F8" w:rsidP="00DA136D">
      <w:pPr>
        <w:pStyle w:val="ListParagraph"/>
        <w:numPr>
          <w:ilvl w:val="0"/>
          <w:numId w:val="17"/>
        </w:numPr>
        <w:autoSpaceDE w:val="0"/>
        <w:autoSpaceDN w:val="0"/>
        <w:adjustRightInd w:val="0"/>
        <w:spacing w:after="0"/>
      </w:pPr>
      <w:r w:rsidRPr="00532663">
        <w:rPr>
          <w:rFonts w:cs="Arial"/>
          <w:b/>
        </w:rPr>
        <w:t>CR</w:t>
      </w:r>
      <w:r>
        <w:rPr>
          <w:rFonts w:cs="Arial"/>
          <w:b/>
        </w:rPr>
        <w:t>-</w:t>
      </w:r>
      <w:r w:rsidRPr="00532663">
        <w:rPr>
          <w:rFonts w:cs="Arial"/>
          <w:b/>
        </w:rPr>
        <w:t>1832</w:t>
      </w:r>
      <w:r>
        <w:rPr>
          <w:rFonts w:cs="Arial"/>
          <w:b/>
        </w:rPr>
        <w:t xml:space="preserve"> Print end customer information on AR Credit Memos</w:t>
      </w:r>
    </w:p>
    <w:p w14:paraId="26BEA0B9" w14:textId="77777777" w:rsidR="00A426F8" w:rsidRPr="00B30318" w:rsidRDefault="00A426F8" w:rsidP="00B30318">
      <w:pPr>
        <w:jc w:val="both"/>
        <w:rPr>
          <w:rFonts w:cs="Arial"/>
          <w:b/>
        </w:rPr>
      </w:pPr>
      <w:r w:rsidRPr="00B30318">
        <w:rPr>
          <w:rFonts w:cs="Arial"/>
          <w:b/>
        </w:rPr>
        <w:t>Business Need</w:t>
      </w:r>
    </w:p>
    <w:p w14:paraId="26BEA0BA" w14:textId="77777777" w:rsidR="00A426F8" w:rsidRPr="008B6F0F" w:rsidRDefault="00A426F8" w:rsidP="00B30318">
      <w:pPr>
        <w:ind w:left="720"/>
        <w:jc w:val="both"/>
        <w:rPr>
          <w:rFonts w:cs="Arial"/>
        </w:rPr>
      </w:pPr>
      <w:r w:rsidRPr="00A426F8">
        <w:rPr>
          <w:rFonts w:cs="Arial"/>
        </w:rPr>
        <w:t>Three new fields added for ‘</w:t>
      </w:r>
      <w:r w:rsidRPr="00A426F8">
        <w:rPr>
          <w:rFonts w:cs="Arial"/>
          <w:b/>
        </w:rPr>
        <w:t>GIL Print Commercial Invoices-Standard (Print)</w:t>
      </w:r>
      <w:r w:rsidRPr="00A426F8">
        <w:rPr>
          <w:rFonts w:cs="Arial"/>
        </w:rPr>
        <w:t>’ to display the end customer details</w:t>
      </w:r>
      <w:r w:rsidRPr="008B6F0F">
        <w:rPr>
          <w:rFonts w:cs="Arial"/>
        </w:rPr>
        <w:t xml:space="preserve"> - Indirect customer name, indirect customer DEA and Indirect customer address. </w:t>
      </w:r>
    </w:p>
    <w:p w14:paraId="26BEA0BB" w14:textId="2C86C2C5" w:rsidR="00A426F8" w:rsidRPr="008B6F0F" w:rsidRDefault="00A426F8" w:rsidP="00B30318">
      <w:pPr>
        <w:ind w:left="720"/>
        <w:jc w:val="both"/>
        <w:rPr>
          <w:rFonts w:cs="Arial"/>
        </w:rPr>
      </w:pPr>
      <w:r w:rsidRPr="008B6F0F">
        <w:rPr>
          <w:rFonts w:cs="Arial"/>
        </w:rPr>
        <w:t>The end customer details are currently being captured in RMA received from GENCO. This change is applicable only for US-OU-01 AND US-OU-03.</w:t>
      </w:r>
      <w:r w:rsidR="0099080E">
        <w:rPr>
          <w:rFonts w:cs="Arial"/>
        </w:rPr>
        <w:t xml:space="preserve"> </w:t>
      </w:r>
    </w:p>
    <w:p w14:paraId="26BEA0BC" w14:textId="77777777" w:rsidR="00A426F8" w:rsidRPr="008B6F0F" w:rsidRDefault="00A426F8" w:rsidP="00B30318">
      <w:pPr>
        <w:ind w:left="720"/>
        <w:jc w:val="both"/>
        <w:rPr>
          <w:rFonts w:cs="Arial"/>
        </w:rPr>
      </w:pPr>
    </w:p>
    <w:p w14:paraId="26BEA0BD" w14:textId="77777777" w:rsidR="00A426F8" w:rsidRPr="00B30318" w:rsidRDefault="00A426F8" w:rsidP="00F84793">
      <w:pPr>
        <w:pageBreakBefore/>
        <w:jc w:val="both"/>
        <w:rPr>
          <w:rFonts w:cs="Arial"/>
          <w:b/>
        </w:rPr>
      </w:pPr>
      <w:r w:rsidRPr="00B30318">
        <w:rPr>
          <w:rFonts w:cs="Arial"/>
          <w:b/>
        </w:rPr>
        <w:lastRenderedPageBreak/>
        <w:t>Technical Design</w:t>
      </w:r>
    </w:p>
    <w:p w14:paraId="26BEA0BE" w14:textId="77777777" w:rsidR="00A426F8" w:rsidRDefault="00A426F8" w:rsidP="00B30318">
      <w:pPr>
        <w:autoSpaceDE w:val="0"/>
        <w:autoSpaceDN w:val="0"/>
        <w:adjustRightInd w:val="0"/>
        <w:ind w:left="720"/>
        <w:rPr>
          <w:rFonts w:cs="Arial"/>
        </w:rPr>
      </w:pPr>
      <w:r w:rsidRPr="00A426F8">
        <w:rPr>
          <w:rFonts w:cs="Arial"/>
        </w:rPr>
        <w:t>Existing XXGILARCOMINV.rdf has been modified to add 3 new fields as mentioned below</w:t>
      </w:r>
    </w:p>
    <w:p w14:paraId="26BEA0BF" w14:textId="77777777" w:rsidR="00A426F8" w:rsidRDefault="008B6F0F" w:rsidP="00B30318">
      <w:pPr>
        <w:autoSpaceDE w:val="0"/>
        <w:autoSpaceDN w:val="0"/>
        <w:adjustRightInd w:val="0"/>
        <w:ind w:left="720"/>
        <w:rPr>
          <w:rFonts w:cs="Arial"/>
        </w:rPr>
      </w:pPr>
      <w:r>
        <w:rPr>
          <w:rFonts w:cs="Arial"/>
        </w:rPr>
        <w:t>REASON_CODE field has been added at line level to display the return reason code for RMA orders</w:t>
      </w:r>
    </w:p>
    <w:p w14:paraId="26BEA0C0" w14:textId="77777777" w:rsidR="00A426F8" w:rsidRDefault="00A426F8" w:rsidP="00B30318">
      <w:pPr>
        <w:autoSpaceDE w:val="0"/>
        <w:autoSpaceDN w:val="0"/>
        <w:adjustRightInd w:val="0"/>
        <w:ind w:left="720"/>
        <w:rPr>
          <w:rFonts w:cs="Arial"/>
        </w:rPr>
      </w:pPr>
    </w:p>
    <w:tbl>
      <w:tblPr>
        <w:tblW w:w="7903" w:type="dxa"/>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8"/>
        <w:gridCol w:w="4095"/>
      </w:tblGrid>
      <w:tr w:rsidR="00A426F8" w:rsidRPr="00831591" w14:paraId="26BEA0C3" w14:textId="77777777" w:rsidTr="00A426F8">
        <w:tc>
          <w:tcPr>
            <w:tcW w:w="3808" w:type="dxa"/>
            <w:shd w:val="clear" w:color="auto" w:fill="A6A6A6"/>
          </w:tcPr>
          <w:p w14:paraId="26BEA0C1" w14:textId="77777777" w:rsidR="00A426F8" w:rsidRPr="00831591" w:rsidRDefault="00A426F8" w:rsidP="00F84793">
            <w:pPr>
              <w:pStyle w:val="BodyText"/>
              <w:spacing w:before="60" w:after="60"/>
              <w:ind w:left="0" w:right="1451"/>
              <w:rPr>
                <w:rFonts w:ascii="Arial" w:hAnsi="Arial" w:cs="Arial"/>
                <w:b/>
              </w:rPr>
            </w:pPr>
            <w:r w:rsidRPr="00831591">
              <w:rPr>
                <w:rFonts w:ascii="Arial" w:hAnsi="Arial" w:cs="Arial"/>
                <w:b/>
              </w:rPr>
              <w:t>Fields</w:t>
            </w:r>
          </w:p>
        </w:tc>
        <w:tc>
          <w:tcPr>
            <w:tcW w:w="4095" w:type="dxa"/>
            <w:shd w:val="clear" w:color="auto" w:fill="A6A6A6"/>
          </w:tcPr>
          <w:p w14:paraId="26BEA0C2" w14:textId="77777777" w:rsidR="00A426F8" w:rsidRPr="00831591" w:rsidRDefault="00A426F8" w:rsidP="00F84793">
            <w:pPr>
              <w:pStyle w:val="BodyText"/>
              <w:spacing w:before="60" w:after="60"/>
              <w:ind w:left="0" w:right="1451"/>
              <w:rPr>
                <w:rFonts w:ascii="Arial" w:hAnsi="Arial" w:cs="Arial"/>
                <w:b/>
              </w:rPr>
            </w:pPr>
            <w:r w:rsidRPr="00831591">
              <w:rPr>
                <w:rFonts w:ascii="Arial" w:hAnsi="Arial" w:cs="Arial"/>
                <w:b/>
              </w:rPr>
              <w:t>Mapping</w:t>
            </w:r>
          </w:p>
        </w:tc>
      </w:tr>
      <w:tr w:rsidR="00A426F8" w:rsidRPr="00831591" w14:paraId="26BEA0C6" w14:textId="77777777" w:rsidTr="00A426F8">
        <w:tc>
          <w:tcPr>
            <w:tcW w:w="3808" w:type="dxa"/>
            <w:shd w:val="clear" w:color="auto" w:fill="auto"/>
          </w:tcPr>
          <w:p w14:paraId="26BEA0C4" w14:textId="77777777" w:rsidR="00A426F8" w:rsidRPr="00831591" w:rsidRDefault="00A426F8" w:rsidP="00F84793">
            <w:pPr>
              <w:pStyle w:val="BodyText"/>
              <w:spacing w:before="60" w:after="60"/>
              <w:ind w:left="0" w:right="576"/>
              <w:rPr>
                <w:rFonts w:ascii="Arial" w:hAnsi="Arial" w:cs="Arial"/>
              </w:rPr>
            </w:pPr>
            <w:r>
              <w:rPr>
                <w:rFonts w:ascii="Arial" w:hAnsi="Arial" w:cs="Arial"/>
              </w:rPr>
              <w:t xml:space="preserve">INDIRECTCUSTOMER </w:t>
            </w:r>
            <w:r w:rsidRPr="00C045AC">
              <w:rPr>
                <w:rFonts w:ascii="Arial" w:hAnsi="Arial" w:cs="Arial"/>
              </w:rPr>
              <w:t>DEA</w:t>
            </w:r>
          </w:p>
        </w:tc>
        <w:tc>
          <w:tcPr>
            <w:tcW w:w="4095" w:type="dxa"/>
            <w:shd w:val="clear" w:color="auto" w:fill="auto"/>
          </w:tcPr>
          <w:p w14:paraId="26BEA0C5" w14:textId="77777777" w:rsidR="00A426F8" w:rsidRPr="00831591" w:rsidRDefault="00A426F8" w:rsidP="00F84793">
            <w:pPr>
              <w:pStyle w:val="BodyText"/>
              <w:spacing w:before="60" w:after="60"/>
              <w:ind w:left="0"/>
              <w:rPr>
                <w:rFonts w:ascii="Arial" w:hAnsi="Arial" w:cs="Arial"/>
              </w:rPr>
            </w:pPr>
            <w:r>
              <w:rPr>
                <w:rFonts w:ascii="Arial" w:hAnsi="Arial" w:cs="Arial"/>
              </w:rPr>
              <w:t>RA_CUSTOMER_TRX.ATTRIBUTE2</w:t>
            </w:r>
          </w:p>
        </w:tc>
      </w:tr>
      <w:tr w:rsidR="00A426F8" w:rsidRPr="00831591" w14:paraId="26BEA0C9" w14:textId="77777777" w:rsidTr="00A426F8">
        <w:tc>
          <w:tcPr>
            <w:tcW w:w="3808" w:type="dxa"/>
            <w:shd w:val="clear" w:color="auto" w:fill="auto"/>
          </w:tcPr>
          <w:p w14:paraId="26BEA0C7" w14:textId="77777777" w:rsidR="00A426F8" w:rsidRPr="00831591" w:rsidRDefault="00A426F8" w:rsidP="00F84793">
            <w:pPr>
              <w:pStyle w:val="BodyText"/>
              <w:spacing w:before="60" w:after="60"/>
              <w:ind w:left="0"/>
              <w:rPr>
                <w:rFonts w:ascii="Arial" w:hAnsi="Arial" w:cs="Arial"/>
              </w:rPr>
            </w:pPr>
            <w:r>
              <w:rPr>
                <w:rFonts w:ascii="Arial" w:hAnsi="Arial" w:cs="Arial"/>
              </w:rPr>
              <w:t>INDIRECT CUSTOMER NAME</w:t>
            </w:r>
          </w:p>
        </w:tc>
        <w:tc>
          <w:tcPr>
            <w:tcW w:w="4095" w:type="dxa"/>
            <w:shd w:val="clear" w:color="auto" w:fill="auto"/>
          </w:tcPr>
          <w:p w14:paraId="26BEA0C8" w14:textId="77777777" w:rsidR="00A426F8" w:rsidRPr="00831591" w:rsidRDefault="00A426F8" w:rsidP="00F84793">
            <w:pPr>
              <w:pStyle w:val="BodyText"/>
              <w:spacing w:before="60" w:after="60"/>
              <w:ind w:left="0"/>
              <w:rPr>
                <w:rFonts w:ascii="Arial" w:hAnsi="Arial" w:cs="Arial"/>
              </w:rPr>
            </w:pPr>
            <w:r>
              <w:rPr>
                <w:rFonts w:ascii="Arial" w:hAnsi="Arial" w:cs="Arial"/>
              </w:rPr>
              <w:t>RA_CUSTOMER_TRX.ATTRIBUTE8</w:t>
            </w:r>
          </w:p>
        </w:tc>
      </w:tr>
      <w:tr w:rsidR="00A426F8" w:rsidRPr="00831591" w14:paraId="26BEA0CC" w14:textId="77777777" w:rsidTr="00A426F8">
        <w:tc>
          <w:tcPr>
            <w:tcW w:w="3808" w:type="dxa"/>
            <w:shd w:val="clear" w:color="auto" w:fill="auto"/>
          </w:tcPr>
          <w:p w14:paraId="26BEA0CA" w14:textId="77777777" w:rsidR="00A426F8" w:rsidRPr="00831591" w:rsidRDefault="00A426F8" w:rsidP="00F84793">
            <w:pPr>
              <w:pStyle w:val="BodyText"/>
              <w:spacing w:before="60" w:after="60"/>
              <w:ind w:left="0"/>
              <w:rPr>
                <w:rFonts w:ascii="Arial" w:hAnsi="Arial" w:cs="Arial"/>
              </w:rPr>
            </w:pPr>
            <w:r>
              <w:rPr>
                <w:rFonts w:ascii="Arial" w:hAnsi="Arial" w:cs="Arial"/>
              </w:rPr>
              <w:t>INDIRECT CUSTOMER ADDRESS</w:t>
            </w:r>
          </w:p>
        </w:tc>
        <w:tc>
          <w:tcPr>
            <w:tcW w:w="4095" w:type="dxa"/>
            <w:shd w:val="clear" w:color="auto" w:fill="auto"/>
          </w:tcPr>
          <w:p w14:paraId="26BEA0CB" w14:textId="77777777" w:rsidR="00A426F8" w:rsidRPr="00831591" w:rsidRDefault="00A426F8" w:rsidP="00F84793">
            <w:pPr>
              <w:pStyle w:val="BodyText"/>
              <w:spacing w:before="60" w:after="60"/>
              <w:ind w:left="0"/>
              <w:rPr>
                <w:rFonts w:ascii="Arial" w:hAnsi="Arial" w:cs="Arial"/>
              </w:rPr>
            </w:pPr>
            <w:r>
              <w:rPr>
                <w:rFonts w:ascii="Arial" w:hAnsi="Arial" w:cs="Arial"/>
              </w:rPr>
              <w:t>RA_CUSTOMER_TRX.ATTRIBUTE3</w:t>
            </w:r>
          </w:p>
        </w:tc>
      </w:tr>
      <w:tr w:rsidR="00A426F8" w14:paraId="26BEA0CF" w14:textId="77777777" w:rsidTr="00A426F8">
        <w:tc>
          <w:tcPr>
            <w:tcW w:w="3808" w:type="dxa"/>
            <w:shd w:val="clear" w:color="auto" w:fill="auto"/>
          </w:tcPr>
          <w:p w14:paraId="26BEA0CD" w14:textId="77777777" w:rsidR="00A426F8" w:rsidRDefault="00A426F8" w:rsidP="00F84793">
            <w:pPr>
              <w:pStyle w:val="BodyText"/>
              <w:spacing w:before="60" w:after="60"/>
              <w:ind w:left="0"/>
              <w:rPr>
                <w:rFonts w:ascii="Arial" w:hAnsi="Arial" w:cs="Arial"/>
              </w:rPr>
            </w:pPr>
            <w:r>
              <w:rPr>
                <w:rFonts w:ascii="Arial" w:hAnsi="Arial" w:cs="Arial"/>
              </w:rPr>
              <w:t>REASON_CODE</w:t>
            </w:r>
          </w:p>
        </w:tc>
        <w:tc>
          <w:tcPr>
            <w:tcW w:w="4095" w:type="dxa"/>
            <w:shd w:val="clear" w:color="auto" w:fill="auto"/>
          </w:tcPr>
          <w:p w14:paraId="26BEA0CE" w14:textId="77777777" w:rsidR="00A426F8" w:rsidRDefault="00A426F8" w:rsidP="00F84793">
            <w:pPr>
              <w:pStyle w:val="BodyText"/>
              <w:spacing w:before="60" w:after="60"/>
              <w:ind w:left="0"/>
              <w:rPr>
                <w:rFonts w:ascii="Arial" w:hAnsi="Arial" w:cs="Arial"/>
              </w:rPr>
            </w:pPr>
            <w:r>
              <w:rPr>
                <w:rFonts w:ascii="Arial" w:hAnsi="Arial" w:cs="Arial"/>
              </w:rPr>
              <w:t>OEORDER_LINES_ALL.</w:t>
            </w:r>
            <w:r w:rsidRPr="003B5F95">
              <w:rPr>
                <w:rFonts w:ascii="Arial" w:hAnsi="Arial" w:cs="Arial"/>
              </w:rPr>
              <w:t>RETURN_REASON_CODE</w:t>
            </w:r>
          </w:p>
        </w:tc>
      </w:tr>
    </w:tbl>
    <w:p w14:paraId="26BEA0D0" w14:textId="77777777" w:rsidR="00A426F8" w:rsidRDefault="00A426F8" w:rsidP="00B30318">
      <w:pPr>
        <w:autoSpaceDE w:val="0"/>
        <w:autoSpaceDN w:val="0"/>
        <w:adjustRightInd w:val="0"/>
        <w:ind w:left="720"/>
      </w:pPr>
    </w:p>
    <w:p w14:paraId="26BEA0D1" w14:textId="77777777" w:rsidR="008B6F0F" w:rsidRPr="00947734" w:rsidRDefault="008B6F0F" w:rsidP="008B6F0F">
      <w:pPr>
        <w:pStyle w:val="ListParagraph"/>
        <w:numPr>
          <w:ilvl w:val="0"/>
          <w:numId w:val="46"/>
        </w:numPr>
        <w:ind w:left="1440"/>
        <w:rPr>
          <w:rFonts w:ascii="Arial" w:hAnsi="Arial" w:cs="Arial"/>
        </w:rPr>
      </w:pPr>
      <w:r w:rsidRPr="00947734">
        <w:rPr>
          <w:rFonts w:ascii="Arial" w:hAnsi="Arial" w:cs="Arial"/>
        </w:rPr>
        <w:t>Reason code, Indirect customer DEA, Indirect customer name and Indirect customer address fields gets displayed only for Order Type - EDI RMA CR/NCR US-OU-0 and EDI RMA CR/NCR US-OU-03 for</w:t>
      </w:r>
      <w:r>
        <w:rPr>
          <w:rFonts w:ascii="Arial" w:hAnsi="Arial" w:cs="Arial"/>
        </w:rPr>
        <w:t xml:space="preserve"> </w:t>
      </w:r>
      <w:r w:rsidRPr="00947734">
        <w:rPr>
          <w:rFonts w:ascii="Arial" w:hAnsi="Arial" w:cs="Arial"/>
        </w:rPr>
        <w:t xml:space="preserve">US-OU-01 and US-OU-03 operating unit. These </w:t>
      </w:r>
      <w:r w:rsidRPr="00DE63D5">
        <w:rPr>
          <w:rFonts w:ascii="Arial" w:hAnsi="Arial" w:cs="Arial"/>
        </w:rPr>
        <w:t>Three new column values get displayed in report output only when transaction type is ‘Credit Memo’.</w:t>
      </w:r>
    </w:p>
    <w:p w14:paraId="26BEA0D2" w14:textId="77777777" w:rsidR="008B6F0F" w:rsidRPr="00B30318" w:rsidRDefault="008B6F0F" w:rsidP="00B30318">
      <w:pPr>
        <w:pStyle w:val="ListParagraph"/>
        <w:numPr>
          <w:ilvl w:val="0"/>
          <w:numId w:val="46"/>
        </w:numPr>
        <w:ind w:left="1440"/>
        <w:rPr>
          <w:rFonts w:cs="Arial"/>
        </w:rPr>
      </w:pPr>
      <w:r w:rsidRPr="00DE63D5">
        <w:rPr>
          <w:rFonts w:ascii="Arial" w:hAnsi="Arial" w:cs="Arial"/>
        </w:rPr>
        <w:t>Existing lookup ‘</w:t>
      </w:r>
      <w:r w:rsidRPr="00B30318">
        <w:rPr>
          <w:rFonts w:ascii="Arial" w:hAnsi="Arial" w:cs="Arial"/>
        </w:rPr>
        <w:t>XXGIL_EDI_180_TRANS_MA</w:t>
      </w:r>
      <w:r w:rsidRPr="00DE63D5">
        <w:rPr>
          <w:rFonts w:ascii="Arial" w:hAnsi="Arial" w:cs="Arial"/>
        </w:rPr>
        <w:t>P’</w:t>
      </w:r>
      <w:r w:rsidRPr="00B30318">
        <w:rPr>
          <w:rFonts w:ascii="Arial" w:hAnsi="Arial" w:cs="Arial"/>
        </w:rPr>
        <w:t xml:space="preserve"> will have the order type as lookup values and operating unit set as DFF attribute2.</w:t>
      </w:r>
      <w:r w:rsidRPr="00DE63D5">
        <w:rPr>
          <w:rFonts w:ascii="Arial" w:hAnsi="Arial" w:cs="Arial"/>
        </w:rPr>
        <w:t xml:space="preserve"> ’XXGIL_EDI_180_TRANS_MAP’ containing EDI order type and OU information will determine which transactions would contain end customer information. (Lookup Reference: GENCO RMA design documents: - IOTC151 (Inbound Interface to create RMA via EDI 810 from GENCO), IOTC 152 (Outbound Interface to send credit memos))</w:t>
      </w:r>
    </w:p>
    <w:tbl>
      <w:tblPr>
        <w:tblW w:w="5000" w:type="pct"/>
        <w:tblLook w:val="04A0" w:firstRow="1" w:lastRow="0" w:firstColumn="1" w:lastColumn="0" w:noHBand="0" w:noVBand="1"/>
      </w:tblPr>
      <w:tblGrid>
        <w:gridCol w:w="2302"/>
        <w:gridCol w:w="1161"/>
        <w:gridCol w:w="2186"/>
        <w:gridCol w:w="1721"/>
        <w:gridCol w:w="2206"/>
      </w:tblGrid>
      <w:tr w:rsidR="008B6F0F" w:rsidRPr="000D3FFA" w14:paraId="26BEA0D8" w14:textId="77777777" w:rsidTr="00F84793">
        <w:trPr>
          <w:trHeight w:val="795"/>
        </w:trPr>
        <w:tc>
          <w:tcPr>
            <w:tcW w:w="1586" w:type="pct"/>
            <w:tcBorders>
              <w:top w:val="single" w:sz="4" w:space="0" w:color="auto"/>
              <w:left w:val="single" w:sz="4" w:space="0" w:color="auto"/>
              <w:bottom w:val="single" w:sz="4" w:space="0" w:color="auto"/>
              <w:right w:val="single" w:sz="4" w:space="0" w:color="auto"/>
            </w:tcBorders>
            <w:shd w:val="clear" w:color="000000" w:fill="B7DEE8"/>
            <w:noWrap/>
            <w:vAlign w:val="bottom"/>
            <w:hideMark/>
          </w:tcPr>
          <w:p w14:paraId="26BEA0D3" w14:textId="77777777" w:rsidR="008B6F0F" w:rsidRPr="000D3FFA" w:rsidRDefault="008B6F0F" w:rsidP="00B30318">
            <w:pPr>
              <w:rPr>
                <w:b/>
                <w:bCs/>
                <w:color w:val="000000"/>
              </w:rPr>
            </w:pPr>
            <w:r w:rsidRPr="000D3FFA">
              <w:rPr>
                <w:b/>
                <w:bCs/>
                <w:color w:val="000000"/>
              </w:rPr>
              <w:t>Lookup Type</w:t>
            </w:r>
          </w:p>
        </w:tc>
        <w:tc>
          <w:tcPr>
            <w:tcW w:w="425" w:type="pct"/>
            <w:tcBorders>
              <w:top w:val="single" w:sz="4" w:space="0" w:color="auto"/>
              <w:left w:val="nil"/>
              <w:bottom w:val="single" w:sz="4" w:space="0" w:color="auto"/>
              <w:right w:val="single" w:sz="4" w:space="0" w:color="auto"/>
            </w:tcBorders>
            <w:shd w:val="clear" w:color="000000" w:fill="B7DEE8"/>
            <w:noWrap/>
            <w:vAlign w:val="bottom"/>
            <w:hideMark/>
          </w:tcPr>
          <w:p w14:paraId="26BEA0D4" w14:textId="77777777" w:rsidR="008B6F0F" w:rsidRPr="000D3FFA" w:rsidRDefault="008B6F0F" w:rsidP="00B30318">
            <w:pPr>
              <w:rPr>
                <w:b/>
                <w:bCs/>
                <w:color w:val="000000"/>
              </w:rPr>
            </w:pPr>
            <w:r w:rsidRPr="000D3FFA">
              <w:rPr>
                <w:b/>
                <w:bCs/>
                <w:color w:val="000000"/>
              </w:rPr>
              <w:t>Lookup Code</w:t>
            </w:r>
          </w:p>
        </w:tc>
        <w:tc>
          <w:tcPr>
            <w:tcW w:w="1552" w:type="pct"/>
            <w:tcBorders>
              <w:top w:val="single" w:sz="4" w:space="0" w:color="auto"/>
              <w:left w:val="nil"/>
              <w:bottom w:val="single" w:sz="4" w:space="0" w:color="auto"/>
              <w:right w:val="single" w:sz="4" w:space="0" w:color="auto"/>
            </w:tcBorders>
            <w:shd w:val="clear" w:color="000000" w:fill="B7DEE8"/>
            <w:noWrap/>
            <w:vAlign w:val="bottom"/>
            <w:hideMark/>
          </w:tcPr>
          <w:p w14:paraId="26BEA0D5" w14:textId="77777777" w:rsidR="008B6F0F" w:rsidRPr="000D3FFA" w:rsidRDefault="008B6F0F" w:rsidP="00B30318">
            <w:pPr>
              <w:rPr>
                <w:b/>
                <w:bCs/>
                <w:color w:val="000000"/>
              </w:rPr>
            </w:pPr>
            <w:r w:rsidRPr="000D3FFA">
              <w:rPr>
                <w:b/>
                <w:bCs/>
                <w:color w:val="000000"/>
              </w:rPr>
              <w:t>Description</w:t>
            </w:r>
          </w:p>
        </w:tc>
        <w:tc>
          <w:tcPr>
            <w:tcW w:w="618" w:type="pct"/>
            <w:tcBorders>
              <w:top w:val="single" w:sz="4" w:space="0" w:color="auto"/>
              <w:left w:val="nil"/>
              <w:bottom w:val="single" w:sz="4" w:space="0" w:color="auto"/>
              <w:right w:val="single" w:sz="4" w:space="0" w:color="auto"/>
            </w:tcBorders>
            <w:shd w:val="clear" w:color="000000" w:fill="B7DEE8"/>
            <w:noWrap/>
            <w:vAlign w:val="bottom"/>
            <w:hideMark/>
          </w:tcPr>
          <w:p w14:paraId="26BEA0D6" w14:textId="77777777" w:rsidR="008B6F0F" w:rsidRPr="000D3FFA" w:rsidRDefault="008B6F0F" w:rsidP="00B30318">
            <w:pPr>
              <w:rPr>
                <w:b/>
                <w:bCs/>
                <w:color w:val="000000"/>
              </w:rPr>
            </w:pPr>
            <w:r w:rsidRPr="000D3FFA">
              <w:rPr>
                <w:b/>
                <w:bCs/>
                <w:color w:val="000000"/>
              </w:rPr>
              <w:t>DFF (Operating Unit)</w:t>
            </w:r>
          </w:p>
        </w:tc>
        <w:tc>
          <w:tcPr>
            <w:tcW w:w="818" w:type="pct"/>
            <w:tcBorders>
              <w:top w:val="single" w:sz="4" w:space="0" w:color="auto"/>
              <w:left w:val="nil"/>
              <w:bottom w:val="single" w:sz="4" w:space="0" w:color="auto"/>
              <w:right w:val="single" w:sz="4" w:space="0" w:color="auto"/>
            </w:tcBorders>
            <w:shd w:val="clear" w:color="000000" w:fill="B7DEE8"/>
            <w:noWrap/>
            <w:vAlign w:val="bottom"/>
            <w:hideMark/>
          </w:tcPr>
          <w:p w14:paraId="26BEA0D7" w14:textId="77777777" w:rsidR="008B6F0F" w:rsidRPr="000D3FFA" w:rsidRDefault="008B6F0F" w:rsidP="00B30318">
            <w:pPr>
              <w:rPr>
                <w:b/>
                <w:bCs/>
                <w:color w:val="000000"/>
              </w:rPr>
            </w:pPr>
            <w:r w:rsidRPr="000D3FFA">
              <w:rPr>
                <w:b/>
                <w:bCs/>
                <w:color w:val="000000"/>
              </w:rPr>
              <w:t>DFF (Transaction Identifier)</w:t>
            </w:r>
          </w:p>
        </w:tc>
      </w:tr>
      <w:tr w:rsidR="008B6F0F" w:rsidRPr="00DE63D5" w14:paraId="26BEA0DE" w14:textId="77777777" w:rsidTr="00F84793">
        <w:trPr>
          <w:trHeight w:val="300"/>
        </w:trPr>
        <w:tc>
          <w:tcPr>
            <w:tcW w:w="1586" w:type="pct"/>
            <w:tcBorders>
              <w:top w:val="nil"/>
              <w:left w:val="single" w:sz="4" w:space="0" w:color="auto"/>
              <w:bottom w:val="single" w:sz="4" w:space="0" w:color="auto"/>
              <w:right w:val="single" w:sz="4" w:space="0" w:color="auto"/>
            </w:tcBorders>
            <w:shd w:val="clear" w:color="auto" w:fill="auto"/>
            <w:noWrap/>
            <w:vAlign w:val="bottom"/>
            <w:hideMark/>
          </w:tcPr>
          <w:p w14:paraId="26BEA0D9" w14:textId="77777777" w:rsidR="008B6F0F" w:rsidRPr="00DE63D5" w:rsidRDefault="008B6F0F" w:rsidP="00B30318">
            <w:pPr>
              <w:rPr>
                <w:rFonts w:cs="Arial"/>
                <w:color w:val="000000"/>
              </w:rPr>
            </w:pPr>
            <w:r w:rsidRPr="00DE63D5">
              <w:rPr>
                <w:rFonts w:cs="Arial"/>
                <w:color w:val="000000"/>
              </w:rPr>
              <w:t>XXGIL_EDI_180_TRANS_MAP</w:t>
            </w:r>
          </w:p>
        </w:tc>
        <w:tc>
          <w:tcPr>
            <w:tcW w:w="425" w:type="pct"/>
            <w:tcBorders>
              <w:top w:val="nil"/>
              <w:left w:val="nil"/>
              <w:bottom w:val="single" w:sz="4" w:space="0" w:color="auto"/>
              <w:right w:val="single" w:sz="4" w:space="0" w:color="auto"/>
            </w:tcBorders>
            <w:shd w:val="clear" w:color="auto" w:fill="auto"/>
            <w:noWrap/>
            <w:vAlign w:val="bottom"/>
            <w:hideMark/>
          </w:tcPr>
          <w:p w14:paraId="26BEA0DA" w14:textId="77777777" w:rsidR="008B6F0F" w:rsidRPr="00DE63D5" w:rsidRDefault="008B6F0F" w:rsidP="00B30318">
            <w:pPr>
              <w:rPr>
                <w:rFonts w:cs="Arial"/>
                <w:color w:val="000000"/>
              </w:rPr>
            </w:pPr>
            <w:r w:rsidRPr="00DE63D5">
              <w:rPr>
                <w:rFonts w:cs="Arial"/>
                <w:color w:val="000000"/>
              </w:rPr>
              <w:t>97H</w:t>
            </w:r>
          </w:p>
        </w:tc>
        <w:tc>
          <w:tcPr>
            <w:tcW w:w="1552" w:type="pct"/>
            <w:tcBorders>
              <w:top w:val="nil"/>
              <w:left w:val="nil"/>
              <w:bottom w:val="single" w:sz="4" w:space="0" w:color="auto"/>
              <w:right w:val="single" w:sz="4" w:space="0" w:color="auto"/>
            </w:tcBorders>
            <w:shd w:val="clear" w:color="auto" w:fill="auto"/>
            <w:noWrap/>
            <w:vAlign w:val="bottom"/>
            <w:hideMark/>
          </w:tcPr>
          <w:p w14:paraId="26BEA0DB" w14:textId="77777777" w:rsidR="008B6F0F" w:rsidRPr="00DE63D5" w:rsidRDefault="008B6F0F" w:rsidP="00B30318">
            <w:pPr>
              <w:rPr>
                <w:rFonts w:cs="Arial"/>
                <w:color w:val="000000"/>
              </w:rPr>
            </w:pPr>
            <w:r w:rsidRPr="00DE63D5">
              <w:rPr>
                <w:rFonts w:cs="Arial"/>
                <w:color w:val="000000"/>
              </w:rPr>
              <w:t>EDI RMA CR/NCR US-OU-01</w:t>
            </w:r>
          </w:p>
        </w:tc>
        <w:tc>
          <w:tcPr>
            <w:tcW w:w="618" w:type="pct"/>
            <w:tcBorders>
              <w:top w:val="nil"/>
              <w:left w:val="nil"/>
              <w:bottom w:val="single" w:sz="4" w:space="0" w:color="auto"/>
              <w:right w:val="single" w:sz="4" w:space="0" w:color="auto"/>
            </w:tcBorders>
            <w:shd w:val="clear" w:color="auto" w:fill="auto"/>
            <w:noWrap/>
            <w:vAlign w:val="bottom"/>
            <w:hideMark/>
          </w:tcPr>
          <w:p w14:paraId="26BEA0DC" w14:textId="77777777" w:rsidR="008B6F0F" w:rsidRPr="00DE63D5" w:rsidRDefault="008B6F0F" w:rsidP="00B30318">
            <w:pPr>
              <w:rPr>
                <w:rFonts w:cs="Arial"/>
                <w:color w:val="000000"/>
              </w:rPr>
            </w:pPr>
            <w:r w:rsidRPr="00DE63D5">
              <w:rPr>
                <w:rFonts w:cs="Arial"/>
                <w:color w:val="000000"/>
              </w:rPr>
              <w:t>US-OU-01</w:t>
            </w:r>
          </w:p>
        </w:tc>
        <w:tc>
          <w:tcPr>
            <w:tcW w:w="818" w:type="pct"/>
            <w:tcBorders>
              <w:top w:val="nil"/>
              <w:left w:val="nil"/>
              <w:bottom w:val="single" w:sz="4" w:space="0" w:color="auto"/>
              <w:right w:val="single" w:sz="4" w:space="0" w:color="auto"/>
            </w:tcBorders>
            <w:shd w:val="clear" w:color="auto" w:fill="auto"/>
            <w:noWrap/>
            <w:vAlign w:val="bottom"/>
            <w:hideMark/>
          </w:tcPr>
          <w:p w14:paraId="26BEA0DD" w14:textId="77777777" w:rsidR="008B6F0F" w:rsidRPr="00DE63D5" w:rsidRDefault="008B6F0F" w:rsidP="00B30318">
            <w:pPr>
              <w:rPr>
                <w:rFonts w:cs="Arial"/>
                <w:color w:val="000000"/>
              </w:rPr>
            </w:pPr>
            <w:r w:rsidRPr="00DE63D5">
              <w:rPr>
                <w:rFonts w:cs="Arial"/>
                <w:color w:val="000000"/>
              </w:rPr>
              <w:t>ORDER_TYPE</w:t>
            </w:r>
          </w:p>
        </w:tc>
      </w:tr>
      <w:tr w:rsidR="008B6F0F" w:rsidRPr="00DE63D5" w14:paraId="26BEA0E4" w14:textId="77777777" w:rsidTr="00DA136D">
        <w:trPr>
          <w:trHeight w:val="300"/>
        </w:trPr>
        <w:tc>
          <w:tcPr>
            <w:tcW w:w="1586" w:type="pct"/>
            <w:tcBorders>
              <w:top w:val="nil"/>
              <w:left w:val="single" w:sz="4" w:space="0" w:color="auto"/>
              <w:bottom w:val="nil"/>
              <w:right w:val="single" w:sz="4" w:space="0" w:color="auto"/>
            </w:tcBorders>
            <w:shd w:val="clear" w:color="auto" w:fill="auto"/>
            <w:noWrap/>
            <w:vAlign w:val="bottom"/>
            <w:hideMark/>
          </w:tcPr>
          <w:p w14:paraId="26BEA0DF" w14:textId="77777777" w:rsidR="008B6F0F" w:rsidRPr="00DE63D5" w:rsidRDefault="008B6F0F" w:rsidP="00B30318">
            <w:pPr>
              <w:rPr>
                <w:rFonts w:cs="Arial"/>
                <w:color w:val="000000"/>
              </w:rPr>
            </w:pPr>
            <w:r w:rsidRPr="00DE63D5">
              <w:rPr>
                <w:rFonts w:cs="Arial"/>
                <w:color w:val="000000"/>
              </w:rPr>
              <w:t>XXGIL_EDI_180_TRANS_MAP</w:t>
            </w:r>
          </w:p>
        </w:tc>
        <w:tc>
          <w:tcPr>
            <w:tcW w:w="425" w:type="pct"/>
            <w:tcBorders>
              <w:top w:val="nil"/>
              <w:left w:val="nil"/>
              <w:bottom w:val="nil"/>
              <w:right w:val="single" w:sz="4" w:space="0" w:color="auto"/>
            </w:tcBorders>
            <w:shd w:val="clear" w:color="auto" w:fill="auto"/>
            <w:noWrap/>
            <w:vAlign w:val="bottom"/>
            <w:hideMark/>
          </w:tcPr>
          <w:p w14:paraId="26BEA0E0" w14:textId="77777777" w:rsidR="008B6F0F" w:rsidRPr="00DE63D5" w:rsidRDefault="008B6F0F" w:rsidP="00B30318">
            <w:pPr>
              <w:rPr>
                <w:rFonts w:cs="Arial"/>
                <w:color w:val="000000"/>
              </w:rPr>
            </w:pPr>
            <w:r w:rsidRPr="00DE63D5">
              <w:rPr>
                <w:rFonts w:cs="Arial"/>
                <w:color w:val="000000"/>
              </w:rPr>
              <w:t>99H</w:t>
            </w:r>
          </w:p>
        </w:tc>
        <w:tc>
          <w:tcPr>
            <w:tcW w:w="1552" w:type="pct"/>
            <w:tcBorders>
              <w:top w:val="nil"/>
              <w:left w:val="nil"/>
              <w:bottom w:val="nil"/>
              <w:right w:val="single" w:sz="4" w:space="0" w:color="auto"/>
            </w:tcBorders>
            <w:shd w:val="clear" w:color="auto" w:fill="auto"/>
            <w:noWrap/>
            <w:vAlign w:val="bottom"/>
            <w:hideMark/>
          </w:tcPr>
          <w:p w14:paraId="26BEA0E1" w14:textId="77777777" w:rsidR="008B6F0F" w:rsidRPr="00DE63D5" w:rsidRDefault="008B6F0F" w:rsidP="00B30318">
            <w:pPr>
              <w:rPr>
                <w:rFonts w:cs="Arial"/>
                <w:color w:val="000000"/>
              </w:rPr>
            </w:pPr>
            <w:r w:rsidRPr="00DE63D5">
              <w:rPr>
                <w:rFonts w:cs="Arial"/>
                <w:color w:val="000000"/>
              </w:rPr>
              <w:t>EDI RMA CR/NCR US-OU-03</w:t>
            </w:r>
          </w:p>
        </w:tc>
        <w:tc>
          <w:tcPr>
            <w:tcW w:w="618" w:type="pct"/>
            <w:tcBorders>
              <w:top w:val="nil"/>
              <w:left w:val="nil"/>
              <w:bottom w:val="nil"/>
              <w:right w:val="single" w:sz="4" w:space="0" w:color="auto"/>
            </w:tcBorders>
            <w:shd w:val="clear" w:color="auto" w:fill="auto"/>
            <w:noWrap/>
            <w:vAlign w:val="bottom"/>
            <w:hideMark/>
          </w:tcPr>
          <w:p w14:paraId="26BEA0E2" w14:textId="77777777" w:rsidR="008B6F0F" w:rsidRPr="00DE63D5" w:rsidRDefault="008B6F0F" w:rsidP="00B30318">
            <w:pPr>
              <w:rPr>
                <w:rFonts w:cs="Arial"/>
                <w:color w:val="000000"/>
              </w:rPr>
            </w:pPr>
            <w:r w:rsidRPr="00DE63D5">
              <w:rPr>
                <w:rFonts w:cs="Arial"/>
                <w:color w:val="000000"/>
              </w:rPr>
              <w:t>US-OU-03</w:t>
            </w:r>
          </w:p>
        </w:tc>
        <w:tc>
          <w:tcPr>
            <w:tcW w:w="818" w:type="pct"/>
            <w:tcBorders>
              <w:top w:val="nil"/>
              <w:left w:val="nil"/>
              <w:bottom w:val="nil"/>
              <w:right w:val="single" w:sz="4" w:space="0" w:color="auto"/>
            </w:tcBorders>
            <w:shd w:val="clear" w:color="auto" w:fill="auto"/>
            <w:noWrap/>
            <w:vAlign w:val="bottom"/>
            <w:hideMark/>
          </w:tcPr>
          <w:p w14:paraId="26BEA0E3" w14:textId="77777777" w:rsidR="008B6F0F" w:rsidRPr="00DE63D5" w:rsidRDefault="008B6F0F" w:rsidP="00B30318">
            <w:pPr>
              <w:rPr>
                <w:rFonts w:cs="Arial"/>
                <w:color w:val="000000"/>
              </w:rPr>
            </w:pPr>
            <w:r w:rsidRPr="00DE63D5">
              <w:rPr>
                <w:rFonts w:cs="Arial"/>
                <w:color w:val="000000"/>
              </w:rPr>
              <w:t>ORDER_TYPE</w:t>
            </w:r>
          </w:p>
        </w:tc>
      </w:tr>
      <w:tr w:rsidR="00A71214" w:rsidRPr="00DE63D5" w14:paraId="26BEA0EA" w14:textId="77777777" w:rsidTr="00F84793">
        <w:trPr>
          <w:trHeight w:val="300"/>
        </w:trPr>
        <w:tc>
          <w:tcPr>
            <w:tcW w:w="1586" w:type="pct"/>
            <w:tcBorders>
              <w:top w:val="nil"/>
              <w:left w:val="single" w:sz="4" w:space="0" w:color="auto"/>
              <w:bottom w:val="single" w:sz="4" w:space="0" w:color="auto"/>
              <w:right w:val="single" w:sz="4" w:space="0" w:color="auto"/>
            </w:tcBorders>
            <w:shd w:val="clear" w:color="auto" w:fill="auto"/>
            <w:noWrap/>
            <w:vAlign w:val="bottom"/>
          </w:tcPr>
          <w:p w14:paraId="26BEA0E5" w14:textId="0756CDA1" w:rsidR="00A71214" w:rsidRPr="00DE63D5" w:rsidRDefault="00A71214" w:rsidP="00B30318">
            <w:pPr>
              <w:rPr>
                <w:rFonts w:cs="Arial"/>
                <w:color w:val="000000"/>
              </w:rPr>
            </w:pPr>
          </w:p>
        </w:tc>
        <w:tc>
          <w:tcPr>
            <w:tcW w:w="425" w:type="pct"/>
            <w:tcBorders>
              <w:top w:val="nil"/>
              <w:left w:val="nil"/>
              <w:bottom w:val="single" w:sz="4" w:space="0" w:color="auto"/>
              <w:right w:val="single" w:sz="4" w:space="0" w:color="auto"/>
            </w:tcBorders>
            <w:shd w:val="clear" w:color="auto" w:fill="auto"/>
            <w:noWrap/>
            <w:vAlign w:val="bottom"/>
          </w:tcPr>
          <w:p w14:paraId="26BEA0E6" w14:textId="7C98A74A" w:rsidR="00A71214" w:rsidRPr="00DE63D5" w:rsidRDefault="00A71214" w:rsidP="00B30318">
            <w:pPr>
              <w:rPr>
                <w:rFonts w:cs="Arial"/>
                <w:color w:val="000000"/>
              </w:rPr>
            </w:pPr>
          </w:p>
        </w:tc>
        <w:tc>
          <w:tcPr>
            <w:tcW w:w="1552" w:type="pct"/>
            <w:tcBorders>
              <w:top w:val="nil"/>
              <w:left w:val="nil"/>
              <w:bottom w:val="single" w:sz="4" w:space="0" w:color="auto"/>
              <w:right w:val="single" w:sz="4" w:space="0" w:color="auto"/>
            </w:tcBorders>
            <w:shd w:val="clear" w:color="auto" w:fill="auto"/>
            <w:noWrap/>
            <w:vAlign w:val="bottom"/>
          </w:tcPr>
          <w:p w14:paraId="26BEA0E7" w14:textId="6712E049" w:rsidR="00A71214" w:rsidRPr="00DE63D5" w:rsidRDefault="00A71214" w:rsidP="00B30318">
            <w:pPr>
              <w:rPr>
                <w:rFonts w:cs="Arial"/>
                <w:color w:val="000000"/>
              </w:rPr>
            </w:pPr>
          </w:p>
        </w:tc>
        <w:tc>
          <w:tcPr>
            <w:tcW w:w="618" w:type="pct"/>
            <w:tcBorders>
              <w:top w:val="nil"/>
              <w:left w:val="nil"/>
              <w:bottom w:val="single" w:sz="4" w:space="0" w:color="auto"/>
              <w:right w:val="single" w:sz="4" w:space="0" w:color="auto"/>
            </w:tcBorders>
            <w:shd w:val="clear" w:color="auto" w:fill="auto"/>
            <w:noWrap/>
            <w:vAlign w:val="bottom"/>
          </w:tcPr>
          <w:p w14:paraId="26BEA0E8" w14:textId="1910BF5A" w:rsidR="00A71214" w:rsidRPr="00DE63D5" w:rsidRDefault="00A71214" w:rsidP="00B30318">
            <w:pPr>
              <w:rPr>
                <w:rFonts w:cs="Arial"/>
                <w:color w:val="000000"/>
              </w:rPr>
            </w:pPr>
          </w:p>
        </w:tc>
        <w:tc>
          <w:tcPr>
            <w:tcW w:w="818" w:type="pct"/>
            <w:tcBorders>
              <w:top w:val="nil"/>
              <w:left w:val="nil"/>
              <w:bottom w:val="single" w:sz="4" w:space="0" w:color="auto"/>
              <w:right w:val="single" w:sz="4" w:space="0" w:color="auto"/>
            </w:tcBorders>
            <w:shd w:val="clear" w:color="auto" w:fill="auto"/>
            <w:noWrap/>
            <w:vAlign w:val="bottom"/>
          </w:tcPr>
          <w:p w14:paraId="26BEA0E9" w14:textId="2C3F724D" w:rsidR="00A71214" w:rsidRPr="00DE63D5" w:rsidRDefault="00A71214" w:rsidP="00B30318">
            <w:pPr>
              <w:rPr>
                <w:rFonts w:cs="Arial"/>
                <w:color w:val="000000"/>
              </w:rPr>
            </w:pPr>
          </w:p>
        </w:tc>
      </w:tr>
    </w:tbl>
    <w:p w14:paraId="26BEA0EB" w14:textId="77777777" w:rsidR="008B6F0F" w:rsidRDefault="008B6F0F" w:rsidP="00B30318">
      <w:pPr>
        <w:pStyle w:val="ListParagraph"/>
        <w:ind w:left="1440"/>
        <w:rPr>
          <w:rFonts w:cs="Arial"/>
        </w:rPr>
      </w:pPr>
    </w:p>
    <w:p w14:paraId="17D0D906" w14:textId="77777777" w:rsidR="00EF3898" w:rsidRPr="00B30318" w:rsidRDefault="00EF3898" w:rsidP="00B30318">
      <w:pPr>
        <w:pStyle w:val="ListParagraph"/>
        <w:ind w:left="1440"/>
        <w:rPr>
          <w:rFonts w:cs="Arial"/>
        </w:rPr>
      </w:pPr>
    </w:p>
    <w:p w14:paraId="26BEA0EC" w14:textId="77777777" w:rsidR="008B6F0F" w:rsidRPr="003C0271" w:rsidRDefault="008B6F0F" w:rsidP="008B6F0F">
      <w:pPr>
        <w:pStyle w:val="ListParagraph"/>
        <w:numPr>
          <w:ilvl w:val="0"/>
          <w:numId w:val="46"/>
        </w:numPr>
        <w:ind w:left="1440"/>
        <w:rPr>
          <w:rFonts w:cs="Arial"/>
        </w:rPr>
      </w:pPr>
      <w:r w:rsidRPr="00DE63D5">
        <w:rPr>
          <w:rFonts w:ascii="Arial" w:hAnsi="Arial" w:cs="Arial"/>
        </w:rPr>
        <w:t>Existing formula column “CF_ORDER_COMMENTS” will be used to determine the end customer details - Indirect customer name, indirect customer DEA and Indirect customer address.</w:t>
      </w:r>
    </w:p>
    <w:p w14:paraId="26BEA0ED" w14:textId="77777777" w:rsidR="00DE74B2" w:rsidRDefault="008B6F0F" w:rsidP="00B30318">
      <w:pPr>
        <w:pStyle w:val="ListParagraph"/>
        <w:numPr>
          <w:ilvl w:val="0"/>
          <w:numId w:val="46"/>
        </w:numPr>
        <w:ind w:left="1440"/>
        <w:rPr>
          <w:rFonts w:cs="Arial"/>
        </w:rPr>
      </w:pPr>
      <w:r w:rsidRPr="00DE63D5">
        <w:rPr>
          <w:rFonts w:ascii="Arial" w:hAnsi="Arial" w:cs="Arial"/>
        </w:rPr>
        <w:t>Existing formula column “CF_LOT_NUMBER” will be used to determine the reason code and line transaction type of order</w:t>
      </w:r>
    </w:p>
    <w:p w14:paraId="26BEA0EE" w14:textId="77777777" w:rsidR="008B6F0F" w:rsidRDefault="008B6F0F" w:rsidP="00B30318">
      <w:pPr>
        <w:pStyle w:val="ListParagraph"/>
        <w:ind w:left="1440"/>
        <w:rPr>
          <w:rFonts w:cs="Arial"/>
        </w:rPr>
      </w:pPr>
    </w:p>
    <w:p w14:paraId="26BEA0EF" w14:textId="77777777" w:rsidR="008B6F0F" w:rsidRDefault="008B6F0F" w:rsidP="008B6F0F">
      <w:pPr>
        <w:ind w:left="720"/>
        <w:jc w:val="both"/>
        <w:rPr>
          <w:rFonts w:cs="Arial"/>
          <w:b/>
        </w:rPr>
      </w:pPr>
      <w:r>
        <w:rPr>
          <w:rFonts w:cs="Arial"/>
          <w:b/>
        </w:rPr>
        <w:t>SQL Statements</w:t>
      </w:r>
    </w:p>
    <w:p w14:paraId="26BEA0F0" w14:textId="77777777" w:rsidR="008B6F0F" w:rsidRDefault="008B6F0F" w:rsidP="008B6F0F">
      <w:pPr>
        <w:ind w:left="720"/>
        <w:jc w:val="both"/>
        <w:rPr>
          <w:rFonts w:cs="Arial"/>
        </w:rPr>
      </w:pPr>
    </w:p>
    <w:p w14:paraId="26BEA0F1" w14:textId="77777777" w:rsidR="008B6F0F" w:rsidRPr="00DE63D5" w:rsidRDefault="008B6F0F" w:rsidP="008B6F0F">
      <w:pPr>
        <w:ind w:left="720"/>
        <w:rPr>
          <w:rFonts w:cs="Arial"/>
          <w:b/>
          <w:sz w:val="20"/>
          <w:szCs w:val="20"/>
          <w:u w:val="single"/>
        </w:rPr>
      </w:pPr>
      <w:r w:rsidRPr="00DE63D5">
        <w:rPr>
          <w:rFonts w:cs="Arial"/>
          <w:b/>
          <w:u w:val="single"/>
        </w:rPr>
        <w:lastRenderedPageBreak/>
        <w:t>Formula Column -</w:t>
      </w:r>
      <w:r w:rsidRPr="00DE63D5">
        <w:rPr>
          <w:rFonts w:cs="Arial"/>
          <w:b/>
          <w:sz w:val="20"/>
          <w:szCs w:val="20"/>
          <w:u w:val="single"/>
        </w:rPr>
        <w:t xml:space="preserve"> CF_ORDER_COMMENTS (report)</w:t>
      </w:r>
    </w:p>
    <w:p w14:paraId="26BEA0F2" w14:textId="77777777" w:rsidR="008B6F0F" w:rsidRPr="00DE63D5" w:rsidRDefault="008B6F0F" w:rsidP="008B6F0F">
      <w:pPr>
        <w:pStyle w:val="ListParagraph"/>
        <w:numPr>
          <w:ilvl w:val="0"/>
          <w:numId w:val="47"/>
        </w:numPr>
        <w:ind w:left="1440"/>
        <w:rPr>
          <w:rFonts w:ascii="Arial" w:hAnsi="Arial" w:cs="Arial"/>
        </w:rPr>
      </w:pPr>
      <w:r w:rsidRPr="00D2409E">
        <w:rPr>
          <w:rFonts w:ascii="Arial" w:hAnsi="Arial" w:cs="Arial"/>
        </w:rPr>
        <w:t>Get the values of comments, attribute2, attribute3, attribute8 from ra_customer_trx_all table for the current transaction and assign them to</w:t>
      </w:r>
      <w:r w:rsidRPr="00DE63D5">
        <w:rPr>
          <w:rFonts w:ascii="Arial" w:hAnsi="Arial" w:cs="Arial"/>
        </w:rPr>
        <w:t xml:space="preserve"> placeholder columns - CP_INDIRECT_CUSTOMER_DEA, CP_INDIRECT_CUSTOMER_ADDRESS and CP_INDIRECT_CUSTOMER_NAME respectively.</w:t>
      </w:r>
    </w:p>
    <w:p w14:paraId="26BEA0F3" w14:textId="77777777" w:rsidR="008B6F0F" w:rsidRPr="00AF0497" w:rsidRDefault="008B6F0F" w:rsidP="008B6F0F">
      <w:pPr>
        <w:pStyle w:val="ListParagraph"/>
        <w:numPr>
          <w:ilvl w:val="0"/>
          <w:numId w:val="47"/>
        </w:numPr>
        <w:ind w:left="1440"/>
        <w:rPr>
          <w:rFonts w:cs="Arial"/>
        </w:rPr>
      </w:pPr>
      <w:r w:rsidRPr="00DE63D5">
        <w:rPr>
          <w:rFonts w:ascii="Arial" w:hAnsi="Arial" w:cs="Arial"/>
        </w:rPr>
        <w:t>Get the transaction type of order header and store in place holder column - CP_ORDER_TYPE.</w:t>
      </w:r>
    </w:p>
    <w:p w14:paraId="26BEA0F4" w14:textId="77777777" w:rsidR="008B6F0F" w:rsidRPr="00DE63D5" w:rsidRDefault="008B6F0F" w:rsidP="008B6F0F">
      <w:pPr>
        <w:ind w:left="1080"/>
        <w:rPr>
          <w:rFonts w:cs="Arial"/>
          <w:b/>
          <w:u w:val="single"/>
        </w:rPr>
      </w:pPr>
      <w:r w:rsidRPr="00DE63D5">
        <w:rPr>
          <w:rFonts w:cs="Arial"/>
          <w:b/>
          <w:u w:val="single"/>
        </w:rPr>
        <w:t>Formula Column – CF_LOT_NUMBER (report)</w:t>
      </w:r>
    </w:p>
    <w:p w14:paraId="26BEA0F5" w14:textId="77777777" w:rsidR="008B6F0F" w:rsidRDefault="008B6F0F" w:rsidP="008B6F0F">
      <w:pPr>
        <w:pStyle w:val="ListParagraph"/>
        <w:numPr>
          <w:ilvl w:val="0"/>
          <w:numId w:val="48"/>
        </w:numPr>
        <w:ind w:left="1440"/>
        <w:rPr>
          <w:rFonts w:cs="Arial"/>
        </w:rPr>
      </w:pPr>
      <w:r w:rsidRPr="00DE63D5">
        <w:rPr>
          <w:rFonts w:ascii="Arial" w:hAnsi="Arial" w:cs="Arial"/>
        </w:rPr>
        <w:t>Get the value of return reason at order line level and store in place holder column - CP_REASON_CODE</w:t>
      </w:r>
      <w:r>
        <w:rPr>
          <w:rFonts w:ascii="Arial" w:hAnsi="Arial" w:cs="Arial"/>
        </w:rPr>
        <w:t>.</w:t>
      </w:r>
    </w:p>
    <w:p w14:paraId="26BEA0F6" w14:textId="77777777" w:rsidR="008B6F0F" w:rsidRPr="003C0271" w:rsidRDefault="008B6F0F" w:rsidP="008B6F0F">
      <w:pPr>
        <w:pStyle w:val="ListParagraph"/>
        <w:numPr>
          <w:ilvl w:val="0"/>
          <w:numId w:val="48"/>
        </w:numPr>
        <w:ind w:left="1440"/>
        <w:rPr>
          <w:rFonts w:cs="Arial"/>
        </w:rPr>
      </w:pPr>
      <w:r>
        <w:rPr>
          <w:rFonts w:ascii="Arial" w:hAnsi="Arial" w:cs="Arial"/>
        </w:rPr>
        <w:t xml:space="preserve">Get the transaction type of order line and store in place holder column - </w:t>
      </w:r>
      <w:r w:rsidRPr="004A6BC0">
        <w:rPr>
          <w:rFonts w:ascii="Arial" w:hAnsi="Arial" w:cs="Arial"/>
        </w:rPr>
        <w:t>CP_LINE_ORDER_TYPE</w:t>
      </w:r>
    </w:p>
    <w:p w14:paraId="26BEA0F7" w14:textId="77777777" w:rsidR="008B6F0F" w:rsidRDefault="008B6F0F" w:rsidP="008B6F0F">
      <w:pPr>
        <w:ind w:left="1080"/>
        <w:jc w:val="both"/>
        <w:rPr>
          <w:rFonts w:cs="Arial"/>
        </w:rPr>
      </w:pPr>
      <w:r>
        <w:rPr>
          <w:rFonts w:cs="Arial"/>
        </w:rPr>
        <w:t>Three new column values get displayed in report output only transaction type is ‘Credit Memo’.</w:t>
      </w:r>
    </w:p>
    <w:p w14:paraId="26BEA0F8" w14:textId="77777777" w:rsidR="008B6F0F" w:rsidRDefault="008B6F0F" w:rsidP="008B6F0F">
      <w:pPr>
        <w:ind w:left="720"/>
        <w:jc w:val="both"/>
        <w:rPr>
          <w:rFonts w:cs="Arial"/>
        </w:rPr>
      </w:pPr>
    </w:p>
    <w:p w14:paraId="26BEA0F9" w14:textId="77777777" w:rsidR="008B6F0F" w:rsidRDefault="008B6F0F" w:rsidP="008B6F0F">
      <w:pPr>
        <w:ind w:left="720"/>
        <w:jc w:val="both"/>
        <w:rPr>
          <w:rFonts w:cs="Arial"/>
          <w:b/>
        </w:rPr>
      </w:pPr>
      <w:r>
        <w:rPr>
          <w:rFonts w:cs="Arial"/>
          <w:b/>
        </w:rPr>
        <w:t>RTF Layout</w:t>
      </w:r>
    </w:p>
    <w:p w14:paraId="26BEA0FA" w14:textId="77777777" w:rsidR="008B6F0F" w:rsidRDefault="008B6F0F" w:rsidP="00B30318">
      <w:pPr>
        <w:pStyle w:val="ListParagraph"/>
        <w:ind w:left="1440"/>
        <w:rPr>
          <w:rFonts w:cs="Arial"/>
        </w:rPr>
      </w:pPr>
      <w:r w:rsidRPr="009D6A12">
        <w:rPr>
          <w:rFonts w:cs="Arial"/>
        </w:rPr>
        <w:t>Modified USA.rtf to display</w:t>
      </w:r>
      <w:r>
        <w:rPr>
          <w:rFonts w:cs="Arial"/>
        </w:rPr>
        <w:t xml:space="preserve"> indirect customer DEA, Indirect customer name </w:t>
      </w:r>
      <w:r w:rsidRPr="009D6A12">
        <w:rPr>
          <w:rFonts w:cs="Arial"/>
        </w:rPr>
        <w:t xml:space="preserve">and </w:t>
      </w:r>
      <w:r>
        <w:rPr>
          <w:rFonts w:cs="Arial"/>
        </w:rPr>
        <w:t>indirect customer address details</w:t>
      </w:r>
    </w:p>
    <w:p w14:paraId="26BEA0FB" w14:textId="77777777" w:rsidR="008B6F0F" w:rsidRDefault="008B6F0F" w:rsidP="00B30318">
      <w:pPr>
        <w:pStyle w:val="ListParagraph"/>
        <w:ind w:left="1440"/>
        <w:rPr>
          <w:rFonts w:cs="Arial"/>
        </w:rPr>
      </w:pPr>
    </w:p>
    <w:p w14:paraId="26BEA0FC" w14:textId="77777777" w:rsidR="008B6F0F" w:rsidRDefault="008B6F0F" w:rsidP="00B30318">
      <w:pPr>
        <w:pStyle w:val="ListParagraph"/>
        <w:ind w:left="90"/>
        <w:rPr>
          <w:rFonts w:cs="Arial"/>
        </w:rPr>
      </w:pPr>
      <w:r>
        <w:rPr>
          <w:noProof/>
        </w:rPr>
        <w:drawing>
          <wp:inline distT="0" distB="0" distL="0" distR="0" wp14:anchorId="26BEA9B2" wp14:editId="26BEA9B3">
            <wp:extent cx="5943600" cy="2282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282190"/>
                    </a:xfrm>
                    <a:prstGeom prst="rect">
                      <a:avLst/>
                    </a:prstGeom>
                  </pic:spPr>
                </pic:pic>
              </a:graphicData>
            </a:graphic>
          </wp:inline>
        </w:drawing>
      </w:r>
    </w:p>
    <w:p w14:paraId="26BEA0FD" w14:textId="77777777" w:rsidR="008B6F0F" w:rsidRDefault="008B6F0F" w:rsidP="00B30318">
      <w:pPr>
        <w:pStyle w:val="ListParagraph"/>
        <w:ind w:left="90"/>
        <w:rPr>
          <w:rFonts w:cs="Arial"/>
        </w:rPr>
      </w:pPr>
    </w:p>
    <w:bookmarkStart w:id="248" w:name="_MON_1552825721"/>
    <w:bookmarkEnd w:id="248"/>
    <w:p w14:paraId="26BEA0FE" w14:textId="77777777" w:rsidR="008B6F0F" w:rsidRDefault="008B6F0F" w:rsidP="00B30318">
      <w:pPr>
        <w:pStyle w:val="ListParagraph"/>
        <w:ind w:left="90"/>
        <w:rPr>
          <w:rFonts w:ascii="Arial" w:hAnsi="Arial" w:cs="Arial"/>
        </w:rPr>
      </w:pPr>
      <w:r>
        <w:rPr>
          <w:rFonts w:ascii="Arial" w:hAnsi="Arial" w:cs="Arial"/>
        </w:rPr>
        <w:object w:dxaOrig="1534" w:dyaOrig="994" w14:anchorId="26BEA9B4">
          <v:shape id="_x0000_i1040" type="#_x0000_t75" style="width:77pt;height:50pt" o:ole="">
            <v:imagedata r:id="rId80" o:title=""/>
          </v:shape>
          <o:OLEObject Type="Embed" ProgID="Word.Document.8" ShapeID="_x0000_i1040" DrawAspect="Icon" ObjectID="_1624407413" r:id="rId81">
            <o:FieldCodes>\s</o:FieldCodes>
          </o:OLEObject>
        </w:object>
      </w:r>
    </w:p>
    <w:p w14:paraId="26BEA0FF" w14:textId="77777777" w:rsidR="005E0F66" w:rsidRPr="00CA011E" w:rsidRDefault="00D37F01" w:rsidP="00DA136D">
      <w:pPr>
        <w:pStyle w:val="ListParagraph"/>
        <w:numPr>
          <w:ilvl w:val="0"/>
          <w:numId w:val="17"/>
        </w:numPr>
        <w:autoSpaceDE w:val="0"/>
        <w:autoSpaceDN w:val="0"/>
        <w:adjustRightInd w:val="0"/>
        <w:spacing w:after="0"/>
        <w:rPr>
          <w:rFonts w:cs="Arial"/>
          <w:b/>
        </w:rPr>
      </w:pPr>
      <w:r w:rsidRPr="00CA011E">
        <w:rPr>
          <w:rFonts w:cs="Arial"/>
          <w:b/>
        </w:rPr>
        <w:t>CR#1814 – EBS Changes for HCV Orders in Turkey</w:t>
      </w:r>
    </w:p>
    <w:p w14:paraId="26BEA100" w14:textId="77777777" w:rsidR="00D37F01" w:rsidRPr="00CA011E" w:rsidRDefault="00D37F01">
      <w:pPr>
        <w:numPr>
          <w:ilvl w:val="0"/>
          <w:numId w:val="21"/>
        </w:numPr>
        <w:rPr>
          <w:rFonts w:cs="Arial"/>
          <w:b/>
          <w:u w:val="single"/>
        </w:rPr>
      </w:pPr>
      <w:r w:rsidRPr="00CA011E">
        <w:rPr>
          <w:rFonts w:cs="Arial"/>
          <w:b/>
          <w:u w:val="single"/>
        </w:rPr>
        <w:t>Business requirement:</w:t>
      </w:r>
    </w:p>
    <w:p w14:paraId="26BEA101" w14:textId="77777777" w:rsidR="00D37F01" w:rsidRPr="00ED2F9D" w:rsidRDefault="00D37F01" w:rsidP="00D37F01">
      <w:pPr>
        <w:pStyle w:val="ListParagraph"/>
        <w:numPr>
          <w:ilvl w:val="0"/>
          <w:numId w:val="54"/>
        </w:numPr>
        <w:spacing w:after="0"/>
        <w:rPr>
          <w:rFonts w:cs="Arial"/>
          <w:lang w:eastAsia="ja-JP"/>
        </w:rPr>
      </w:pPr>
      <w:r w:rsidRPr="00ED2F9D">
        <w:rPr>
          <w:rFonts w:ascii="Arial" w:hAnsi="Arial" w:cs="Arial"/>
          <w:lang w:eastAsia="ja-JP"/>
        </w:rPr>
        <w:t>Currently for Turkey customer invoice report, discounts are displayed as line item. Need to suppress the discount lines in the invoices and display the net amount only.</w:t>
      </w:r>
    </w:p>
    <w:p w14:paraId="26BEA102" w14:textId="77777777" w:rsidR="00D37F01" w:rsidRDefault="00D37F01" w:rsidP="00D37F01">
      <w:pPr>
        <w:pStyle w:val="ListParagraph"/>
        <w:numPr>
          <w:ilvl w:val="0"/>
          <w:numId w:val="54"/>
        </w:numPr>
        <w:spacing w:after="0"/>
        <w:rPr>
          <w:rFonts w:cs="Arial"/>
        </w:rPr>
      </w:pPr>
      <w:r>
        <w:rPr>
          <w:rFonts w:ascii="Arial" w:hAnsi="Arial" w:cs="Arial"/>
        </w:rPr>
        <w:lastRenderedPageBreak/>
        <w:t>In existing report</w:t>
      </w:r>
      <w:r w:rsidRPr="001A70A5">
        <w:rPr>
          <w:rFonts w:ascii="Arial" w:hAnsi="Arial" w:cs="Arial"/>
        </w:rPr>
        <w:t xml:space="preserve"> for Free Of Charge (FOC) invoices, the amounts are displayed as ,00. Need to modify the report so that FOC invoice amounts are displayed as 0,00</w:t>
      </w:r>
    </w:p>
    <w:p w14:paraId="26BEA103" w14:textId="77777777" w:rsidR="00D37F01" w:rsidRPr="00B5005E" w:rsidRDefault="00D37F01" w:rsidP="00D37F01">
      <w:pPr>
        <w:pStyle w:val="ListParagraph"/>
        <w:numPr>
          <w:ilvl w:val="0"/>
          <w:numId w:val="54"/>
        </w:numPr>
        <w:spacing w:after="0" w:line="240" w:lineRule="auto"/>
        <w:contextualSpacing w:val="0"/>
        <w:rPr>
          <w:rFonts w:cs="Arial"/>
        </w:rPr>
      </w:pPr>
      <w:r w:rsidRPr="001A70A5">
        <w:rPr>
          <w:rFonts w:ascii="Arial" w:hAnsi="Arial" w:cs="Arial"/>
        </w:rPr>
        <w:t xml:space="preserve">In existing report for Free of Charge (FOC) invoices, the amount in words for 0 value invoices was displayed as blank. </w:t>
      </w:r>
      <w:r>
        <w:rPr>
          <w:rFonts w:ascii="Arial" w:hAnsi="Arial" w:cs="Arial"/>
        </w:rPr>
        <w:t>N</w:t>
      </w:r>
      <w:r w:rsidRPr="001A70A5">
        <w:rPr>
          <w:rFonts w:ascii="Arial" w:hAnsi="Arial" w:cs="Arial"/>
        </w:rPr>
        <w:t>eed to modify the report so that the amount in words is displayed as ‘Sifir’ for FOC invoices.</w:t>
      </w:r>
    </w:p>
    <w:p w14:paraId="26BEA104" w14:textId="77777777" w:rsidR="00D37F01" w:rsidRPr="00224AC4" w:rsidRDefault="00D37F01" w:rsidP="00D37F01">
      <w:pPr>
        <w:pStyle w:val="ListParagraph"/>
        <w:spacing w:after="0"/>
        <w:ind w:left="1620"/>
        <w:rPr>
          <w:rFonts w:cs="Arial"/>
          <w:b/>
          <w:bCs/>
          <w:caps/>
          <w:kern w:val="32"/>
          <w:szCs w:val="32"/>
        </w:rPr>
      </w:pPr>
    </w:p>
    <w:p w14:paraId="26BEA105" w14:textId="77777777" w:rsidR="00D37F01" w:rsidRPr="00224AC4" w:rsidRDefault="00D37F01" w:rsidP="00D37F01">
      <w:pPr>
        <w:numPr>
          <w:ilvl w:val="0"/>
          <w:numId w:val="21"/>
        </w:numPr>
        <w:rPr>
          <w:rFonts w:cs="Arial"/>
          <w:b/>
          <w:bCs/>
          <w:caps/>
          <w:kern w:val="32"/>
          <w:szCs w:val="32"/>
          <w:u w:val="single"/>
        </w:rPr>
      </w:pPr>
      <w:r w:rsidRPr="00224AC4">
        <w:rPr>
          <w:rFonts w:cs="Arial"/>
          <w:b/>
          <w:u w:val="single"/>
        </w:rPr>
        <w:t>Technical Design:</w:t>
      </w:r>
    </w:p>
    <w:p w14:paraId="26BEA106" w14:textId="77777777" w:rsidR="00D37F01" w:rsidRPr="00FD41D0" w:rsidRDefault="00D37F01" w:rsidP="00D37F01">
      <w:pPr>
        <w:pStyle w:val="ListParagraph"/>
        <w:numPr>
          <w:ilvl w:val="0"/>
          <w:numId w:val="52"/>
        </w:numPr>
        <w:spacing w:after="0"/>
        <w:ind w:left="1260"/>
        <w:rPr>
          <w:rFonts w:cs="Arial"/>
          <w:bCs/>
          <w:caps/>
          <w:kern w:val="32"/>
          <w:szCs w:val="32"/>
          <w:u w:val="single"/>
        </w:rPr>
      </w:pPr>
      <w:r w:rsidRPr="00224AC4">
        <w:rPr>
          <w:rFonts w:ascii="Arial" w:hAnsi="Arial" w:cs="Arial"/>
          <w:lang w:eastAsia="ja-JP"/>
        </w:rPr>
        <w:t xml:space="preserve">Modification </w:t>
      </w:r>
      <w:r>
        <w:rPr>
          <w:rFonts w:ascii="Arial" w:hAnsi="Arial" w:cs="Arial"/>
          <w:lang w:eastAsia="ja-JP"/>
        </w:rPr>
        <w:t>has been</w:t>
      </w:r>
      <w:r w:rsidRPr="00224AC4">
        <w:rPr>
          <w:rFonts w:ascii="Arial" w:hAnsi="Arial" w:cs="Arial"/>
          <w:lang w:eastAsia="ja-JP"/>
        </w:rPr>
        <w:t xml:space="preserve"> done in XXGILARCOMINVTR</w:t>
      </w:r>
      <w:r w:rsidRPr="00224AC4" w:rsidDel="00A36616">
        <w:rPr>
          <w:rFonts w:ascii="Arial" w:hAnsi="Arial" w:cs="Arial"/>
          <w:lang w:eastAsia="ja-JP"/>
        </w:rPr>
        <w:t xml:space="preserve"> </w:t>
      </w:r>
      <w:r w:rsidRPr="00224AC4">
        <w:rPr>
          <w:rFonts w:ascii="Arial" w:hAnsi="Arial" w:cs="Arial"/>
          <w:lang w:eastAsia="ja-JP"/>
        </w:rPr>
        <w:t xml:space="preserve">.rdf. </w:t>
      </w:r>
      <w:r>
        <w:rPr>
          <w:rFonts w:ascii="Arial" w:hAnsi="Arial" w:cs="Arial"/>
          <w:lang w:eastAsia="ja-JP"/>
        </w:rPr>
        <w:t>d</w:t>
      </w:r>
      <w:r w:rsidRPr="00224AC4">
        <w:rPr>
          <w:rFonts w:ascii="Arial" w:hAnsi="Arial" w:cs="Arial"/>
          <w:lang w:eastAsia="ja-JP"/>
        </w:rPr>
        <w:t>ata model query Q_LINES has been modified so that it picks up only those line items with line context as order entry and transaction type as Invoice</w:t>
      </w:r>
      <w:r w:rsidRPr="00224AC4" w:rsidDel="00A36616">
        <w:rPr>
          <w:rFonts w:ascii="Arial" w:hAnsi="Arial" w:cs="Arial"/>
          <w:lang w:eastAsia="ja-JP"/>
        </w:rPr>
        <w:t xml:space="preserve"> </w:t>
      </w:r>
      <w:r>
        <w:rPr>
          <w:rFonts w:ascii="Arial" w:hAnsi="Arial" w:cs="Arial"/>
          <w:lang w:eastAsia="ja-JP"/>
        </w:rPr>
        <w:t xml:space="preserve">or Credit Memo </w:t>
      </w:r>
      <w:r w:rsidRPr="00224AC4">
        <w:rPr>
          <w:rFonts w:ascii="Arial" w:hAnsi="Arial" w:cs="Arial"/>
          <w:lang w:eastAsia="ja-JP"/>
        </w:rPr>
        <w:t xml:space="preserve">and </w:t>
      </w:r>
      <w:r>
        <w:rPr>
          <w:rFonts w:ascii="Arial" w:hAnsi="Arial" w:cs="Arial"/>
          <w:lang w:eastAsia="ja-JP"/>
        </w:rPr>
        <w:t>line type code not being ‘Discount’</w:t>
      </w:r>
      <w:r w:rsidRPr="00224AC4">
        <w:rPr>
          <w:rFonts w:ascii="Arial" w:hAnsi="Arial" w:cs="Arial"/>
          <w:lang w:eastAsia="ja-JP"/>
        </w:rPr>
        <w:t>.</w:t>
      </w:r>
    </w:p>
    <w:p w14:paraId="26BEA107" w14:textId="77777777" w:rsidR="00D37F01" w:rsidRPr="00FD41D0" w:rsidRDefault="00D37F01" w:rsidP="00D37F01">
      <w:pPr>
        <w:pStyle w:val="ListParagraph"/>
        <w:numPr>
          <w:ilvl w:val="0"/>
          <w:numId w:val="52"/>
        </w:numPr>
        <w:spacing w:after="0"/>
        <w:ind w:left="1260"/>
        <w:rPr>
          <w:rFonts w:cs="Arial"/>
          <w:bCs/>
          <w:caps/>
          <w:kern w:val="32"/>
          <w:szCs w:val="32"/>
          <w:u w:val="single"/>
        </w:rPr>
      </w:pPr>
      <w:r>
        <w:rPr>
          <w:rFonts w:ascii="Arial" w:hAnsi="Arial" w:cs="Arial"/>
          <w:lang w:eastAsia="ja-JP"/>
        </w:rPr>
        <w:t xml:space="preserve">A new formula column - </w:t>
      </w:r>
      <w:r w:rsidRPr="00833D33">
        <w:rPr>
          <w:rFonts w:ascii="Arial" w:hAnsi="Arial" w:cs="Arial"/>
          <w:lang w:eastAsia="ja-JP"/>
        </w:rPr>
        <w:t>CF_DISC_UNIT_PRICE</w:t>
      </w:r>
      <w:r>
        <w:rPr>
          <w:rFonts w:ascii="Arial" w:hAnsi="Arial" w:cs="Arial"/>
          <w:lang w:eastAsia="ja-JP"/>
        </w:rPr>
        <w:t xml:space="preserve"> has been added in main line query ‘Q_Lines’ to pick the unit selling price from order line. </w:t>
      </w:r>
    </w:p>
    <w:p w14:paraId="26BEA108" w14:textId="77777777" w:rsidR="00D37F01" w:rsidRPr="00224AC4" w:rsidRDefault="00D37F01" w:rsidP="00D37F01">
      <w:pPr>
        <w:pStyle w:val="ListParagraph"/>
        <w:numPr>
          <w:ilvl w:val="0"/>
          <w:numId w:val="52"/>
        </w:numPr>
        <w:spacing w:after="0"/>
        <w:ind w:left="1260"/>
        <w:rPr>
          <w:rFonts w:cs="Arial"/>
          <w:bCs/>
          <w:caps/>
          <w:kern w:val="32"/>
          <w:szCs w:val="32"/>
          <w:u w:val="single"/>
        </w:rPr>
      </w:pPr>
      <w:r>
        <w:rPr>
          <w:rFonts w:ascii="Arial" w:hAnsi="Arial" w:cs="Arial"/>
          <w:lang w:eastAsia="ja-JP"/>
        </w:rPr>
        <w:t>Changes have been done in formula columns - ‘</w:t>
      </w:r>
      <w:r w:rsidRPr="0077305D">
        <w:rPr>
          <w:rFonts w:ascii="Arial" w:hAnsi="Arial" w:cs="Arial"/>
          <w:lang w:eastAsia="ja-JP"/>
        </w:rPr>
        <w:t>D_Line_Unit_Selling_Price</w:t>
      </w:r>
      <w:r>
        <w:rPr>
          <w:rFonts w:ascii="Arial" w:hAnsi="Arial" w:cs="Arial"/>
          <w:lang w:eastAsia="ja-JP"/>
        </w:rPr>
        <w:t>’</w:t>
      </w:r>
      <w:r w:rsidRPr="0077305D">
        <w:rPr>
          <w:rFonts w:ascii="Arial" w:hAnsi="Arial" w:cs="Arial"/>
          <w:lang w:eastAsia="ja-JP"/>
        </w:rPr>
        <w:t xml:space="preserve"> </w:t>
      </w:r>
      <w:r>
        <w:rPr>
          <w:rFonts w:ascii="Arial" w:hAnsi="Arial" w:cs="Arial"/>
          <w:lang w:eastAsia="ja-JP"/>
        </w:rPr>
        <w:t>and ‘</w:t>
      </w:r>
      <w:r w:rsidRPr="0077305D">
        <w:rPr>
          <w:rFonts w:ascii="Arial" w:hAnsi="Arial" w:cs="Arial"/>
          <w:lang w:eastAsia="ja-JP"/>
        </w:rPr>
        <w:t>D_Line_Extended_Amount</w:t>
      </w:r>
      <w:r>
        <w:rPr>
          <w:rFonts w:ascii="Arial" w:hAnsi="Arial" w:cs="Arial"/>
          <w:lang w:eastAsia="ja-JP"/>
        </w:rPr>
        <w:t>’ to format the discounted unit seling price and discount net amount of the sales order line item.</w:t>
      </w:r>
    </w:p>
    <w:p w14:paraId="26BEA109" w14:textId="77777777" w:rsidR="00D37F01" w:rsidRPr="001A70A5" w:rsidRDefault="00D37F01" w:rsidP="00D37F01">
      <w:pPr>
        <w:pStyle w:val="ListParagraph"/>
        <w:numPr>
          <w:ilvl w:val="0"/>
          <w:numId w:val="52"/>
        </w:numPr>
        <w:spacing w:after="0"/>
        <w:ind w:left="1260"/>
        <w:rPr>
          <w:rFonts w:cs="Arial"/>
          <w:bCs/>
          <w:caps/>
          <w:kern w:val="32"/>
          <w:szCs w:val="32"/>
          <w:u w:val="single"/>
        </w:rPr>
      </w:pPr>
      <w:r>
        <w:rPr>
          <w:rFonts w:ascii="Arial" w:hAnsi="Arial" w:cs="Arial"/>
          <w:lang w:eastAsia="ja-JP"/>
        </w:rPr>
        <w:t>New Printer configuration details along with its new ip address at Gilead Turkey office has been registered in EBS application. The same printer name (TKWHS-DOT-MATRIX) has been added in concurrent program definition.</w:t>
      </w:r>
    </w:p>
    <w:p w14:paraId="26BEA10A" w14:textId="77777777" w:rsidR="00D37F01" w:rsidRPr="00224AC4" w:rsidRDefault="00D37F01" w:rsidP="00D37F01">
      <w:pPr>
        <w:pStyle w:val="ListParagraph"/>
        <w:spacing w:after="0"/>
        <w:ind w:left="1260"/>
        <w:rPr>
          <w:rFonts w:cs="Arial"/>
          <w:bCs/>
          <w:caps/>
          <w:kern w:val="32"/>
          <w:szCs w:val="32"/>
          <w:u w:val="single"/>
        </w:rPr>
      </w:pPr>
    </w:p>
    <w:p w14:paraId="26BEA10B" w14:textId="77777777" w:rsidR="00D37F01" w:rsidRPr="00224AC4" w:rsidRDefault="00D37F01" w:rsidP="00D37F01">
      <w:pPr>
        <w:pStyle w:val="ListParagraph"/>
        <w:spacing w:after="0"/>
        <w:ind w:left="1260"/>
        <w:rPr>
          <w:rFonts w:cs="Arial"/>
          <w:bCs/>
          <w:caps/>
          <w:kern w:val="32"/>
          <w:szCs w:val="32"/>
          <w:u w:val="single"/>
        </w:rPr>
      </w:pPr>
    </w:p>
    <w:p w14:paraId="26BEA10C" w14:textId="77777777" w:rsidR="00D37F01" w:rsidRDefault="00D37F01" w:rsidP="00D37F01">
      <w:pPr>
        <w:numPr>
          <w:ilvl w:val="0"/>
          <w:numId w:val="21"/>
        </w:numPr>
        <w:rPr>
          <w:rFonts w:cs="Arial"/>
          <w:b/>
          <w:u w:val="single"/>
          <w:lang w:eastAsia="ja-JP"/>
        </w:rPr>
      </w:pPr>
      <w:r w:rsidRPr="00224AC4">
        <w:rPr>
          <w:rFonts w:cs="Arial"/>
          <w:b/>
          <w:u w:val="single"/>
          <w:lang w:eastAsia="ja-JP"/>
        </w:rPr>
        <w:t>SQL Query:</w:t>
      </w:r>
    </w:p>
    <w:p w14:paraId="26BEA10D" w14:textId="77777777" w:rsidR="00D37F01" w:rsidRDefault="00D37F01" w:rsidP="00D37F01">
      <w:pPr>
        <w:ind w:left="1260"/>
        <w:rPr>
          <w:rFonts w:cs="Arial"/>
          <w:b/>
          <w:u w:val="single"/>
          <w:lang w:eastAsia="ja-JP"/>
        </w:rPr>
      </w:pPr>
    </w:p>
    <w:p w14:paraId="26BEA10E" w14:textId="77777777" w:rsidR="00D37F01" w:rsidRPr="00FD41D0" w:rsidRDefault="00D37F01" w:rsidP="00D37F01">
      <w:pPr>
        <w:pStyle w:val="ListParagraph"/>
        <w:numPr>
          <w:ilvl w:val="0"/>
          <w:numId w:val="53"/>
        </w:numPr>
        <w:spacing w:after="0"/>
        <w:rPr>
          <w:rFonts w:cs="Arial"/>
          <w:b/>
          <w:lang w:eastAsia="ja-JP"/>
        </w:rPr>
      </w:pPr>
      <w:r w:rsidRPr="00FD41D0">
        <w:rPr>
          <w:rFonts w:ascii="Arial" w:hAnsi="Arial" w:cs="Arial"/>
          <w:b/>
          <w:lang w:eastAsia="ja-JP"/>
        </w:rPr>
        <w:t xml:space="preserve">Q_Lines </w:t>
      </w:r>
      <w:r w:rsidRPr="00FD41D0">
        <w:rPr>
          <w:rFonts w:ascii="Arial" w:hAnsi="Arial" w:cs="Arial"/>
          <w:lang w:eastAsia="ja-JP"/>
        </w:rPr>
        <w:t>data model queryhas been modified to pick only the invoice / credit memo line having net unit price of the line item</w:t>
      </w:r>
      <w:r w:rsidRPr="00FD41D0">
        <w:rPr>
          <w:rFonts w:ascii="Arial" w:hAnsi="Arial" w:cs="Arial"/>
          <w:b/>
          <w:lang w:eastAsia="ja-JP"/>
        </w:rPr>
        <w:t xml:space="preserve">. </w:t>
      </w:r>
      <w:r w:rsidRPr="00FD41D0">
        <w:rPr>
          <w:rFonts w:ascii="Arial" w:hAnsi="Arial" w:cs="Arial"/>
          <w:lang w:eastAsia="ja-JP"/>
        </w:rPr>
        <w:t>Any discount line of the item should not get picked up for display in report.</w:t>
      </w:r>
    </w:p>
    <w:p w14:paraId="26BEA10F" w14:textId="77777777" w:rsidR="00D37F01" w:rsidRDefault="00D37F01" w:rsidP="00D37F01">
      <w:pPr>
        <w:shd w:val="clear" w:color="auto" w:fill="FFFFFF"/>
        <w:ind w:left="1620"/>
        <w:rPr>
          <w:rFonts w:cs="Arial"/>
          <w:u w:val="single"/>
        </w:rPr>
      </w:pPr>
    </w:p>
    <w:p w14:paraId="26BEA110" w14:textId="77777777" w:rsidR="00D37F01" w:rsidRPr="00FD41D0" w:rsidRDefault="00D37F01" w:rsidP="00D37F01">
      <w:pPr>
        <w:pStyle w:val="ListParagraph"/>
        <w:numPr>
          <w:ilvl w:val="0"/>
          <w:numId w:val="53"/>
        </w:numPr>
        <w:spacing w:after="0"/>
        <w:rPr>
          <w:rFonts w:cs="Arial"/>
        </w:rPr>
      </w:pPr>
      <w:r w:rsidRPr="00FD41D0">
        <w:rPr>
          <w:rFonts w:ascii="Arial" w:hAnsi="Arial" w:cs="Arial"/>
          <w:b/>
        </w:rPr>
        <w:t xml:space="preserve">CF_DISC_UNIT_PRICE </w:t>
      </w:r>
      <w:r w:rsidRPr="00FD41D0">
        <w:rPr>
          <w:rFonts w:ascii="Arial" w:hAnsi="Arial" w:cs="Arial"/>
        </w:rPr>
        <w:t>formula column has been created to pick unit selling price of line item from sales order line. This value will always have the net unit price shown even when any discount is applied on the item.</w:t>
      </w:r>
    </w:p>
    <w:p w14:paraId="26BEA111" w14:textId="77777777" w:rsidR="00D37F01" w:rsidRDefault="00D37F01" w:rsidP="00D37F01">
      <w:pPr>
        <w:shd w:val="clear" w:color="auto" w:fill="FFFFFF"/>
        <w:ind w:left="1440"/>
        <w:rPr>
          <w:rFonts w:cs="Arial"/>
          <w:lang w:eastAsia="ja-JP"/>
        </w:rPr>
      </w:pPr>
    </w:p>
    <w:p w14:paraId="26BEA112" w14:textId="77777777" w:rsidR="00D37F01" w:rsidRPr="00FD41D0" w:rsidRDefault="00D37F01" w:rsidP="00D37F01">
      <w:pPr>
        <w:pStyle w:val="ListParagraph"/>
        <w:numPr>
          <w:ilvl w:val="0"/>
          <w:numId w:val="53"/>
        </w:numPr>
        <w:spacing w:after="0"/>
        <w:rPr>
          <w:rFonts w:ascii="Arial" w:hAnsi="Arial" w:cs="Arial"/>
          <w:b/>
        </w:rPr>
      </w:pPr>
      <w:r w:rsidRPr="00FD41D0">
        <w:rPr>
          <w:rFonts w:ascii="Arial" w:hAnsi="Arial" w:cs="Arial"/>
          <w:b/>
        </w:rPr>
        <w:t xml:space="preserve">D_Line_Unit_Selling_Price </w:t>
      </w:r>
      <w:r w:rsidRPr="00FD41D0">
        <w:rPr>
          <w:rFonts w:ascii="Arial" w:hAnsi="Arial" w:cs="Arial"/>
        </w:rPr>
        <w:t>formula column has been modified to format the unit selling price obtained from formula column</w:t>
      </w:r>
      <w:r w:rsidRPr="00FD41D0">
        <w:rPr>
          <w:rFonts w:ascii="Arial" w:hAnsi="Arial" w:cs="Arial"/>
          <w:b/>
        </w:rPr>
        <w:t xml:space="preserve"> </w:t>
      </w:r>
      <w:r w:rsidRPr="00FD41D0">
        <w:rPr>
          <w:rFonts w:ascii="Arial" w:hAnsi="Arial" w:cs="Arial"/>
        </w:rPr>
        <w:t>CF_DISC_UNIT_PRICE.</w:t>
      </w:r>
    </w:p>
    <w:p w14:paraId="26BEA113" w14:textId="77777777" w:rsidR="00D37F01" w:rsidRDefault="00D37F01" w:rsidP="00D37F01">
      <w:pPr>
        <w:shd w:val="clear" w:color="auto" w:fill="FFFFFF"/>
        <w:ind w:left="1440"/>
        <w:rPr>
          <w:rFonts w:cs="Arial"/>
          <w:lang w:eastAsia="ja-JP"/>
        </w:rPr>
      </w:pPr>
    </w:p>
    <w:p w14:paraId="26BEA114" w14:textId="77777777" w:rsidR="00D37F01" w:rsidRPr="00F96B8B" w:rsidRDefault="00D37F01" w:rsidP="00D37F01">
      <w:pPr>
        <w:pStyle w:val="ListParagraph"/>
        <w:numPr>
          <w:ilvl w:val="0"/>
          <w:numId w:val="53"/>
        </w:numPr>
        <w:spacing w:after="0"/>
        <w:rPr>
          <w:rFonts w:cs="Arial"/>
        </w:rPr>
      </w:pPr>
      <w:r w:rsidRPr="00FD41D0">
        <w:rPr>
          <w:rFonts w:ascii="Arial" w:hAnsi="Arial" w:cs="Arial"/>
          <w:b/>
        </w:rPr>
        <w:t xml:space="preserve">D_Line_Extended_Amount </w:t>
      </w:r>
      <w:r w:rsidRPr="00FD41D0">
        <w:rPr>
          <w:rFonts w:ascii="Arial" w:hAnsi="Arial" w:cs="Arial"/>
        </w:rPr>
        <w:t xml:space="preserve">formula column has been modified to format the net line amount obtained by multiplying quantity with unit selling price, i.e </w:t>
      </w:r>
      <w:r w:rsidRPr="00FD41D0">
        <w:rPr>
          <w:rFonts w:ascii="Arial" w:hAnsi="Arial" w:cs="Arial"/>
          <w:b/>
        </w:rPr>
        <w:t xml:space="preserve">– </w:t>
      </w:r>
      <w:r w:rsidRPr="00FD41D0">
        <w:rPr>
          <w:rFonts w:ascii="Arial" w:hAnsi="Arial" w:cs="Arial"/>
        </w:rPr>
        <w:t>price from formula column CF_DISC_UNIT_PRICE.</w:t>
      </w:r>
    </w:p>
    <w:p w14:paraId="26BEA115" w14:textId="77777777" w:rsidR="004877EB" w:rsidRPr="00F96B8B" w:rsidRDefault="004877EB" w:rsidP="00F96B8B">
      <w:pPr>
        <w:pStyle w:val="ListParagraph"/>
        <w:rPr>
          <w:rFonts w:cs="Arial"/>
        </w:rPr>
      </w:pPr>
    </w:p>
    <w:p w14:paraId="26BEA116" w14:textId="77777777" w:rsidR="004877EB" w:rsidRDefault="004877EB" w:rsidP="00DA136D">
      <w:pPr>
        <w:pStyle w:val="ListParagraph"/>
        <w:numPr>
          <w:ilvl w:val="0"/>
          <w:numId w:val="17"/>
        </w:numPr>
        <w:autoSpaceDE w:val="0"/>
        <w:autoSpaceDN w:val="0"/>
        <w:adjustRightInd w:val="0"/>
        <w:spacing w:after="0"/>
        <w:rPr>
          <w:rFonts w:cs="Arial"/>
          <w:b/>
        </w:rPr>
      </w:pPr>
      <w:r w:rsidRPr="004877EB">
        <w:rPr>
          <w:rFonts w:cs="Arial"/>
          <w:b/>
        </w:rPr>
        <w:t>France e-Invoicing Project</w:t>
      </w:r>
    </w:p>
    <w:p w14:paraId="26BEA117" w14:textId="77777777" w:rsidR="00647017" w:rsidRPr="00F96B8B" w:rsidRDefault="00647017" w:rsidP="00F96B8B">
      <w:pPr>
        <w:pStyle w:val="ListParagraph"/>
        <w:autoSpaceDE w:val="0"/>
        <w:autoSpaceDN w:val="0"/>
        <w:adjustRightInd w:val="0"/>
        <w:spacing w:after="0"/>
        <w:ind w:left="1080"/>
        <w:rPr>
          <w:rFonts w:cs="Arial"/>
          <w:b/>
        </w:rPr>
      </w:pPr>
    </w:p>
    <w:p w14:paraId="26BEA118" w14:textId="77777777" w:rsidR="004877EB" w:rsidRPr="00F96B8B" w:rsidRDefault="004877EB" w:rsidP="00F96B8B">
      <w:pPr>
        <w:numPr>
          <w:ilvl w:val="0"/>
          <w:numId w:val="21"/>
        </w:numPr>
        <w:rPr>
          <w:rFonts w:cs="Arial"/>
          <w:b/>
          <w:u w:val="single"/>
        </w:rPr>
      </w:pPr>
      <w:r w:rsidRPr="00F96B8B">
        <w:rPr>
          <w:rFonts w:cs="Arial"/>
          <w:b/>
          <w:u w:val="single"/>
        </w:rPr>
        <w:t>Business Need</w:t>
      </w:r>
    </w:p>
    <w:p w14:paraId="26BEA119" w14:textId="77777777" w:rsidR="004877EB" w:rsidRPr="00F96B8B" w:rsidRDefault="004877EB" w:rsidP="00F96B8B">
      <w:pPr>
        <w:pStyle w:val="ListParagraph"/>
        <w:numPr>
          <w:ilvl w:val="0"/>
          <w:numId w:val="55"/>
        </w:numPr>
        <w:spacing w:after="0"/>
        <w:rPr>
          <w:rFonts w:ascii="Arial" w:hAnsi="Arial" w:cs="Arial"/>
          <w:lang w:eastAsia="ja-JP"/>
        </w:rPr>
      </w:pPr>
      <w:r w:rsidRPr="00F96B8B">
        <w:rPr>
          <w:rFonts w:ascii="Arial" w:hAnsi="Arial" w:cs="Arial"/>
          <w:lang w:eastAsia="ja-JP"/>
        </w:rPr>
        <w:t xml:space="preserve">Enhance ‘GIL Print Commercial Invoices-Split(Print)’ to stop printing transactions belonging to customers enabled for electronic invoicing. </w:t>
      </w:r>
    </w:p>
    <w:p w14:paraId="26BEA11A" w14:textId="77777777" w:rsidR="004877EB" w:rsidRPr="00F96B8B" w:rsidRDefault="004877EB" w:rsidP="00F96B8B">
      <w:pPr>
        <w:pStyle w:val="ListParagraph"/>
        <w:autoSpaceDE w:val="0"/>
        <w:autoSpaceDN w:val="0"/>
        <w:adjustRightInd w:val="0"/>
        <w:spacing w:after="0"/>
        <w:ind w:left="1080"/>
        <w:rPr>
          <w:rFonts w:cs="Arial"/>
          <w:b/>
        </w:rPr>
      </w:pPr>
    </w:p>
    <w:p w14:paraId="26BEA11B" w14:textId="77777777" w:rsidR="004877EB" w:rsidRPr="00F96B8B" w:rsidRDefault="004877EB" w:rsidP="00F96B8B">
      <w:pPr>
        <w:numPr>
          <w:ilvl w:val="0"/>
          <w:numId w:val="21"/>
        </w:numPr>
        <w:rPr>
          <w:rFonts w:cs="Arial"/>
          <w:b/>
          <w:u w:val="single"/>
        </w:rPr>
      </w:pPr>
      <w:r w:rsidRPr="00F96B8B">
        <w:rPr>
          <w:rFonts w:cs="Arial"/>
          <w:b/>
          <w:u w:val="single"/>
        </w:rPr>
        <w:t xml:space="preserve">Technical Design </w:t>
      </w:r>
    </w:p>
    <w:p w14:paraId="26BEA11C" w14:textId="77777777" w:rsidR="004877EB" w:rsidRPr="00F96B8B" w:rsidRDefault="004877EB" w:rsidP="00F96B8B">
      <w:pPr>
        <w:pStyle w:val="ListParagraph"/>
        <w:numPr>
          <w:ilvl w:val="0"/>
          <w:numId w:val="56"/>
        </w:numPr>
        <w:spacing w:after="0"/>
        <w:ind w:left="1260"/>
        <w:rPr>
          <w:rFonts w:ascii="Arial" w:hAnsi="Arial" w:cs="Arial"/>
          <w:lang w:eastAsia="ja-JP"/>
        </w:rPr>
      </w:pPr>
      <w:r w:rsidRPr="00F96B8B">
        <w:rPr>
          <w:rFonts w:ascii="Arial" w:hAnsi="Arial" w:cs="Arial"/>
          <w:lang w:eastAsia="ja-JP"/>
        </w:rPr>
        <w:t>Concurrent program ‘GIL Print Commercial Invoices-Split(Print)’ is modified to have an additional parameter: 'Print eInvoices' with the default value as ‘No’</w:t>
      </w:r>
    </w:p>
    <w:p w14:paraId="26BEA11D" w14:textId="77777777" w:rsidR="004877EB" w:rsidRPr="00F96B8B" w:rsidRDefault="004877EB" w:rsidP="00F96B8B">
      <w:pPr>
        <w:pStyle w:val="ListParagraph"/>
        <w:numPr>
          <w:ilvl w:val="0"/>
          <w:numId w:val="56"/>
        </w:numPr>
        <w:spacing w:after="0"/>
        <w:ind w:left="1260"/>
        <w:rPr>
          <w:rFonts w:ascii="Arial" w:hAnsi="Arial" w:cs="Arial"/>
          <w:lang w:eastAsia="ja-JP"/>
        </w:rPr>
      </w:pPr>
      <w:r w:rsidRPr="00F96B8B">
        <w:rPr>
          <w:rFonts w:ascii="Arial" w:hAnsi="Arial" w:cs="Arial"/>
          <w:lang w:eastAsia="ja-JP"/>
        </w:rPr>
        <w:t>XXGILARCOMINVSPLIT.rdf is modified to add new parameter ‘P_PRINT_EINVOICES’</w:t>
      </w:r>
    </w:p>
    <w:p w14:paraId="26BEA11E" w14:textId="77777777" w:rsidR="004877EB" w:rsidRPr="00F96B8B" w:rsidRDefault="004877EB" w:rsidP="00F96B8B">
      <w:pPr>
        <w:pStyle w:val="ListParagraph"/>
        <w:numPr>
          <w:ilvl w:val="0"/>
          <w:numId w:val="56"/>
        </w:numPr>
        <w:spacing w:after="0"/>
        <w:ind w:left="1260"/>
        <w:rPr>
          <w:rFonts w:ascii="Arial" w:hAnsi="Arial" w:cs="Arial"/>
          <w:lang w:eastAsia="ja-JP"/>
        </w:rPr>
      </w:pPr>
      <w:r w:rsidRPr="00F96B8B">
        <w:rPr>
          <w:rFonts w:ascii="Arial" w:hAnsi="Arial" w:cs="Arial"/>
          <w:lang w:eastAsia="ja-JP"/>
        </w:rPr>
        <w:t>Modified the BUILD_WHERE_CLAUSE program unit in the XXGILARCOMINVSPLIT.rdf to call the procedure 'build_where_clause_standard' instead of 'build_where_clause'</w:t>
      </w:r>
    </w:p>
    <w:p w14:paraId="26BEA11F" w14:textId="77777777" w:rsidR="004877EB" w:rsidRPr="00F96B8B" w:rsidRDefault="004877EB" w:rsidP="00F96B8B">
      <w:pPr>
        <w:pStyle w:val="ListParagraph"/>
        <w:numPr>
          <w:ilvl w:val="0"/>
          <w:numId w:val="56"/>
        </w:numPr>
        <w:spacing w:after="0"/>
        <w:ind w:left="1260"/>
        <w:rPr>
          <w:rFonts w:ascii="Arial" w:hAnsi="Arial" w:cs="Arial"/>
          <w:lang w:eastAsia="ja-JP"/>
        </w:rPr>
      </w:pPr>
      <w:r w:rsidRPr="00F96B8B">
        <w:rPr>
          <w:rFonts w:ascii="Arial" w:hAnsi="Arial" w:cs="Arial"/>
          <w:lang w:eastAsia="ja-JP"/>
        </w:rPr>
        <w:t>Logic for ‘build_where_clause_standard’ procedure</w:t>
      </w:r>
    </w:p>
    <w:p w14:paraId="26BEA120" w14:textId="77777777" w:rsidR="004877EB" w:rsidRPr="00F96B8B" w:rsidRDefault="004877EB" w:rsidP="00F96B8B">
      <w:pPr>
        <w:pStyle w:val="ListParagraph"/>
        <w:numPr>
          <w:ilvl w:val="1"/>
          <w:numId w:val="56"/>
        </w:numPr>
        <w:spacing w:after="0"/>
        <w:rPr>
          <w:rFonts w:ascii="Arial" w:hAnsi="Arial" w:cs="Arial"/>
          <w:lang w:eastAsia="ja-JP"/>
        </w:rPr>
      </w:pPr>
      <w:r w:rsidRPr="00F96B8B">
        <w:rPr>
          <w:rFonts w:ascii="Arial" w:hAnsi="Arial" w:cs="Arial"/>
          <w:lang w:eastAsia="ja-JP"/>
        </w:rPr>
        <w:t>For an eInvoice customer, Attribute1 on the 'Customer Credit Profile Information' DFF will be ‘Invoice Only’ or ‘All AR transactions’ and Invoice creation date has to be greater than or equal to the value in Attribute2 column (AR EDI Effective Date) on the 'Customer Credit Profile Information' DFF.</w:t>
      </w:r>
    </w:p>
    <w:p w14:paraId="26BEA121" w14:textId="77777777" w:rsidR="004877EB" w:rsidRPr="00F96B8B" w:rsidRDefault="004877EB" w:rsidP="00F96B8B">
      <w:pPr>
        <w:pStyle w:val="ListParagraph"/>
        <w:numPr>
          <w:ilvl w:val="1"/>
          <w:numId w:val="56"/>
        </w:numPr>
        <w:spacing w:after="0"/>
        <w:rPr>
          <w:rFonts w:ascii="Arial" w:hAnsi="Arial" w:cs="Arial"/>
          <w:lang w:eastAsia="ja-JP"/>
        </w:rPr>
      </w:pPr>
      <w:r w:rsidRPr="00F96B8B">
        <w:rPr>
          <w:rFonts w:ascii="Arial" w:hAnsi="Arial" w:cs="Arial"/>
          <w:lang w:eastAsia="ja-JP"/>
        </w:rPr>
        <w:t>If p_print_einvoices = ‘Yes’ then the report will print all transactions as per the existing functionality</w:t>
      </w:r>
    </w:p>
    <w:p w14:paraId="26BEA122" w14:textId="77777777" w:rsidR="004877EB" w:rsidRDefault="00647017" w:rsidP="00F96B8B">
      <w:pPr>
        <w:pStyle w:val="ListParagraph"/>
        <w:numPr>
          <w:ilvl w:val="1"/>
          <w:numId w:val="56"/>
        </w:numPr>
        <w:spacing w:after="0"/>
        <w:rPr>
          <w:rFonts w:ascii="Arial" w:hAnsi="Arial" w:cs="Arial"/>
          <w:lang w:eastAsia="ja-JP"/>
        </w:rPr>
      </w:pPr>
      <w:r>
        <w:rPr>
          <w:rFonts w:ascii="Arial" w:hAnsi="Arial" w:cs="Arial"/>
          <w:lang w:eastAsia="ja-JP"/>
        </w:rPr>
        <w:t xml:space="preserve">  </w:t>
      </w:r>
      <w:r w:rsidR="004877EB" w:rsidRPr="00F96B8B">
        <w:rPr>
          <w:rFonts w:ascii="Arial" w:hAnsi="Arial" w:cs="Arial"/>
          <w:lang w:eastAsia="ja-JP"/>
        </w:rPr>
        <w:t>If p_print_einvoices = ‘No’ then the report will not print relevant transactions for eInvoice enabled customers</w:t>
      </w:r>
    </w:p>
    <w:p w14:paraId="26BEA123" w14:textId="77777777" w:rsidR="00C36DDB" w:rsidRDefault="00C36DDB" w:rsidP="0025599E">
      <w:pPr>
        <w:pStyle w:val="ListParagraph"/>
        <w:spacing w:after="0"/>
        <w:ind w:left="2340"/>
        <w:rPr>
          <w:rFonts w:ascii="Arial" w:hAnsi="Arial" w:cs="Arial"/>
          <w:lang w:eastAsia="ja-JP"/>
        </w:rPr>
      </w:pPr>
    </w:p>
    <w:p w14:paraId="26BEA124" w14:textId="77777777" w:rsidR="00C36DDB" w:rsidRPr="006C6331" w:rsidRDefault="00C36DDB" w:rsidP="00DA136D">
      <w:pPr>
        <w:pStyle w:val="ListParagraph"/>
        <w:numPr>
          <w:ilvl w:val="0"/>
          <w:numId w:val="17"/>
        </w:numPr>
        <w:autoSpaceDE w:val="0"/>
        <w:autoSpaceDN w:val="0"/>
        <w:adjustRightInd w:val="0"/>
        <w:spacing w:after="0"/>
        <w:rPr>
          <w:rFonts w:cs="Arial"/>
          <w:b/>
        </w:rPr>
      </w:pPr>
      <w:r>
        <w:rPr>
          <w:rFonts w:cs="Arial"/>
          <w:b/>
        </w:rPr>
        <w:t>CR#1688</w:t>
      </w:r>
      <w:r w:rsidRPr="006C6331">
        <w:rPr>
          <w:rFonts w:cs="Arial"/>
          <w:b/>
        </w:rPr>
        <w:t xml:space="preserve"> – </w:t>
      </w:r>
      <w:r w:rsidRPr="00464A65">
        <w:rPr>
          <w:rFonts w:cs="Arial"/>
          <w:b/>
        </w:rPr>
        <w:t>Automation – Email AR Transactions for non-EDI customer</w:t>
      </w:r>
    </w:p>
    <w:p w14:paraId="26BEA125" w14:textId="77777777" w:rsidR="00C36DDB" w:rsidRPr="006C6331" w:rsidRDefault="00C36DDB" w:rsidP="00C36DDB">
      <w:pPr>
        <w:numPr>
          <w:ilvl w:val="0"/>
          <w:numId w:val="21"/>
        </w:numPr>
        <w:rPr>
          <w:rFonts w:cs="Arial"/>
          <w:b/>
          <w:u w:val="single"/>
        </w:rPr>
      </w:pPr>
      <w:r w:rsidRPr="006C6331">
        <w:rPr>
          <w:rFonts w:cs="Arial"/>
          <w:b/>
          <w:u w:val="single"/>
        </w:rPr>
        <w:t>Business requirement:</w:t>
      </w:r>
    </w:p>
    <w:p w14:paraId="26BEA126" w14:textId="77777777" w:rsidR="00C36DDB" w:rsidRDefault="00C36DDB" w:rsidP="00C36DDB">
      <w:pPr>
        <w:pStyle w:val="Level3"/>
        <w:numPr>
          <w:ilvl w:val="0"/>
          <w:numId w:val="57"/>
        </w:numPr>
      </w:pPr>
      <w:r>
        <w:t>New parameter “</w:t>
      </w:r>
      <w:r w:rsidRPr="00FA6134">
        <w:t>Email Address for Copy</w:t>
      </w:r>
      <w:r>
        <w:t xml:space="preserve">” needs to be added for both </w:t>
      </w:r>
      <w:r w:rsidRPr="006B5B0B">
        <w:t>GIL Email Commercial Invoices-Standard (Email)</w:t>
      </w:r>
      <w:r>
        <w:t xml:space="preserve"> and </w:t>
      </w:r>
      <w:r w:rsidRPr="006B5B0B">
        <w:t>GIL Email Commercial Invoices-Split (Email)</w:t>
      </w:r>
      <w:r>
        <w:t xml:space="preserve">. This is an optional parameter and will have only Gilead email id and will be utilized as CC email address while sending email. </w:t>
      </w:r>
    </w:p>
    <w:p w14:paraId="26BEA127" w14:textId="77777777" w:rsidR="00C36DDB" w:rsidRDefault="00C36DDB" w:rsidP="00C36DDB">
      <w:pPr>
        <w:pStyle w:val="Level3"/>
        <w:numPr>
          <w:ilvl w:val="0"/>
          <w:numId w:val="57"/>
        </w:numPr>
      </w:pPr>
      <w:r>
        <w:t xml:space="preserve">New </w:t>
      </w:r>
      <w:r w:rsidRPr="00B52106">
        <w:t xml:space="preserve">parameter </w:t>
      </w:r>
      <w:r>
        <w:t xml:space="preserve">“Print/Email” needs to be added for both </w:t>
      </w:r>
      <w:r w:rsidRPr="006B5B0B">
        <w:t>GIL Email Commercial Invoices-Standard (Email</w:t>
      </w:r>
      <w:r>
        <w:t>)</w:t>
      </w:r>
      <w:r w:rsidRPr="006B5B0B">
        <w:t xml:space="preserve"> </w:t>
      </w:r>
      <w:r>
        <w:t xml:space="preserve">and </w:t>
      </w:r>
      <w:r w:rsidRPr="006B5B0B">
        <w:t>GIL Email Commercial Invoices-Split (Email)</w:t>
      </w:r>
      <w:r>
        <w:t xml:space="preserve">. This parameter will be non-displayed and will have only one value ‘Email’. </w:t>
      </w:r>
    </w:p>
    <w:p w14:paraId="26BEA128" w14:textId="77777777" w:rsidR="00C36DDB" w:rsidRDefault="00C36DDB" w:rsidP="00C36DDB">
      <w:pPr>
        <w:pStyle w:val="Level3"/>
        <w:numPr>
          <w:ilvl w:val="0"/>
          <w:numId w:val="57"/>
        </w:numPr>
      </w:pPr>
      <w:r>
        <w:t>The Invoice print program and split program needs to have the following logic to send email</w:t>
      </w:r>
    </w:p>
    <w:p w14:paraId="26BEA129" w14:textId="77777777" w:rsidR="00C36DDB" w:rsidRDefault="00C36DDB" w:rsidP="00C36DDB">
      <w:pPr>
        <w:pStyle w:val="Level3"/>
        <w:numPr>
          <w:ilvl w:val="0"/>
          <w:numId w:val="58"/>
        </w:numPr>
      </w:pPr>
      <w:r>
        <w:t>If the customer is set up as EDI, this will overwrite all other information and the transaction should not be selected for email (unless Print eInvoices Parameter is set as Yes)</w:t>
      </w:r>
    </w:p>
    <w:p w14:paraId="26BEA12A" w14:textId="77777777" w:rsidR="00C36DDB" w:rsidRDefault="00C36DDB" w:rsidP="00C36DDB">
      <w:pPr>
        <w:pStyle w:val="Level3"/>
        <w:numPr>
          <w:ilvl w:val="0"/>
          <w:numId w:val="58"/>
        </w:numPr>
      </w:pPr>
      <w:r>
        <w:t xml:space="preserve">If the customer has an email address available at bill-to site/ customer level then send invoices/CM via email. If no email address found either at bill-to site/ customer level </w:t>
      </w:r>
      <w:r w:rsidRPr="004E1ACE">
        <w:t xml:space="preserve">then </w:t>
      </w:r>
      <w:r w:rsidRPr="0057072F">
        <w:t>sends email to the common email</w:t>
      </w:r>
      <w:r>
        <w:t xml:space="preserve"> id</w:t>
      </w:r>
      <w:r w:rsidRPr="0057072F">
        <w:t xml:space="preserve"> address set at operating unit level</w:t>
      </w:r>
      <w:r>
        <w:t>.</w:t>
      </w:r>
    </w:p>
    <w:p w14:paraId="26BEA12B" w14:textId="77777777" w:rsidR="00C36DDB" w:rsidRDefault="00C36DDB" w:rsidP="00C36DDB">
      <w:pPr>
        <w:pStyle w:val="Level3"/>
        <w:numPr>
          <w:ilvl w:val="0"/>
          <w:numId w:val="58"/>
        </w:numPr>
      </w:pPr>
      <w:r>
        <w:t>A new DFF ‘AR Transaction Email Option‘ will be set up at customer profile level to categorize the transactions which will be sent via email. Following logic will be utilized to determine the transactions that will be sent via email.</w:t>
      </w:r>
    </w:p>
    <w:p w14:paraId="26BEA12C" w14:textId="77777777" w:rsidR="00C36DDB" w:rsidRDefault="00C36DDB" w:rsidP="00C36DDB">
      <w:pPr>
        <w:pStyle w:val="Level3"/>
        <w:numPr>
          <w:ilvl w:val="1"/>
          <w:numId w:val="58"/>
        </w:numPr>
      </w:pPr>
      <w:r>
        <w:t>If customer profile level DFF value is ‘Email Invoices Only’ then only invoices will be sent via email. The credit memos will be printed as usual.</w:t>
      </w:r>
    </w:p>
    <w:p w14:paraId="26BEA12D" w14:textId="77777777" w:rsidR="00C36DDB" w:rsidRDefault="00C36DDB" w:rsidP="00C36DDB">
      <w:pPr>
        <w:pStyle w:val="Level3"/>
        <w:numPr>
          <w:ilvl w:val="1"/>
          <w:numId w:val="58"/>
        </w:numPr>
      </w:pPr>
      <w:r>
        <w:lastRenderedPageBreak/>
        <w:t xml:space="preserve">If customer profile level DFF value is ‘Email Credit Memos Only’ then only credit memos will be sent via email. The invoices will be printed as usual. </w:t>
      </w:r>
    </w:p>
    <w:p w14:paraId="26BEA12E" w14:textId="77777777" w:rsidR="00C36DDB" w:rsidRDefault="00C36DDB" w:rsidP="00C36DDB">
      <w:pPr>
        <w:pStyle w:val="Level3"/>
        <w:numPr>
          <w:ilvl w:val="1"/>
          <w:numId w:val="58"/>
        </w:numPr>
      </w:pPr>
      <w:r>
        <w:t xml:space="preserve">If customer profile level DFF value is ‘Email All Transactions ‘then invoices and credit memos will be sent via email. </w:t>
      </w:r>
    </w:p>
    <w:p w14:paraId="26BEA12F" w14:textId="77777777" w:rsidR="00C36DDB" w:rsidRDefault="00C36DDB" w:rsidP="00C36DDB">
      <w:pPr>
        <w:pStyle w:val="Level3"/>
      </w:pPr>
    </w:p>
    <w:p w14:paraId="26BEA130" w14:textId="77777777" w:rsidR="00C36DDB" w:rsidRDefault="00C36DDB" w:rsidP="00C36DDB">
      <w:pPr>
        <w:pStyle w:val="Level3"/>
        <w:numPr>
          <w:ilvl w:val="0"/>
          <w:numId w:val="57"/>
        </w:numPr>
      </w:pPr>
      <w:r>
        <w:t xml:space="preserve">Derivation logic to determine email address to which the invoice/CM will be emailed to is as follows – </w:t>
      </w:r>
    </w:p>
    <w:p w14:paraId="26BEA131" w14:textId="77777777" w:rsidR="00C36DDB" w:rsidRDefault="00C36DDB" w:rsidP="00C36DDB">
      <w:pPr>
        <w:pStyle w:val="Level3"/>
        <w:numPr>
          <w:ilvl w:val="0"/>
          <w:numId w:val="58"/>
        </w:numPr>
      </w:pPr>
      <w:r>
        <w:t>For Invoices :The email address of the contact defined at the customer bill to site level with Role as “Invoices” will be checked first. If it exists then the transactions will be mailed to that email address.</w:t>
      </w:r>
    </w:p>
    <w:p w14:paraId="26BEA132" w14:textId="77777777" w:rsidR="00C36DDB" w:rsidRDefault="00C36DDB" w:rsidP="00C36DDB">
      <w:pPr>
        <w:pStyle w:val="Level3"/>
        <w:numPr>
          <w:ilvl w:val="0"/>
          <w:numId w:val="58"/>
        </w:numPr>
      </w:pPr>
      <w:r>
        <w:t>For Credit Memos :The email address of the contact defined at the customer bill to site level with Role as “Credit memos” will be checked first. If it exists then the transactions will be mailed to that email address.</w:t>
      </w:r>
    </w:p>
    <w:p w14:paraId="26BEA133" w14:textId="77777777" w:rsidR="00C36DDB" w:rsidRDefault="00C36DDB" w:rsidP="00C36DDB">
      <w:pPr>
        <w:pStyle w:val="Level3"/>
        <w:numPr>
          <w:ilvl w:val="0"/>
          <w:numId w:val="58"/>
        </w:numPr>
      </w:pPr>
      <w:r>
        <w:t>For Invoices or Credit Memos: If the above mentioned email address is not present then check for the email address under</w:t>
      </w:r>
      <w:r w:rsidRPr="009805BD">
        <w:t xml:space="preserve"> “statements”</w:t>
      </w:r>
      <w:r>
        <w:t xml:space="preserve"> at the customer level.</w:t>
      </w:r>
    </w:p>
    <w:p w14:paraId="26BEA134" w14:textId="77777777" w:rsidR="00C36DDB" w:rsidRDefault="00C36DDB" w:rsidP="00C36DDB">
      <w:pPr>
        <w:pStyle w:val="Level3"/>
        <w:ind w:left="2520"/>
      </w:pPr>
      <w:r>
        <w:t>If there is no email address then use the common email address for the Operating unit.</w:t>
      </w:r>
    </w:p>
    <w:p w14:paraId="26BEA135" w14:textId="77777777" w:rsidR="00C36DDB" w:rsidRDefault="00C36DDB" w:rsidP="00C36DDB">
      <w:pPr>
        <w:pStyle w:val="Level3"/>
        <w:numPr>
          <w:ilvl w:val="0"/>
          <w:numId w:val="57"/>
        </w:numPr>
      </w:pPr>
      <w:r>
        <w:t>Logic for sending email</w:t>
      </w:r>
      <w:r w:rsidRPr="005813F9">
        <w:t xml:space="preserve"> </w:t>
      </w:r>
      <w:r>
        <w:t>invoice/CM –</w:t>
      </w:r>
    </w:p>
    <w:p w14:paraId="26BEA136" w14:textId="77777777" w:rsidR="00C36DDB" w:rsidRDefault="00C36DDB" w:rsidP="00C36DDB">
      <w:pPr>
        <w:pStyle w:val="Level3"/>
        <w:numPr>
          <w:ilvl w:val="0"/>
          <w:numId w:val="58"/>
        </w:numPr>
      </w:pPr>
      <w:r w:rsidRPr="00595BFD">
        <w:t xml:space="preserve">Emails to customers </w:t>
      </w:r>
      <w:r>
        <w:t>will</w:t>
      </w:r>
      <w:r w:rsidRPr="00595BFD">
        <w:t xml:space="preserve"> be grouped by Bill-To site.</w:t>
      </w:r>
    </w:p>
    <w:p w14:paraId="26BEA137" w14:textId="77777777" w:rsidR="00C36DDB" w:rsidRDefault="00C36DDB" w:rsidP="00C36DDB">
      <w:pPr>
        <w:pStyle w:val="Level3"/>
        <w:numPr>
          <w:ilvl w:val="0"/>
          <w:numId w:val="58"/>
        </w:numPr>
      </w:pPr>
      <w:r>
        <w:t>If there is more than one Invoice/CM for a bill to site, then there will be multiple attachments in email for each invoice/CM</w:t>
      </w:r>
    </w:p>
    <w:p w14:paraId="26BEA138" w14:textId="77777777" w:rsidR="00C36DDB" w:rsidRDefault="00C36DDB" w:rsidP="00C36DDB">
      <w:pPr>
        <w:pStyle w:val="Level3"/>
        <w:numPr>
          <w:ilvl w:val="0"/>
          <w:numId w:val="58"/>
        </w:numPr>
      </w:pPr>
      <w:r>
        <w:t>There is no requirement to limit on the no. of attachments in an email. However, for flexibility, site level profile value of “XXGIL_AR_EMAIL_ATTACHMENT_LIMIT” will be used to control maximum no. of attachment in an email.</w:t>
      </w:r>
      <w:r w:rsidRPr="008464ED">
        <w:t xml:space="preserve"> </w:t>
      </w:r>
      <w:r>
        <w:t>The value will be set as 50 during go-live.</w:t>
      </w:r>
    </w:p>
    <w:p w14:paraId="26BEA139" w14:textId="77777777" w:rsidR="00C36DDB" w:rsidRDefault="00C36DDB" w:rsidP="00C36DDB">
      <w:pPr>
        <w:pStyle w:val="Level3"/>
        <w:numPr>
          <w:ilvl w:val="0"/>
          <w:numId w:val="57"/>
        </w:numPr>
      </w:pPr>
      <w:r>
        <w:t>Terms and conditions file will be attached along with the invoices for a given bill-to site, only for those operating units for which it is defined and there will be only one copy attached per email sent.</w:t>
      </w:r>
      <w:r w:rsidRPr="00D4556A">
        <w:t xml:space="preserve"> </w:t>
      </w:r>
    </w:p>
    <w:p w14:paraId="26BEA13A" w14:textId="77777777" w:rsidR="00C36DDB" w:rsidRDefault="00C36DDB" w:rsidP="00C36DDB">
      <w:pPr>
        <w:pStyle w:val="Level3"/>
        <w:numPr>
          <w:ilvl w:val="0"/>
          <w:numId w:val="57"/>
        </w:numPr>
      </w:pPr>
      <w:r>
        <w:t>Attachment file name</w:t>
      </w:r>
    </w:p>
    <w:p w14:paraId="26BEA13B" w14:textId="77777777" w:rsidR="00C36DDB" w:rsidRDefault="00C36DDB" w:rsidP="00C36DDB">
      <w:pPr>
        <w:pStyle w:val="Level3"/>
        <w:numPr>
          <w:ilvl w:val="1"/>
          <w:numId w:val="57"/>
        </w:numPr>
      </w:pPr>
      <w:r>
        <w:t>If PO number is available : PO#XXXXXX - &lt;Transaction Class&gt;#XXXXXX</w:t>
      </w:r>
    </w:p>
    <w:p w14:paraId="26BEA13C" w14:textId="77777777" w:rsidR="00C36DDB" w:rsidRDefault="00C36DDB" w:rsidP="00C36DDB">
      <w:pPr>
        <w:pStyle w:val="Level3"/>
        <w:numPr>
          <w:ilvl w:val="1"/>
          <w:numId w:val="57"/>
        </w:numPr>
      </w:pPr>
      <w:r>
        <w:t>If PO number is not available  : &lt;Transaction Class&gt;#XXXXXX</w:t>
      </w:r>
    </w:p>
    <w:p w14:paraId="26BEA13D" w14:textId="77777777" w:rsidR="00C36DDB" w:rsidRDefault="00C36DDB" w:rsidP="00C36DDB">
      <w:pPr>
        <w:pStyle w:val="Level3"/>
      </w:pPr>
      <w:r>
        <w:t>Transaction class could be INV, CM, etc</w:t>
      </w:r>
    </w:p>
    <w:p w14:paraId="26BEA13E" w14:textId="77777777" w:rsidR="00C36DDB" w:rsidRDefault="00C36DDB" w:rsidP="00C36DDB">
      <w:pPr>
        <w:pStyle w:val="Level3"/>
        <w:numPr>
          <w:ilvl w:val="0"/>
          <w:numId w:val="57"/>
        </w:numPr>
      </w:pPr>
      <w:r w:rsidRPr="00702CE8">
        <w:t>Once the Email is sent</w:t>
      </w:r>
    </w:p>
    <w:p w14:paraId="26BEA13F" w14:textId="77777777" w:rsidR="00C36DDB" w:rsidRDefault="00C36DDB" w:rsidP="00C36DDB">
      <w:pPr>
        <w:pStyle w:val="Level3"/>
        <w:numPr>
          <w:ilvl w:val="1"/>
          <w:numId w:val="57"/>
        </w:numPr>
      </w:pPr>
      <w:r w:rsidRPr="00702CE8">
        <w:t>Print related columns – Print Pending flag, Print dates are updated</w:t>
      </w:r>
      <w:r>
        <w:t xml:space="preserve">. </w:t>
      </w:r>
      <w:r w:rsidRPr="00702CE8">
        <w:t>Print date at the tra</w:t>
      </w:r>
      <w:r>
        <w:t>nsaction l</w:t>
      </w:r>
      <w:r w:rsidRPr="00702CE8">
        <w:t>evel indicates the date on which the Email was sent</w:t>
      </w:r>
      <w:r>
        <w:t>.</w:t>
      </w:r>
    </w:p>
    <w:p w14:paraId="26BEA140" w14:textId="77777777" w:rsidR="00C36DDB" w:rsidRDefault="00C36DDB" w:rsidP="00C36DDB">
      <w:pPr>
        <w:pStyle w:val="Level3"/>
        <w:numPr>
          <w:ilvl w:val="1"/>
          <w:numId w:val="57"/>
        </w:numPr>
      </w:pPr>
      <w:r w:rsidRPr="00702CE8">
        <w:t>Update AR Transaction Descriptive Flexfield (</w:t>
      </w:r>
      <w:r w:rsidRPr="00683F2D">
        <w:t>attribute10</w:t>
      </w:r>
      <w:r w:rsidRPr="00702CE8">
        <w:t>) “Transaction sent Via email” to Yes</w:t>
      </w:r>
    </w:p>
    <w:p w14:paraId="26BEA141" w14:textId="77777777" w:rsidR="00C36DDB" w:rsidRDefault="00C36DDB" w:rsidP="00C36DDB">
      <w:pPr>
        <w:pStyle w:val="Level3"/>
        <w:numPr>
          <w:ilvl w:val="0"/>
          <w:numId w:val="57"/>
        </w:numPr>
      </w:pPr>
      <w:r w:rsidRPr="00050A65">
        <w:t>GIL Email Commercial Invoices-Standard (Email)</w:t>
      </w:r>
      <w:r w:rsidRPr="00723CFF">
        <w:t xml:space="preserve"> </w:t>
      </w:r>
      <w:r>
        <w:t xml:space="preserve">and </w:t>
      </w:r>
      <w:r w:rsidRPr="00050A65">
        <w:t>GIL Email Commercial Invoices-Split (Email)</w:t>
      </w:r>
      <w:r>
        <w:t xml:space="preserve"> programs when run in “NEW”/”SEL” mode, then email will be sent only when there is an email id available either at bill-to site/ customer level/ operating unit level.</w:t>
      </w:r>
    </w:p>
    <w:p w14:paraId="26BEA142" w14:textId="77777777" w:rsidR="00C36DDB" w:rsidRDefault="00C36DDB" w:rsidP="00C36DDB">
      <w:pPr>
        <w:pStyle w:val="Level3"/>
        <w:numPr>
          <w:ilvl w:val="0"/>
          <w:numId w:val="57"/>
        </w:numPr>
      </w:pPr>
      <w:r w:rsidRPr="00D53E5A">
        <w:t xml:space="preserve">GIL </w:t>
      </w:r>
      <w:r>
        <w:t>Email</w:t>
      </w:r>
      <w:r w:rsidRPr="00D53E5A">
        <w:t xml:space="preserve"> Commercial Invoices-Standard (</w:t>
      </w:r>
      <w:r>
        <w:t>Email</w:t>
      </w:r>
      <w:r w:rsidRPr="00D53E5A">
        <w:t xml:space="preserve">) and GIL </w:t>
      </w:r>
      <w:r>
        <w:t>Email</w:t>
      </w:r>
      <w:r w:rsidRPr="00D53E5A">
        <w:t xml:space="preserve"> Commercial Invoices-Split (</w:t>
      </w:r>
      <w:r>
        <w:t>Email</w:t>
      </w:r>
      <w:r w:rsidRPr="00D53E5A">
        <w:t>) programs</w:t>
      </w:r>
      <w:r>
        <w:t xml:space="preserve"> when run in ‘SEL’ mode will have the following additional validations and the program should end in error if the validation fails</w:t>
      </w:r>
    </w:p>
    <w:p w14:paraId="26BEA143" w14:textId="77777777" w:rsidR="00C36DDB" w:rsidRDefault="00C36DDB" w:rsidP="00C36DDB">
      <w:pPr>
        <w:pStyle w:val="Level3"/>
        <w:numPr>
          <w:ilvl w:val="1"/>
          <w:numId w:val="57"/>
        </w:numPr>
      </w:pPr>
      <w:r>
        <w:lastRenderedPageBreak/>
        <w:t>To limit significant number of emails to our customers, usage of at least one of the following parameters should be mandatory : Transaction number Low/High, Transaction date Low/High, Sales Order Low/High, Delivery Number Low/High, or Customer PO Num Low/High</w:t>
      </w:r>
    </w:p>
    <w:p w14:paraId="26BEA144" w14:textId="77777777" w:rsidR="00C36DDB" w:rsidRDefault="00C36DDB" w:rsidP="00C36DDB">
      <w:pPr>
        <w:pStyle w:val="Level3"/>
        <w:numPr>
          <w:ilvl w:val="1"/>
          <w:numId w:val="57"/>
        </w:numPr>
      </w:pPr>
      <w:r>
        <w:t>A threshold of 100 emails is setup to avoid accidental emails to customers. The parameters selected in this run generate xxx emails that exceed the threshold. Please narrow the number of emails by using additional parameters (The Threshold value of 100 will be maintained in a Site level Profile “</w:t>
      </w:r>
      <w:r w:rsidRPr="006455F1">
        <w:t>GIL AR Transaction Limit</w:t>
      </w:r>
      <w:r>
        <w:t>”)</w:t>
      </w:r>
    </w:p>
    <w:p w14:paraId="26BEA145" w14:textId="77777777" w:rsidR="00C36DDB" w:rsidRDefault="00C36DDB" w:rsidP="00C36DDB">
      <w:pPr>
        <w:pStyle w:val="Level3"/>
        <w:numPr>
          <w:ilvl w:val="0"/>
          <w:numId w:val="57"/>
        </w:numPr>
      </w:pPr>
      <w:r w:rsidRPr="00D53E5A">
        <w:t>GIL Print Commercial Invoices-Standard (Print) and GIL Print Commercial Invoices-Split (Print) programs</w:t>
      </w:r>
      <w:r>
        <w:t xml:space="preserve"> should use the following logic</w:t>
      </w:r>
    </w:p>
    <w:p w14:paraId="26BEA146" w14:textId="77777777" w:rsidR="00C36DDB" w:rsidRDefault="00C36DDB" w:rsidP="00C36DDB">
      <w:pPr>
        <w:pStyle w:val="Level3"/>
        <w:numPr>
          <w:ilvl w:val="1"/>
          <w:numId w:val="57"/>
        </w:numPr>
      </w:pPr>
      <w:r>
        <w:t>Print einvoices – “No” : Ignore the EDI and Email transactions</w:t>
      </w:r>
    </w:p>
    <w:p w14:paraId="26BEA147" w14:textId="77777777" w:rsidR="00C36DDB" w:rsidRDefault="00C36DDB" w:rsidP="00C36DDB">
      <w:pPr>
        <w:pStyle w:val="Level3"/>
        <w:numPr>
          <w:ilvl w:val="1"/>
          <w:numId w:val="57"/>
        </w:numPr>
      </w:pPr>
      <w:r>
        <w:t>Print einvoices – “Yes” : Print all the transactions (including EDI / Email)</w:t>
      </w:r>
    </w:p>
    <w:p w14:paraId="26BEA148" w14:textId="77777777" w:rsidR="00C36DDB" w:rsidRDefault="00C36DDB" w:rsidP="00C36DDB">
      <w:pPr>
        <w:pStyle w:val="Level3"/>
        <w:numPr>
          <w:ilvl w:val="0"/>
          <w:numId w:val="57"/>
        </w:numPr>
      </w:pPr>
      <w:r w:rsidRPr="00D53E5A">
        <w:t xml:space="preserve">GIL </w:t>
      </w:r>
      <w:r>
        <w:t xml:space="preserve">email for eInvoices </w:t>
      </w:r>
    </w:p>
    <w:p w14:paraId="26BEA149" w14:textId="77777777" w:rsidR="00C36DDB" w:rsidRDefault="00C36DDB" w:rsidP="00C36DDB">
      <w:pPr>
        <w:pStyle w:val="Level3"/>
        <w:numPr>
          <w:ilvl w:val="1"/>
          <w:numId w:val="57"/>
        </w:numPr>
      </w:pPr>
      <w:r>
        <w:t>Email einvoices – “No” : Ignore the EDI transactions</w:t>
      </w:r>
    </w:p>
    <w:p w14:paraId="26BEA14A" w14:textId="77777777" w:rsidR="00C36DDB" w:rsidRDefault="00C36DDB" w:rsidP="00C36DDB">
      <w:pPr>
        <w:pStyle w:val="Level3"/>
        <w:numPr>
          <w:ilvl w:val="1"/>
          <w:numId w:val="57"/>
        </w:numPr>
      </w:pPr>
      <w:r>
        <w:t>Email einvoices – “Yes” : Email all the transactions (including EDI / Email)</w:t>
      </w:r>
    </w:p>
    <w:p w14:paraId="26BEA14B" w14:textId="77777777" w:rsidR="00C36DDB" w:rsidRDefault="00C36DDB" w:rsidP="00C36DDB">
      <w:pPr>
        <w:pStyle w:val="Level3"/>
        <w:numPr>
          <w:ilvl w:val="0"/>
          <w:numId w:val="57"/>
        </w:numPr>
      </w:pPr>
      <w:r>
        <w:t>From email address recepient need to receive the failure notification if the email bounces back from the customer contact (this is not EBS functionality but standard email functionality).</w:t>
      </w:r>
    </w:p>
    <w:p w14:paraId="26BEA14C" w14:textId="77777777" w:rsidR="00C36DDB" w:rsidRPr="008464ED" w:rsidRDefault="00C36DDB" w:rsidP="00C36DDB">
      <w:pPr>
        <w:pStyle w:val="Level3"/>
        <w:numPr>
          <w:ilvl w:val="0"/>
          <w:numId w:val="57"/>
        </w:numPr>
      </w:pPr>
      <w:r>
        <w:t>After end of every run, a summary of the transactions need to be emailed along with bill-to site and recipient email address to the common email address of operating unit.</w:t>
      </w:r>
    </w:p>
    <w:p w14:paraId="26BEA14D" w14:textId="77777777" w:rsidR="00C36DDB" w:rsidRPr="00224AC4" w:rsidRDefault="00C36DDB" w:rsidP="00C36DDB">
      <w:pPr>
        <w:numPr>
          <w:ilvl w:val="0"/>
          <w:numId w:val="21"/>
        </w:numPr>
        <w:rPr>
          <w:rFonts w:cs="Arial"/>
          <w:b/>
          <w:bCs/>
          <w:caps/>
          <w:kern w:val="32"/>
          <w:szCs w:val="32"/>
          <w:u w:val="single"/>
        </w:rPr>
      </w:pPr>
      <w:r w:rsidRPr="00224AC4">
        <w:rPr>
          <w:rFonts w:cs="Arial"/>
          <w:b/>
          <w:u w:val="single"/>
        </w:rPr>
        <w:t>Technical Design:</w:t>
      </w:r>
    </w:p>
    <w:p w14:paraId="26BEA14E" w14:textId="77777777" w:rsidR="00C36DDB" w:rsidRDefault="00C36DDB" w:rsidP="00C36DDB">
      <w:pPr>
        <w:pStyle w:val="Level3"/>
        <w:numPr>
          <w:ilvl w:val="0"/>
          <w:numId w:val="59"/>
        </w:numPr>
      </w:pPr>
      <w:r>
        <w:t>Create custom table xxgil_ar_email_details under XXGIL schema to hold the details of the invoices to be emailed.</w:t>
      </w:r>
    </w:p>
    <w:p w14:paraId="26BEA14F" w14:textId="77777777" w:rsidR="00C36DDB" w:rsidRDefault="00C36DDB" w:rsidP="00C36DDB">
      <w:pPr>
        <w:pStyle w:val="Level3"/>
        <w:numPr>
          <w:ilvl w:val="0"/>
          <w:numId w:val="59"/>
        </w:numPr>
      </w:pPr>
      <w:r>
        <w:t xml:space="preserve">Create two new custom concurrent programs - </w:t>
      </w:r>
      <w:r w:rsidRPr="00050A65">
        <w:t>GIL Email Commercial Invoices-Standard (Email)</w:t>
      </w:r>
      <w:r w:rsidRPr="00723CFF">
        <w:t xml:space="preserve"> </w:t>
      </w:r>
      <w:r>
        <w:t xml:space="preserve">and </w:t>
      </w:r>
      <w:r w:rsidRPr="00050A65">
        <w:t>GIL Email Commercial Invoices-Split (Email)</w:t>
      </w:r>
      <w:r>
        <w:t>. These will be similar to their existing print programs except two additional parameters added to these.</w:t>
      </w:r>
    </w:p>
    <w:p w14:paraId="26BEA150" w14:textId="77777777" w:rsidR="00C36DDB" w:rsidRDefault="00C36DDB" w:rsidP="00C36DDB">
      <w:pPr>
        <w:pStyle w:val="Level3"/>
        <w:numPr>
          <w:ilvl w:val="0"/>
          <w:numId w:val="59"/>
        </w:numPr>
      </w:pPr>
      <w:r>
        <w:t>Add two</w:t>
      </w:r>
      <w:r w:rsidRPr="00D962F6">
        <w:t xml:space="preserve"> new parameter</w:t>
      </w:r>
      <w:r>
        <w:t>s</w:t>
      </w:r>
      <w:r w:rsidRPr="00D962F6">
        <w:t xml:space="preserve"> '</w:t>
      </w:r>
      <w:r>
        <w:t>Print/Email</w:t>
      </w:r>
      <w:r w:rsidRPr="00D962F6">
        <w:t>'</w:t>
      </w:r>
      <w:r>
        <w:t xml:space="preserve"> and</w:t>
      </w:r>
      <w:r w:rsidRPr="00D962F6">
        <w:t xml:space="preserve"> </w:t>
      </w:r>
      <w:r>
        <w:t>‘</w:t>
      </w:r>
      <w:r w:rsidRPr="00FA6134">
        <w:t>Email Address for Copy</w:t>
      </w:r>
      <w:r w:rsidRPr="00D962F6">
        <w:t>'</w:t>
      </w:r>
      <w:r>
        <w:t xml:space="preserve"> in </w:t>
      </w:r>
      <w:r w:rsidRPr="00050A65">
        <w:t>GIL Email Commercial Invoices-Standard (Email)</w:t>
      </w:r>
      <w:r w:rsidRPr="00723CFF">
        <w:t xml:space="preserve"> </w:t>
      </w:r>
      <w:r>
        <w:t xml:space="preserve">and </w:t>
      </w:r>
      <w:r w:rsidRPr="00050A65">
        <w:t>GIL Email Commercial Invoices-Split (Email)</w:t>
      </w:r>
      <w:r>
        <w:t>.</w:t>
      </w:r>
    </w:p>
    <w:p w14:paraId="26BEA151" w14:textId="77777777" w:rsidR="00C36DDB" w:rsidRDefault="00C36DDB" w:rsidP="00C36DDB">
      <w:pPr>
        <w:pStyle w:val="Level3"/>
        <w:ind w:left="1800"/>
      </w:pPr>
      <w:r w:rsidRPr="00D962F6">
        <w:t>'</w:t>
      </w:r>
      <w:r>
        <w:t>Print/Email</w:t>
      </w:r>
      <w:r w:rsidRPr="00D962F6">
        <w:t>'</w:t>
      </w:r>
      <w:r>
        <w:t xml:space="preserve"> will be a non-displayed parameter and will have only one value ‘Email’</w:t>
      </w:r>
    </w:p>
    <w:p w14:paraId="26BEA152" w14:textId="77777777" w:rsidR="00C36DDB" w:rsidRDefault="00C36DDB" w:rsidP="00C36DDB">
      <w:pPr>
        <w:pStyle w:val="Level3"/>
        <w:ind w:left="1800"/>
      </w:pPr>
      <w:r>
        <w:t>‘Email Address for Copy</w:t>
      </w:r>
      <w:r w:rsidRPr="00D962F6">
        <w:t>'</w:t>
      </w:r>
      <w:r>
        <w:t xml:space="preserve"> will be a free text field and holding only Gilead email address.</w:t>
      </w:r>
    </w:p>
    <w:p w14:paraId="26BEA153" w14:textId="77777777" w:rsidR="00C36DDB" w:rsidRPr="0095444A" w:rsidRDefault="00C36DDB" w:rsidP="00C36DDB">
      <w:pPr>
        <w:pStyle w:val="Level3"/>
        <w:numPr>
          <w:ilvl w:val="0"/>
          <w:numId w:val="59"/>
        </w:numPr>
      </w:pPr>
      <w:r>
        <w:t>Add a new parameter ‘P_SUBMIT_STATUS’ to send emails with invoices as attachment only when it is having value ‘Y’</w:t>
      </w:r>
      <w:r>
        <w:rPr>
          <w:color w:val="1F497D"/>
        </w:rPr>
        <w:t xml:space="preserve"> </w:t>
      </w:r>
    </w:p>
    <w:p w14:paraId="26BEA154" w14:textId="77777777" w:rsidR="00C36DDB" w:rsidRDefault="00C36DDB" w:rsidP="00C36DDB">
      <w:pPr>
        <w:pStyle w:val="Level3"/>
        <w:numPr>
          <w:ilvl w:val="0"/>
          <w:numId w:val="59"/>
        </w:numPr>
      </w:pPr>
      <w:r>
        <w:t xml:space="preserve">Modified </w:t>
      </w:r>
      <w:r w:rsidRPr="00D962F6">
        <w:t xml:space="preserve">the prompt </w:t>
      </w:r>
      <w:r>
        <w:t xml:space="preserve">of parameter </w:t>
      </w:r>
      <w:r w:rsidRPr="00D962F6">
        <w:t>'Print Choice' to 'Email Choice'</w:t>
      </w:r>
      <w:r>
        <w:t xml:space="preserve"> in </w:t>
      </w:r>
      <w:r w:rsidRPr="00050A65">
        <w:t>GIL Email Commercial Invoices-Standard (Email)</w:t>
      </w:r>
      <w:r w:rsidRPr="00723CFF">
        <w:t xml:space="preserve"> </w:t>
      </w:r>
      <w:r>
        <w:t xml:space="preserve">and </w:t>
      </w:r>
      <w:r w:rsidRPr="00050A65">
        <w:t>GIL Email Commercial Invoices-Split (Email)</w:t>
      </w:r>
      <w:r>
        <w:t>.</w:t>
      </w:r>
    </w:p>
    <w:p w14:paraId="26BEA155" w14:textId="77777777" w:rsidR="00C36DDB" w:rsidRDefault="00C36DDB" w:rsidP="00C36DDB">
      <w:pPr>
        <w:pStyle w:val="Level3"/>
        <w:numPr>
          <w:ilvl w:val="0"/>
          <w:numId w:val="59"/>
        </w:numPr>
      </w:pPr>
      <w:r>
        <w:t xml:space="preserve">Following changes have been done in XXGILARCOMINV.rdf and </w:t>
      </w:r>
      <w:r w:rsidRPr="00573C6D">
        <w:t xml:space="preserve">XXGILARCOMINVSPLIT </w:t>
      </w:r>
      <w:r>
        <w:t>.rdf for the derivation logic of email address and to email invoice/CM/DM files as attachment.</w:t>
      </w:r>
    </w:p>
    <w:p w14:paraId="26BEA156" w14:textId="77777777" w:rsidR="00C36DDB" w:rsidRDefault="00C36DDB" w:rsidP="00C36DDB">
      <w:pPr>
        <w:pStyle w:val="Level3"/>
        <w:numPr>
          <w:ilvl w:val="1"/>
          <w:numId w:val="59"/>
        </w:numPr>
      </w:pPr>
      <w:r>
        <w:t>Add new user parameters ‘P_PRINT_EMAIL’, ‘P_SUBMIT_STATUS’ and ‘</w:t>
      </w:r>
      <w:r w:rsidRPr="00345261">
        <w:t xml:space="preserve">P_CC_EMAIL_ADDRESS </w:t>
      </w:r>
      <w:r>
        <w:t xml:space="preserve">‘in XXGILARCOMINV.rdf and </w:t>
      </w:r>
      <w:r w:rsidRPr="00573C6D">
        <w:t xml:space="preserve">XXGILARCOMINVSPLIT </w:t>
      </w:r>
      <w:r>
        <w:t>.rdf. ‘P_PRINT_EMAIL’ will hold only one value ‘Email’.</w:t>
      </w:r>
    </w:p>
    <w:p w14:paraId="26BEA157" w14:textId="77777777" w:rsidR="00C36DDB" w:rsidRDefault="00C36DDB" w:rsidP="00C36DDB">
      <w:pPr>
        <w:pStyle w:val="Level3"/>
        <w:numPr>
          <w:ilvl w:val="1"/>
          <w:numId w:val="59"/>
        </w:numPr>
      </w:pPr>
      <w:r>
        <w:lastRenderedPageBreak/>
        <w:t xml:space="preserve">Change lexical parameter ‘lp_where10’ of program unit ‘BUILD_QUERY’ to have an additional filter condition to pick either invoices or only CM or all, based on the value of DFF </w:t>
      </w:r>
      <w:r w:rsidRPr="008835D3">
        <w:t>(</w:t>
      </w:r>
      <w:r w:rsidRPr="00683F2D">
        <w:t>hz_customer_profile</w:t>
      </w:r>
      <w:r w:rsidRPr="008835D3">
        <w:t>.attribute</w:t>
      </w:r>
      <w:r w:rsidRPr="00683F2D">
        <w:t>8</w:t>
      </w:r>
      <w:r>
        <w:t>)</w:t>
      </w:r>
      <w:r w:rsidRPr="00946B50">
        <w:rPr>
          <w:b/>
        </w:rPr>
        <w:t xml:space="preserve"> </w:t>
      </w:r>
      <w:r>
        <w:t>set at customer profile level.</w:t>
      </w:r>
    </w:p>
    <w:p w14:paraId="26BEA158" w14:textId="77777777" w:rsidR="00C36DDB" w:rsidRDefault="00C36DDB" w:rsidP="00C36DDB">
      <w:pPr>
        <w:pStyle w:val="Level3"/>
        <w:numPr>
          <w:ilvl w:val="1"/>
          <w:numId w:val="59"/>
        </w:numPr>
      </w:pPr>
      <w:r w:rsidRPr="008960E5">
        <w:t xml:space="preserve">Add logic in ‘After Parameter Form’ trigger </w:t>
      </w:r>
      <w:r w:rsidRPr="0095444A">
        <w:t xml:space="preserve">to </w:t>
      </w:r>
      <w:r>
        <w:t>allow sending</w:t>
      </w:r>
      <w:r w:rsidRPr="0095444A">
        <w:t xml:space="preserve"> emails to customers</w:t>
      </w:r>
      <w:r>
        <w:t xml:space="preserve"> when submitted with ‘SEL’ mode,</w:t>
      </w:r>
      <w:r w:rsidRPr="0095444A">
        <w:t xml:space="preserve"> </w:t>
      </w:r>
      <w:r>
        <w:t xml:space="preserve">when </w:t>
      </w:r>
      <w:r w:rsidRPr="0095444A">
        <w:t>at least one</w:t>
      </w:r>
      <w:r w:rsidRPr="00D24B2B">
        <w:t xml:space="preserve"> of the following parameters </w:t>
      </w:r>
      <w:r>
        <w:t xml:space="preserve">have value – </w:t>
      </w:r>
    </w:p>
    <w:p w14:paraId="26BEA159" w14:textId="77777777" w:rsidR="00C36DDB" w:rsidRDefault="00C36DDB" w:rsidP="00C36DDB">
      <w:pPr>
        <w:pStyle w:val="Level3"/>
        <w:numPr>
          <w:ilvl w:val="0"/>
          <w:numId w:val="60"/>
        </w:numPr>
      </w:pPr>
      <w:r w:rsidRPr="00F93070">
        <w:t>Transaction number Low/High</w:t>
      </w:r>
      <w:r w:rsidRPr="0095444A">
        <w:t xml:space="preserve"> </w:t>
      </w:r>
    </w:p>
    <w:p w14:paraId="26BEA15A" w14:textId="77777777" w:rsidR="00C36DDB" w:rsidRDefault="00C36DDB" w:rsidP="00C36DDB">
      <w:pPr>
        <w:pStyle w:val="Level3"/>
        <w:numPr>
          <w:ilvl w:val="0"/>
          <w:numId w:val="60"/>
        </w:numPr>
      </w:pPr>
      <w:r w:rsidRPr="0095444A">
        <w:t>Transaction da</w:t>
      </w:r>
      <w:r w:rsidRPr="00F93070">
        <w:t>te Low/High</w:t>
      </w:r>
    </w:p>
    <w:p w14:paraId="26BEA15B" w14:textId="77777777" w:rsidR="00C36DDB" w:rsidRDefault="00C36DDB" w:rsidP="00C36DDB">
      <w:pPr>
        <w:pStyle w:val="Level3"/>
        <w:numPr>
          <w:ilvl w:val="0"/>
          <w:numId w:val="60"/>
        </w:numPr>
      </w:pPr>
      <w:r w:rsidRPr="00F93070">
        <w:t>Sales Order Low/High</w:t>
      </w:r>
    </w:p>
    <w:p w14:paraId="26BEA15C" w14:textId="77777777" w:rsidR="00C36DDB" w:rsidRDefault="00C36DDB" w:rsidP="00C36DDB">
      <w:pPr>
        <w:pStyle w:val="Level3"/>
        <w:numPr>
          <w:ilvl w:val="0"/>
          <w:numId w:val="60"/>
        </w:numPr>
      </w:pPr>
      <w:r w:rsidRPr="00F93070">
        <w:t>Delivery Number Low/High,</w:t>
      </w:r>
    </w:p>
    <w:p w14:paraId="26BEA15D" w14:textId="77777777" w:rsidR="00C36DDB" w:rsidRDefault="00C36DDB" w:rsidP="00C36DDB">
      <w:pPr>
        <w:pStyle w:val="Level3"/>
        <w:numPr>
          <w:ilvl w:val="0"/>
          <w:numId w:val="60"/>
        </w:numPr>
      </w:pPr>
      <w:r w:rsidRPr="0095444A">
        <w:t xml:space="preserve"> Customer PO Num Low/High</w:t>
      </w:r>
    </w:p>
    <w:p w14:paraId="26BEA15E" w14:textId="77777777" w:rsidR="00C36DDB" w:rsidRDefault="00C36DDB" w:rsidP="00C36DDB">
      <w:pPr>
        <w:pStyle w:val="Level3"/>
        <w:ind w:left="2520"/>
      </w:pPr>
      <w:r>
        <w:t xml:space="preserve">If at least one of the above parameter has value, then set parameter – P_SUBMIT_STATUS as ‘Y’, else as ‘N’. </w:t>
      </w:r>
    </w:p>
    <w:p w14:paraId="26BEA15F" w14:textId="77777777" w:rsidR="00C36DDB" w:rsidRDefault="00C36DDB" w:rsidP="00C36DDB">
      <w:pPr>
        <w:pStyle w:val="Level3"/>
        <w:ind w:left="2520"/>
      </w:pPr>
      <w:r>
        <w:t>In ‘NEW’ mode, parameter P_SUBMIT_STATUS is set as ‘Y’ always.</w:t>
      </w:r>
    </w:p>
    <w:p w14:paraId="26BEA160" w14:textId="77777777" w:rsidR="00C36DDB" w:rsidRDefault="00C36DDB" w:rsidP="00C36DDB">
      <w:pPr>
        <w:pStyle w:val="Level3"/>
        <w:numPr>
          <w:ilvl w:val="1"/>
          <w:numId w:val="59"/>
        </w:numPr>
      </w:pPr>
      <w:r>
        <w:t xml:space="preserve">Create new formula column ‘CF_Email_Info’ under data query block ‘Q_INVOICE’. This calls custom package function </w:t>
      </w:r>
      <w:r w:rsidRPr="007C0688">
        <w:t xml:space="preserve">xxgil_email_comm_invoice_pkg.update_table </w:t>
      </w:r>
      <w:r>
        <w:t>to insert</w:t>
      </w:r>
      <w:r w:rsidRPr="00D90090">
        <w:t xml:space="preserve"> </w:t>
      </w:r>
      <w:r>
        <w:t>invoice details and the email addresses.</w:t>
      </w:r>
    </w:p>
    <w:p w14:paraId="26BEA161" w14:textId="77777777" w:rsidR="00C36DDB" w:rsidRDefault="00C36DDB" w:rsidP="00C36DDB">
      <w:pPr>
        <w:pStyle w:val="Level3"/>
        <w:numPr>
          <w:ilvl w:val="1"/>
          <w:numId w:val="59"/>
        </w:numPr>
      </w:pPr>
      <w:r>
        <w:t xml:space="preserve">Create new formula column ‘CF_TEMPLATE_LOC’ under data query block ‘Q_INVOICE ’to get the location of the rtf template through a call to custom package function </w:t>
      </w:r>
      <w:r w:rsidRPr="007C0688">
        <w:t>xxgil_email_comm_invoice_pkg.get_template_loc</w:t>
      </w:r>
    </w:p>
    <w:p w14:paraId="26BEA162" w14:textId="77777777" w:rsidR="00C36DDB" w:rsidRDefault="00C36DDB" w:rsidP="00C36DDB">
      <w:pPr>
        <w:pStyle w:val="Level3"/>
        <w:numPr>
          <w:ilvl w:val="1"/>
          <w:numId w:val="59"/>
        </w:numPr>
      </w:pPr>
      <w:r>
        <w:t xml:space="preserve">Create new formula column ‘CF_ATTACHMENT_TITLE’ under data query block ‘Q_INVOICE’ to get the title of the invoice files generated through bursting through a call to custom package function </w:t>
      </w:r>
      <w:r w:rsidRPr="007C0688">
        <w:t>xxgil_email_comm_invoice_pkg. attachment_title</w:t>
      </w:r>
    </w:p>
    <w:p w14:paraId="26BEA163" w14:textId="77777777" w:rsidR="00C36DDB" w:rsidRDefault="00C36DDB" w:rsidP="00C36DDB">
      <w:pPr>
        <w:pStyle w:val="Level3"/>
        <w:numPr>
          <w:ilvl w:val="1"/>
          <w:numId w:val="59"/>
        </w:numPr>
      </w:pPr>
      <w:r>
        <w:t xml:space="preserve">Create new formula column ‘CF_ORG_NAME’ under data query block ‘Q_INVOICE’ to pull the operating unit name from report level placeholder column ‘RP_ORG_NAME’ </w:t>
      </w:r>
    </w:p>
    <w:p w14:paraId="26BEA164" w14:textId="77777777" w:rsidR="00C36DDB" w:rsidRDefault="00C36DDB" w:rsidP="00C36DDB">
      <w:pPr>
        <w:pStyle w:val="Level3"/>
        <w:numPr>
          <w:ilvl w:val="1"/>
          <w:numId w:val="59"/>
        </w:numPr>
      </w:pPr>
      <w:r>
        <w:t xml:space="preserve">Create new formula column ‘CF_LE_NAME’ under data query block ‘Q_INVOICE’ to pull the legal entity name from report level placeholder column ‘RP_LE_NAME’ </w:t>
      </w:r>
    </w:p>
    <w:p w14:paraId="26BEA165" w14:textId="77777777" w:rsidR="00C36DDB" w:rsidRDefault="00C36DDB" w:rsidP="00C36DDB">
      <w:pPr>
        <w:pStyle w:val="Level3"/>
        <w:numPr>
          <w:ilvl w:val="1"/>
          <w:numId w:val="59"/>
        </w:numPr>
      </w:pPr>
      <w:r w:rsidRPr="009B5C37">
        <w:t xml:space="preserve">Modified ‘AfterReport’ trigger of </w:t>
      </w:r>
      <w:r w:rsidRPr="00050A65">
        <w:t>GIL Email Commercial Invoices-Standard (Email)</w:t>
      </w:r>
      <w:r w:rsidRPr="00723CFF">
        <w:t xml:space="preserve"> </w:t>
      </w:r>
      <w:r>
        <w:t xml:space="preserve">and </w:t>
      </w:r>
      <w:r w:rsidRPr="00050A65">
        <w:t>GIL Email Commercial Invoices-Split (Email)</w:t>
      </w:r>
      <w:r w:rsidRPr="009B5C37">
        <w:t xml:space="preserve"> programs to call custom email program ‘GIL Email Commercial Invoices-Standard’ only when </w:t>
      </w:r>
    </w:p>
    <w:p w14:paraId="26BEA166" w14:textId="77777777" w:rsidR="00C36DDB" w:rsidRDefault="00C36DDB" w:rsidP="00C36DDB">
      <w:pPr>
        <w:pStyle w:val="Level3"/>
        <w:numPr>
          <w:ilvl w:val="2"/>
          <w:numId w:val="59"/>
        </w:numPr>
      </w:pPr>
      <w:r>
        <w:t>When submitted with ‘SEL’ mode, the number of invoices processed by the current request is less than the limit set by the custom profile ‘</w:t>
      </w:r>
      <w:r>
        <w:rPr>
          <w:rFonts w:eastAsia="PMingLiU"/>
          <w:color w:val="1F497D"/>
        </w:rPr>
        <w:t>GIL AR Transaction Email Limit</w:t>
      </w:r>
      <w:r>
        <w:t>‘</w:t>
      </w:r>
    </w:p>
    <w:p w14:paraId="26BEA167" w14:textId="77777777" w:rsidR="00C36DDB" w:rsidRDefault="00C36DDB" w:rsidP="00C36DDB">
      <w:pPr>
        <w:pStyle w:val="Level3"/>
        <w:numPr>
          <w:ilvl w:val="2"/>
          <w:numId w:val="59"/>
        </w:numPr>
      </w:pPr>
      <w:r>
        <w:t>T</w:t>
      </w:r>
      <w:r w:rsidRPr="009B5C37">
        <w:t>here is at least one invoice/CM/DM to be emailed in current request</w:t>
      </w:r>
      <w:r>
        <w:t xml:space="preserve"> and P_SUBMIT_STATUS as ‘Y’</w:t>
      </w:r>
      <w:r w:rsidRPr="009B5C37">
        <w:t>.</w:t>
      </w:r>
    </w:p>
    <w:p w14:paraId="26BEA168" w14:textId="77777777" w:rsidR="00C36DDB" w:rsidRDefault="00C36DDB" w:rsidP="00C36DDB">
      <w:pPr>
        <w:pStyle w:val="Level3"/>
        <w:numPr>
          <w:ilvl w:val="1"/>
          <w:numId w:val="59"/>
        </w:numPr>
      </w:pPr>
      <w:r>
        <w:t xml:space="preserve">Additional logic in custom package procedure </w:t>
      </w:r>
      <w:r w:rsidRPr="009F291B">
        <w:t>XXGIL_ARP_TRX_SELECT_CONT_PKG.build_where_clause_standard</w:t>
      </w:r>
      <w:r>
        <w:t xml:space="preserve">, such that for existing invoice print programs – </w:t>
      </w:r>
    </w:p>
    <w:p w14:paraId="26BEA169" w14:textId="77777777" w:rsidR="00C36DDB" w:rsidRDefault="00C36DDB" w:rsidP="00C36DDB">
      <w:pPr>
        <w:pStyle w:val="Level3"/>
        <w:numPr>
          <w:ilvl w:val="2"/>
          <w:numId w:val="59"/>
        </w:numPr>
      </w:pPr>
      <w:r>
        <w:t>Print Choice - “NEW” : Print the transactions for the customers not setup as EDI or Email</w:t>
      </w:r>
    </w:p>
    <w:p w14:paraId="26BEA16A" w14:textId="77777777" w:rsidR="00C36DDB" w:rsidRDefault="00C36DDB" w:rsidP="00C36DDB">
      <w:pPr>
        <w:pStyle w:val="Level3"/>
        <w:numPr>
          <w:ilvl w:val="2"/>
          <w:numId w:val="59"/>
        </w:numPr>
      </w:pPr>
      <w:r>
        <w:t>Print Choice - “SEL” : Print the transactions even if the email id is available</w:t>
      </w:r>
    </w:p>
    <w:p w14:paraId="26BEA16B" w14:textId="77777777" w:rsidR="00C36DDB" w:rsidRDefault="00C36DDB" w:rsidP="00C36DDB">
      <w:pPr>
        <w:pStyle w:val="Level3"/>
        <w:numPr>
          <w:ilvl w:val="1"/>
          <w:numId w:val="59"/>
        </w:numPr>
      </w:pPr>
      <w:r>
        <w:lastRenderedPageBreak/>
        <w:t>Create bursting control file ‘GIL_Print_Comm_</w:t>
      </w:r>
      <w:r w:rsidRPr="00FE175A">
        <w:t>Invoice</w:t>
      </w:r>
      <w:r>
        <w:t xml:space="preserve">.xml’ to burst the invoice print program at invoice level with file system as </w:t>
      </w:r>
      <w:r w:rsidRPr="00E12E57">
        <w:t xml:space="preserve">"FILE_DELIVERY" </w:t>
      </w:r>
      <w:r>
        <w:t xml:space="preserve">and output as specific server path </w:t>
      </w:r>
      <w:r w:rsidRPr="007C0688">
        <w:t>$XXGIL_TOP/outbound/bursting</w:t>
      </w:r>
      <w:r>
        <w:t>, for all individual invoice files to be generated through bursting.</w:t>
      </w:r>
    </w:p>
    <w:p w14:paraId="26BEA16C" w14:textId="77777777" w:rsidR="00C36DDB" w:rsidRDefault="00C36DDB" w:rsidP="00C36DDB">
      <w:pPr>
        <w:pStyle w:val="Level3"/>
        <w:numPr>
          <w:ilvl w:val="0"/>
          <w:numId w:val="59"/>
        </w:numPr>
        <w:ind w:left="2520"/>
      </w:pPr>
      <w:r>
        <w:t>Update USA.rtf and IRELAND.rtf by replacing the XML source of fields where ‘RP_ORG_NAME’ and ‘RP_LE_NAME’ being used, by ‘CF_ORG_NAME’ and ‘CF_LE_NAME’ respectively.</w:t>
      </w:r>
    </w:p>
    <w:p w14:paraId="26BEA16D" w14:textId="77777777" w:rsidR="00C36DDB" w:rsidRDefault="00C36DDB" w:rsidP="00C36DDB">
      <w:pPr>
        <w:pStyle w:val="Level3"/>
        <w:numPr>
          <w:ilvl w:val="0"/>
          <w:numId w:val="59"/>
        </w:numPr>
        <w:ind w:left="2520"/>
      </w:pPr>
      <w:r>
        <w:t>Create custom concurrent program ‘</w:t>
      </w:r>
      <w:r w:rsidRPr="00CC62CD">
        <w:t>GIL Email Commercial Invoices-Standard</w:t>
      </w:r>
      <w:r>
        <w:t xml:space="preserve">’ to email invoices as attachment to the email address set at bill-to site/ customer level / operating unit level. </w:t>
      </w:r>
    </w:p>
    <w:p w14:paraId="26BEA16E" w14:textId="77777777" w:rsidR="00C36DDB" w:rsidRDefault="00C36DDB" w:rsidP="00C36DDB">
      <w:pPr>
        <w:pStyle w:val="Level3"/>
        <w:ind w:left="2520"/>
      </w:pPr>
      <w:r>
        <w:t xml:space="preserve">This program calls custom shell script </w:t>
      </w:r>
      <w:r w:rsidRPr="001E0225">
        <w:t>XXGIL_AR_EMAIL_ATTACHMENTS.prog</w:t>
      </w:r>
      <w:r>
        <w:t xml:space="preserve"> placed under $XXGIL_TOP/bin directory in server.</w:t>
      </w:r>
    </w:p>
    <w:p w14:paraId="26BEA16F" w14:textId="77777777" w:rsidR="00C36DDB" w:rsidRDefault="00C36DDB" w:rsidP="00C36DDB">
      <w:pPr>
        <w:pStyle w:val="Level3"/>
        <w:numPr>
          <w:ilvl w:val="2"/>
          <w:numId w:val="59"/>
        </w:numPr>
      </w:pPr>
      <w:r>
        <w:t xml:space="preserve">Call standard bursting program </w:t>
      </w:r>
      <w:r w:rsidRPr="00A75C83">
        <w:t>“XML Publisher Report Bursting Program”</w:t>
      </w:r>
      <w:r>
        <w:t xml:space="preserve"> only after parent program </w:t>
      </w:r>
      <w:r w:rsidRPr="00050A65">
        <w:t>GIL Email Commercial Invoices-Standard (Email)</w:t>
      </w:r>
      <w:r w:rsidRPr="00723CFF">
        <w:t xml:space="preserve"> </w:t>
      </w:r>
      <w:r>
        <w:t xml:space="preserve">or </w:t>
      </w:r>
      <w:r w:rsidRPr="00050A65">
        <w:t>GIL Email Commercial Invoices-Split (Email)</w:t>
      </w:r>
      <w:r w:rsidRPr="00A75C83">
        <w:t xml:space="preserve"> program</w:t>
      </w:r>
      <w:r>
        <w:t xml:space="preserve"> is complete.</w:t>
      </w:r>
    </w:p>
    <w:p w14:paraId="26BEA170" w14:textId="77777777" w:rsidR="00C36DDB" w:rsidRDefault="00C36DDB" w:rsidP="00C36DDB">
      <w:pPr>
        <w:pStyle w:val="Level3"/>
        <w:numPr>
          <w:ilvl w:val="2"/>
          <w:numId w:val="59"/>
        </w:numPr>
      </w:pPr>
      <w:r>
        <w:t>Once bursting program completes, custom shell script picks the directory path where invoice files are generated through bursting program, based on custom profile – ‘</w:t>
      </w:r>
      <w:r w:rsidRPr="001E0225">
        <w:t>XXGIL_AR_TRX_FILE_LOC</w:t>
      </w:r>
      <w:r>
        <w:t>’ set at site level.</w:t>
      </w:r>
    </w:p>
    <w:p w14:paraId="26BEA171" w14:textId="77777777" w:rsidR="00C36DDB" w:rsidRDefault="00C36DDB" w:rsidP="00C36DDB">
      <w:pPr>
        <w:pStyle w:val="Level3"/>
        <w:numPr>
          <w:ilvl w:val="2"/>
          <w:numId w:val="59"/>
        </w:numPr>
      </w:pPr>
      <w:r>
        <w:t xml:space="preserve">It loads the invoice files into the custom table – xxgil_ar_email_details as a BLOB data against the request_id and invoice number its being generated. This is done through SQL Loader command and control file - </w:t>
      </w:r>
      <w:r w:rsidRPr="001E0225">
        <w:t>XXGIL_AR_EMAIL_DETAILS_LOAD.ctl</w:t>
      </w:r>
      <w:r>
        <w:t xml:space="preserve"> placed under same $XXGIL_TOP/bin directory.</w:t>
      </w:r>
    </w:p>
    <w:p w14:paraId="26BEA172" w14:textId="77777777" w:rsidR="00C36DDB" w:rsidRDefault="00C36DDB" w:rsidP="00C36DDB">
      <w:pPr>
        <w:pStyle w:val="Level3"/>
        <w:numPr>
          <w:ilvl w:val="2"/>
          <w:numId w:val="59"/>
        </w:numPr>
      </w:pPr>
      <w:r>
        <w:t xml:space="preserve">Custom package procedure </w:t>
      </w:r>
      <w:r w:rsidRPr="00F72B27">
        <w:t>xxgil_email_comm_invoice_pkg</w:t>
      </w:r>
      <w:r>
        <w:t>.</w:t>
      </w:r>
      <w:r w:rsidRPr="003C600C">
        <w:rPr>
          <w:rFonts w:ascii="Courier" w:hAnsi="Courier" w:cs="Courier"/>
          <w:color w:val="000000"/>
          <w:sz w:val="20"/>
          <w:szCs w:val="20"/>
          <w:highlight w:val="white"/>
        </w:rPr>
        <w:t xml:space="preserve"> </w:t>
      </w:r>
      <w:r>
        <w:t>send_mail_with_invoice being called to email invoices along with T&amp;C files as attachment, if any, available for the operating unit, maintained .in custom value set “</w:t>
      </w:r>
      <w:r w:rsidRPr="004D5182">
        <w:t>XXGIL_AR_EMAIL_TRANSACTIONS</w:t>
      </w:r>
      <w:r>
        <w:t>”.</w:t>
      </w:r>
    </w:p>
    <w:p w14:paraId="26BEA173" w14:textId="77777777" w:rsidR="00C36DDB" w:rsidRDefault="00C36DDB" w:rsidP="00C36DDB">
      <w:pPr>
        <w:pStyle w:val="Level3"/>
        <w:ind w:left="3240"/>
      </w:pPr>
      <w:r>
        <w:t xml:space="preserve">Once invoice email is sent, update </w:t>
      </w:r>
      <w:r w:rsidRPr="00702CE8">
        <w:t>AR Transaction Descriptive Flexfield</w:t>
      </w:r>
      <w:r>
        <w:t xml:space="preserve"> (attribute10 of ra_customer_trx_all) to ‘Yes’, print pending flag, p</w:t>
      </w:r>
      <w:r w:rsidRPr="00702CE8">
        <w:t xml:space="preserve">rint dates </w:t>
      </w:r>
      <w:r>
        <w:t>against the transaction.</w:t>
      </w:r>
    </w:p>
    <w:p w14:paraId="26BEA174" w14:textId="77777777" w:rsidR="00C36DDB" w:rsidRDefault="00C36DDB" w:rsidP="00C36DDB">
      <w:pPr>
        <w:pStyle w:val="Level3"/>
        <w:numPr>
          <w:ilvl w:val="2"/>
          <w:numId w:val="59"/>
        </w:numPr>
      </w:pPr>
      <w:r>
        <w:t xml:space="preserve">A summary email is sent to the email address set at operating unit level using custom package function </w:t>
      </w:r>
      <w:r w:rsidRPr="00F72B27">
        <w:t>xxgil_email_comm_invoice_pkg</w:t>
      </w:r>
      <w:r>
        <w:t>.</w:t>
      </w:r>
      <w:r w:rsidRPr="003C600C">
        <w:rPr>
          <w:rFonts w:ascii="Courier" w:hAnsi="Courier" w:cs="Courier"/>
          <w:color w:val="000000"/>
          <w:sz w:val="20"/>
          <w:szCs w:val="20"/>
          <w:highlight w:val="white"/>
        </w:rPr>
        <w:t xml:space="preserve"> </w:t>
      </w:r>
      <w:r>
        <w:t>send_summary_email</w:t>
      </w:r>
    </w:p>
    <w:p w14:paraId="26BEA175" w14:textId="77777777" w:rsidR="00C36DDB" w:rsidRDefault="00C36DDB" w:rsidP="00C36DDB">
      <w:pPr>
        <w:pStyle w:val="Level3"/>
        <w:numPr>
          <w:ilvl w:val="0"/>
          <w:numId w:val="59"/>
        </w:numPr>
      </w:pPr>
      <w:r>
        <w:t>Create custom value set “</w:t>
      </w:r>
      <w:r w:rsidRPr="004D5182">
        <w:t>XXGIL_AR_EMAIL_TRANSACTIONS</w:t>
      </w:r>
      <w:r>
        <w:t>” to hold the email information like – From email address, email subject/body and T&amp;C attachment, if any, for required operating unit.</w:t>
      </w:r>
    </w:p>
    <w:p w14:paraId="26BEA176" w14:textId="77777777" w:rsidR="00BD0093" w:rsidRPr="00224AC4" w:rsidRDefault="00BD0093" w:rsidP="00BD0093">
      <w:pPr>
        <w:numPr>
          <w:ilvl w:val="0"/>
          <w:numId w:val="21"/>
        </w:numPr>
        <w:rPr>
          <w:rFonts w:cs="Arial"/>
          <w:b/>
          <w:bCs/>
          <w:caps/>
          <w:kern w:val="32"/>
          <w:szCs w:val="32"/>
          <w:u w:val="single"/>
        </w:rPr>
      </w:pPr>
      <w:r>
        <w:rPr>
          <w:rFonts w:cs="Arial"/>
          <w:b/>
          <w:u w:val="single"/>
        </w:rPr>
        <w:t>Assumptions</w:t>
      </w:r>
      <w:r w:rsidRPr="00224AC4">
        <w:rPr>
          <w:rFonts w:cs="Arial"/>
          <w:b/>
          <w:u w:val="single"/>
        </w:rPr>
        <w:t>:</w:t>
      </w:r>
    </w:p>
    <w:p w14:paraId="26BEA177" w14:textId="77777777" w:rsidR="00BD0093" w:rsidRDefault="00BD0093" w:rsidP="00BD0093">
      <w:pPr>
        <w:pStyle w:val="Level3"/>
        <w:numPr>
          <w:ilvl w:val="0"/>
          <w:numId w:val="61"/>
        </w:numPr>
      </w:pPr>
      <w:r w:rsidRPr="006B6C97">
        <w:t>Chargeback transactions are</w:t>
      </w:r>
      <w:r>
        <w:t xml:space="preserve"> out of scope of this report</w:t>
      </w:r>
    </w:p>
    <w:p w14:paraId="26BEA178" w14:textId="77777777" w:rsidR="00BD0093" w:rsidRDefault="00BD0093" w:rsidP="00BD0093">
      <w:pPr>
        <w:pStyle w:val="Level3"/>
        <w:numPr>
          <w:ilvl w:val="0"/>
          <w:numId w:val="61"/>
        </w:numPr>
      </w:pPr>
      <w:r>
        <w:t>No changes to the Invoice Layout has been done</w:t>
      </w:r>
    </w:p>
    <w:p w14:paraId="26BEA179" w14:textId="77777777" w:rsidR="00BD0093" w:rsidRDefault="00BD0093" w:rsidP="00BD0093">
      <w:pPr>
        <w:pStyle w:val="Level3"/>
        <w:numPr>
          <w:ilvl w:val="0"/>
          <w:numId w:val="61"/>
        </w:numPr>
      </w:pPr>
      <w:r w:rsidRPr="006B6C97">
        <w:t>Customers that are EDI-enabled are out of scope of this</w:t>
      </w:r>
      <w:r>
        <w:t xml:space="preserve"> report</w:t>
      </w:r>
    </w:p>
    <w:p w14:paraId="26BEA17A" w14:textId="77777777" w:rsidR="00BD0093" w:rsidRDefault="00BD0093" w:rsidP="00BD0093">
      <w:pPr>
        <w:pStyle w:val="Level3"/>
        <w:numPr>
          <w:ilvl w:val="0"/>
          <w:numId w:val="61"/>
        </w:numPr>
      </w:pPr>
      <w:r>
        <w:t>No email will be sent when “Email/Print Choice” is set as ‘Print’.</w:t>
      </w:r>
    </w:p>
    <w:p w14:paraId="26BEA17B" w14:textId="77777777" w:rsidR="00BD0093" w:rsidRDefault="00BD0093" w:rsidP="00BD0093">
      <w:pPr>
        <w:pStyle w:val="Level3"/>
        <w:ind w:left="1800"/>
      </w:pPr>
    </w:p>
    <w:p w14:paraId="26BEA17C" w14:textId="77777777" w:rsidR="00BD0093" w:rsidRPr="00683F2D" w:rsidRDefault="00BD0093" w:rsidP="00BD0093">
      <w:pPr>
        <w:numPr>
          <w:ilvl w:val="0"/>
          <w:numId w:val="21"/>
        </w:numPr>
        <w:rPr>
          <w:rFonts w:cs="Arial"/>
          <w:b/>
          <w:u w:val="single"/>
        </w:rPr>
      </w:pPr>
      <w:r w:rsidRPr="00683F2D">
        <w:rPr>
          <w:rFonts w:cs="Arial"/>
          <w:b/>
          <w:u w:val="single"/>
        </w:rPr>
        <w:lastRenderedPageBreak/>
        <w:t>SQL Query</w:t>
      </w:r>
    </w:p>
    <w:p w14:paraId="26BEA17D" w14:textId="77777777" w:rsidR="00BD0093" w:rsidRDefault="00BD0093" w:rsidP="00BD0093">
      <w:pPr>
        <w:pStyle w:val="Level3"/>
        <w:numPr>
          <w:ilvl w:val="0"/>
          <w:numId w:val="62"/>
        </w:numPr>
      </w:pPr>
      <w:r>
        <w:t xml:space="preserve">Add additional logic in lexical parameter ‘lp_where10’ under ‘BUILD_QUERY’program unit to determine if the transaction type matches with the DFF </w:t>
      </w:r>
      <w:r w:rsidRPr="008835D3">
        <w:t>(</w:t>
      </w:r>
      <w:r w:rsidRPr="00683F2D">
        <w:t>hz_customer_profile</w:t>
      </w:r>
      <w:r w:rsidRPr="008835D3">
        <w:t>.attribute</w:t>
      </w:r>
      <w:r w:rsidRPr="00683F2D">
        <w:t>8</w:t>
      </w:r>
      <w:r>
        <w:t>)</w:t>
      </w:r>
      <w:r w:rsidRPr="00946B50">
        <w:rPr>
          <w:b/>
        </w:rPr>
        <w:t xml:space="preserve"> </w:t>
      </w:r>
      <w:r>
        <w:t>set at customer profile level</w:t>
      </w:r>
    </w:p>
    <w:p w14:paraId="26BEA17E" w14:textId="77777777" w:rsidR="00BD0093" w:rsidRDefault="00BD0093" w:rsidP="00BD0093">
      <w:pPr>
        <w:pStyle w:val="Level3"/>
        <w:numPr>
          <w:ilvl w:val="0"/>
          <w:numId w:val="62"/>
        </w:numPr>
      </w:pPr>
      <w:r>
        <w:t>In ‘AfterReport’ trigger</w:t>
      </w:r>
    </w:p>
    <w:p w14:paraId="26BEA17F" w14:textId="77777777" w:rsidR="00BD0093" w:rsidRDefault="00BD0093" w:rsidP="00BD0093">
      <w:pPr>
        <w:pStyle w:val="Level3"/>
        <w:ind w:left="2520"/>
      </w:pPr>
      <w:r>
        <w:t>IF at least one transaction is there to be emailed then</w:t>
      </w:r>
    </w:p>
    <w:p w14:paraId="26BEA180" w14:textId="77777777" w:rsidR="00BD0093" w:rsidRDefault="00BD0093" w:rsidP="00BD0093">
      <w:pPr>
        <w:pStyle w:val="Level3"/>
        <w:ind w:left="2880"/>
      </w:pPr>
      <w:r>
        <w:t>IF p_print_email = ‘EMAIL’ and P_SUBMIT_STATUS = ‘Y’</w:t>
      </w:r>
    </w:p>
    <w:p w14:paraId="26BEA181" w14:textId="77777777" w:rsidR="00BD0093" w:rsidRDefault="00BD0093" w:rsidP="00BD0093">
      <w:pPr>
        <w:pStyle w:val="Level3"/>
        <w:ind w:left="2880"/>
      </w:pPr>
      <w:r>
        <w:t xml:space="preserve">  IF (</w:t>
      </w:r>
      <w:r w:rsidRPr="00BA15CC">
        <w:t>P_CHOICE = 'SEL')</w:t>
      </w:r>
      <w:r>
        <w:t xml:space="preserve"> and (total number of invoices in current request less than the value of custom profile ‘</w:t>
      </w:r>
      <w:r w:rsidRPr="00BA15CC">
        <w:t>GIL AR Invoices Email Attachment Limit</w:t>
      </w:r>
      <w:r>
        <w:t>’ THEN</w:t>
      </w:r>
    </w:p>
    <w:p w14:paraId="26BEA182" w14:textId="77777777" w:rsidR="00BD0093" w:rsidRDefault="00BD0093" w:rsidP="00BD0093">
      <w:pPr>
        <w:pStyle w:val="Level3"/>
        <w:ind w:left="3600"/>
      </w:pPr>
      <w:r>
        <w:t>Call custom concurrent program ‘</w:t>
      </w:r>
      <w:r w:rsidRPr="004E66BE">
        <w:t>GIL Email Commercial Invoices-Standard</w:t>
      </w:r>
      <w:r>
        <w:t>’ to email invoices</w:t>
      </w:r>
    </w:p>
    <w:p w14:paraId="26BEA183" w14:textId="77777777" w:rsidR="00BD0093" w:rsidRDefault="00BD0093" w:rsidP="00BD0093">
      <w:pPr>
        <w:pStyle w:val="Level3"/>
        <w:ind w:left="2160" w:firstLine="720"/>
      </w:pPr>
      <w:r>
        <w:t>END IF</w:t>
      </w:r>
    </w:p>
    <w:p w14:paraId="26BEA184" w14:textId="77777777" w:rsidR="00BD0093" w:rsidRDefault="00BD0093" w:rsidP="00BD0093">
      <w:pPr>
        <w:pStyle w:val="Level3"/>
        <w:ind w:left="2160" w:firstLine="720"/>
      </w:pPr>
      <w:r>
        <w:t>IF (P_CHOICE = ‘NEW’) THEN</w:t>
      </w:r>
    </w:p>
    <w:p w14:paraId="26BEA185" w14:textId="77777777" w:rsidR="00BD0093" w:rsidRDefault="00BD0093" w:rsidP="00BD0093">
      <w:pPr>
        <w:pStyle w:val="Level3"/>
        <w:ind w:left="3375"/>
      </w:pPr>
      <w:r>
        <w:t>Call custom concurrent program ‘</w:t>
      </w:r>
      <w:r w:rsidRPr="004E66BE">
        <w:t>GIL Email Commercial Invoices-Standard</w:t>
      </w:r>
      <w:r>
        <w:t>’ to email invoices</w:t>
      </w:r>
    </w:p>
    <w:p w14:paraId="26BEA186" w14:textId="77777777" w:rsidR="00BD0093" w:rsidRDefault="00BD0093" w:rsidP="00BD0093">
      <w:pPr>
        <w:pStyle w:val="Level3"/>
      </w:pPr>
      <w:r>
        <w:tab/>
      </w:r>
      <w:r>
        <w:tab/>
        <w:t>END IF</w:t>
      </w:r>
    </w:p>
    <w:p w14:paraId="26BEA187" w14:textId="77777777" w:rsidR="00BD0093" w:rsidRDefault="00BD0093" w:rsidP="00BD0093">
      <w:pPr>
        <w:pStyle w:val="Level3"/>
        <w:ind w:left="2520"/>
      </w:pPr>
      <w:r>
        <w:t>END IF</w:t>
      </w:r>
    </w:p>
    <w:p w14:paraId="26BEA188" w14:textId="77777777" w:rsidR="00BD0093" w:rsidRDefault="00BD0093" w:rsidP="00BD0093">
      <w:pPr>
        <w:pStyle w:val="Level3"/>
        <w:numPr>
          <w:ilvl w:val="0"/>
          <w:numId w:val="62"/>
        </w:numPr>
      </w:pPr>
      <w:r>
        <w:t xml:space="preserve">Derive email address </w:t>
      </w:r>
    </w:p>
    <w:p w14:paraId="26BEA189" w14:textId="77777777" w:rsidR="00BD0093" w:rsidRDefault="00BD0093" w:rsidP="00BD0093">
      <w:pPr>
        <w:pStyle w:val="Level3"/>
        <w:numPr>
          <w:ilvl w:val="1"/>
          <w:numId w:val="62"/>
        </w:numPr>
      </w:pPr>
      <w:r>
        <w:t xml:space="preserve">Call custom package procedure </w:t>
      </w:r>
      <w:r w:rsidRPr="00710074">
        <w:t>xxgil_email_comm_invoice_pkg.customer_email_address</w:t>
      </w:r>
      <w:r>
        <w:t xml:space="preserve"> to derive the email address from bill-to site /customer level/ operating unit level. </w:t>
      </w:r>
    </w:p>
    <w:p w14:paraId="26BEA18A" w14:textId="77777777" w:rsidR="00BD0093" w:rsidRDefault="00BD0093" w:rsidP="00BD0093">
      <w:pPr>
        <w:pStyle w:val="Level3"/>
        <w:ind w:left="2520"/>
      </w:pPr>
      <w:r>
        <w:t xml:space="preserve">If email address is available at bill-to site level based on the transaction then send invoices to that email address </w:t>
      </w:r>
    </w:p>
    <w:p w14:paraId="26BEA18B" w14:textId="77777777" w:rsidR="00BD0093" w:rsidRDefault="00BD0093" w:rsidP="00BD0093">
      <w:pPr>
        <w:pStyle w:val="Level3"/>
        <w:ind w:left="2520"/>
      </w:pPr>
      <w:r>
        <w:t>If email address is not available at bill-to site level then check if it’s available at customer level and if so then send invoices to that email address</w:t>
      </w:r>
    </w:p>
    <w:p w14:paraId="26BEA18C" w14:textId="77777777" w:rsidR="00BD0093" w:rsidRDefault="00BD0093" w:rsidP="00BD0093">
      <w:pPr>
        <w:pStyle w:val="Level3"/>
        <w:ind w:left="2520"/>
      </w:pPr>
      <w:r>
        <w:t xml:space="preserve">If email address is not available either at bill-to site/ customer level then pick email address from operating unit level and send invoices to that email address. </w:t>
      </w:r>
    </w:p>
    <w:p w14:paraId="26BEA18D" w14:textId="77777777" w:rsidR="00BD0093" w:rsidRDefault="00BD0093" w:rsidP="00BD0093">
      <w:pPr>
        <w:pStyle w:val="Level3"/>
        <w:numPr>
          <w:ilvl w:val="0"/>
          <w:numId w:val="62"/>
        </w:numPr>
      </w:pPr>
      <w:r>
        <w:t>Insert into custom table xxgil_ar_email_address invoice details</w:t>
      </w:r>
    </w:p>
    <w:p w14:paraId="26BEA18E" w14:textId="77777777" w:rsidR="00BD0093" w:rsidRDefault="00BD0093" w:rsidP="00BD0093">
      <w:pPr>
        <w:pStyle w:val="Level3"/>
        <w:numPr>
          <w:ilvl w:val="1"/>
          <w:numId w:val="62"/>
        </w:numPr>
      </w:pPr>
      <w:r>
        <w:t>Create formula column ‘CF_Email_Info’  under query block ‘Q_INVOICE’</w:t>
      </w:r>
    </w:p>
    <w:p w14:paraId="26BEA18F" w14:textId="77777777" w:rsidR="00BD0093" w:rsidRDefault="00BD0093" w:rsidP="00BD0093">
      <w:pPr>
        <w:pStyle w:val="Level3"/>
        <w:numPr>
          <w:ilvl w:val="1"/>
          <w:numId w:val="62"/>
        </w:numPr>
      </w:pPr>
      <w:r>
        <w:t xml:space="preserve">Call custom package procedure </w:t>
      </w:r>
      <w:r w:rsidRPr="00D90090">
        <w:t>xxgil_email_comm_invoice_pkg.update_table</w:t>
      </w:r>
      <w:r>
        <w:t xml:space="preserve"> within ‘CF_Email_Info’</w:t>
      </w:r>
    </w:p>
    <w:p w14:paraId="26BEA190" w14:textId="77777777" w:rsidR="00BD0093" w:rsidRDefault="00BD0093" w:rsidP="00BD0093">
      <w:pPr>
        <w:pStyle w:val="Level3"/>
        <w:numPr>
          <w:ilvl w:val="2"/>
          <w:numId w:val="62"/>
        </w:numPr>
      </w:pPr>
      <w:r>
        <w:t>This procedure has parameters – parent concurrent program request id, transaction id, bill-to site use id, customer number, CC email address, transaction type, term count, term sequence number, printing count and printing original date.</w:t>
      </w:r>
    </w:p>
    <w:p w14:paraId="26BEA191" w14:textId="77777777" w:rsidR="00BD0093" w:rsidRDefault="00BD0093" w:rsidP="00BD0093">
      <w:pPr>
        <w:pStyle w:val="Level3"/>
        <w:numPr>
          <w:ilvl w:val="2"/>
          <w:numId w:val="62"/>
        </w:numPr>
      </w:pPr>
      <w:r>
        <w:t xml:space="preserve">Call </w:t>
      </w:r>
      <w:r w:rsidRPr="00710074">
        <w:t>xxgil_email_comm_invoice_pkg.customer_email_address</w:t>
      </w:r>
      <w:r>
        <w:t xml:space="preserve"> within </w:t>
      </w:r>
      <w:r w:rsidRPr="00D90090">
        <w:t>xxgil_email_comm_invoice_pkg.update_table</w:t>
      </w:r>
      <w:r>
        <w:t>, based on transaction id to derive email address.</w:t>
      </w:r>
    </w:p>
    <w:p w14:paraId="26BEA192" w14:textId="77777777" w:rsidR="00BD0093" w:rsidRDefault="00BD0093" w:rsidP="00BD0093">
      <w:pPr>
        <w:pStyle w:val="Level3"/>
        <w:numPr>
          <w:ilvl w:val="2"/>
          <w:numId w:val="62"/>
        </w:numPr>
      </w:pPr>
      <w:r>
        <w:t xml:space="preserve">Call </w:t>
      </w:r>
      <w:r w:rsidRPr="00710074">
        <w:t>xxgil_email_comm_invoice_pkg.</w:t>
      </w:r>
      <w:r>
        <w:t xml:space="preserve">attachement_title within </w:t>
      </w:r>
      <w:r w:rsidRPr="00D90090">
        <w:t>xxgil_email_comm_invoice_pkg.update_table</w:t>
      </w:r>
      <w:r>
        <w:t xml:space="preserve"> to derive invoice/CM/DM file name based on the transaction number and its related PO</w:t>
      </w:r>
    </w:p>
    <w:p w14:paraId="26BEA193" w14:textId="77777777" w:rsidR="00BD0093" w:rsidRDefault="00BD0093" w:rsidP="00BD0093">
      <w:pPr>
        <w:pStyle w:val="Level3"/>
        <w:numPr>
          <w:ilvl w:val="2"/>
          <w:numId w:val="62"/>
        </w:numPr>
      </w:pPr>
      <w:r>
        <w:t xml:space="preserve">Insert parent concurrent program request id, transaction number, operating unit name and id, transaction class, email address, cc email address, bill-to site, transaction type, term count, term </w:t>
      </w:r>
      <w:r>
        <w:lastRenderedPageBreak/>
        <w:t>sequence number, printing count, printing original date and attachment file name based on the transaction id, concurrent request id and bill-to site use id.</w:t>
      </w:r>
    </w:p>
    <w:p w14:paraId="26BEA194" w14:textId="77777777" w:rsidR="00BD0093" w:rsidRDefault="00BD0093" w:rsidP="00BD0093">
      <w:pPr>
        <w:pStyle w:val="Level3"/>
        <w:numPr>
          <w:ilvl w:val="0"/>
          <w:numId w:val="62"/>
        </w:numPr>
      </w:pPr>
      <w:r>
        <w:t>Call custom emailing program ‘</w:t>
      </w:r>
      <w:r w:rsidRPr="00CC62CD">
        <w:t>GIL Email Commercial Invoices-Standard</w:t>
      </w:r>
      <w:r>
        <w:t>’ to email invoices as attachment to the email address set at bill-to site/ customer level / operating unit level.</w:t>
      </w:r>
    </w:p>
    <w:p w14:paraId="26BEA195" w14:textId="77777777" w:rsidR="00BD0093" w:rsidRDefault="00BD0093" w:rsidP="00BD0093">
      <w:pPr>
        <w:pStyle w:val="Level3"/>
        <w:numPr>
          <w:ilvl w:val="1"/>
          <w:numId w:val="62"/>
        </w:numPr>
      </w:pPr>
      <w:r w:rsidRPr="0095444A">
        <w:t xml:space="preserve">Submit standard bursting program “XML Publisher Report Bursting Program” only after parent program </w:t>
      </w:r>
      <w:r w:rsidRPr="00050A65">
        <w:t>GIL Email Commercial Invoices-Standard (Email)</w:t>
      </w:r>
      <w:r w:rsidRPr="00723CFF">
        <w:t xml:space="preserve"> </w:t>
      </w:r>
      <w:r>
        <w:t xml:space="preserve">or </w:t>
      </w:r>
      <w:r w:rsidRPr="00050A65">
        <w:t>GIL Email Commercial Invoices-Split (Email)</w:t>
      </w:r>
      <w:r w:rsidRPr="0095444A">
        <w:t xml:space="preserve"> program is complete.</w:t>
      </w:r>
    </w:p>
    <w:p w14:paraId="26BEA196" w14:textId="77777777" w:rsidR="00BD0093" w:rsidRDefault="00BD0093" w:rsidP="00BD0093">
      <w:pPr>
        <w:pStyle w:val="Level3"/>
        <w:numPr>
          <w:ilvl w:val="1"/>
          <w:numId w:val="62"/>
        </w:numPr>
      </w:pPr>
      <w:r w:rsidRPr="00A51241">
        <w:t>Once bursting program completes,</w:t>
      </w:r>
      <w:r>
        <w:t xml:space="preserve"> pick </w:t>
      </w:r>
      <w:r w:rsidRPr="00A51241">
        <w:t xml:space="preserve">invoice files </w:t>
      </w:r>
      <w:r>
        <w:t xml:space="preserve">from server </w:t>
      </w:r>
      <w:r w:rsidRPr="00A51241">
        <w:t>generated through bursting program.</w:t>
      </w:r>
    </w:p>
    <w:p w14:paraId="26BEA197" w14:textId="77777777" w:rsidR="00BD0093" w:rsidRDefault="00BD0093" w:rsidP="00BD0093">
      <w:pPr>
        <w:pStyle w:val="Level3"/>
        <w:numPr>
          <w:ilvl w:val="1"/>
          <w:numId w:val="62"/>
        </w:numPr>
      </w:pPr>
      <w:r>
        <w:t>L</w:t>
      </w:r>
      <w:r w:rsidRPr="00DB19E3">
        <w:t>oad the invoice files into the custom table – xxgil_ar_email_details as a BLOB data against the request_id and invoice number it</w:t>
      </w:r>
      <w:r>
        <w:t>’</w:t>
      </w:r>
      <w:r w:rsidRPr="00DB19E3">
        <w:t>s being generated</w:t>
      </w:r>
      <w:r>
        <w:t xml:space="preserve"> using</w:t>
      </w:r>
      <w:r w:rsidRPr="00DB19E3">
        <w:t xml:space="preserve"> SQL Loader command and control file - XXGIL_AR_EMAIL_DETAILS_LOAD.ctl</w:t>
      </w:r>
      <w:r>
        <w:t>.</w:t>
      </w:r>
    </w:p>
    <w:p w14:paraId="26BEA198" w14:textId="77777777" w:rsidR="00BD0093" w:rsidRDefault="00BD0093" w:rsidP="00BD0093">
      <w:pPr>
        <w:pStyle w:val="Level3"/>
        <w:numPr>
          <w:ilvl w:val="1"/>
          <w:numId w:val="62"/>
        </w:numPr>
      </w:pPr>
      <w:r>
        <w:t>Call c</w:t>
      </w:r>
      <w:r w:rsidRPr="00DB19E3">
        <w:t>ustom package procedure xxgil_email_comm_invoice_pkg. send_mail_with_invoice to email invoices along with T&amp;C files as attachment.</w:t>
      </w:r>
    </w:p>
    <w:p w14:paraId="26BEA199" w14:textId="77777777" w:rsidR="00BD0093" w:rsidRDefault="00BD0093" w:rsidP="00BD0093">
      <w:pPr>
        <w:pStyle w:val="Level3"/>
        <w:ind w:left="2520"/>
      </w:pPr>
      <w:r>
        <w:t>Once email is sent for invoices, update attribute10 = ‘Yes’ of ra_customer_trx_all against the transaction and send summary email to the email address set at operating unit level.</w:t>
      </w:r>
    </w:p>
    <w:p w14:paraId="26BEA19A" w14:textId="77777777" w:rsidR="005100CC" w:rsidRDefault="005100CC" w:rsidP="00DA136D">
      <w:pPr>
        <w:pStyle w:val="ListParagraph"/>
        <w:numPr>
          <w:ilvl w:val="0"/>
          <w:numId w:val="17"/>
        </w:numPr>
        <w:autoSpaceDE w:val="0"/>
        <w:autoSpaceDN w:val="0"/>
        <w:adjustRightInd w:val="0"/>
        <w:spacing w:after="0"/>
        <w:rPr>
          <w:rFonts w:cs="Arial"/>
          <w:b/>
        </w:rPr>
      </w:pPr>
      <w:r>
        <w:rPr>
          <w:rFonts w:cs="Arial"/>
          <w:b/>
        </w:rPr>
        <w:t>CR#837</w:t>
      </w:r>
      <w:r w:rsidRPr="006C6331">
        <w:rPr>
          <w:rFonts w:cs="Arial"/>
          <w:b/>
        </w:rPr>
        <w:t xml:space="preserve"> – </w:t>
      </w:r>
      <w:r w:rsidRPr="00A17D26">
        <w:rPr>
          <w:rFonts w:cs="Arial"/>
          <w:b/>
        </w:rPr>
        <w:t>Outbound EDI 812 CM Interface</w:t>
      </w:r>
    </w:p>
    <w:p w14:paraId="26BEA19B" w14:textId="77777777" w:rsidR="005100CC" w:rsidRDefault="005100CC" w:rsidP="00A17D26">
      <w:pPr>
        <w:pStyle w:val="ListParagraph"/>
        <w:autoSpaceDE w:val="0"/>
        <w:autoSpaceDN w:val="0"/>
        <w:adjustRightInd w:val="0"/>
        <w:spacing w:after="0"/>
        <w:ind w:left="1080"/>
        <w:rPr>
          <w:rFonts w:cs="Arial"/>
          <w:b/>
        </w:rPr>
      </w:pPr>
    </w:p>
    <w:p w14:paraId="26BEA19C" w14:textId="77777777" w:rsidR="005100CC" w:rsidRPr="006C6331" w:rsidRDefault="005100CC" w:rsidP="005100CC">
      <w:pPr>
        <w:numPr>
          <w:ilvl w:val="0"/>
          <w:numId w:val="21"/>
        </w:numPr>
        <w:rPr>
          <w:rFonts w:cs="Arial"/>
          <w:b/>
          <w:u w:val="single"/>
        </w:rPr>
      </w:pPr>
      <w:r w:rsidRPr="006C6331">
        <w:rPr>
          <w:rFonts w:cs="Arial"/>
          <w:b/>
          <w:u w:val="single"/>
        </w:rPr>
        <w:t xml:space="preserve">Business </w:t>
      </w:r>
      <w:r w:rsidR="00CF54AF">
        <w:rPr>
          <w:rFonts w:cs="Arial"/>
          <w:b/>
          <w:u w:val="single"/>
        </w:rPr>
        <w:t>R</w:t>
      </w:r>
      <w:r w:rsidRPr="006C6331">
        <w:rPr>
          <w:rFonts w:cs="Arial"/>
          <w:b/>
          <w:u w:val="single"/>
        </w:rPr>
        <w:t>equirement:</w:t>
      </w:r>
    </w:p>
    <w:p w14:paraId="26BEA19D" w14:textId="77777777" w:rsidR="005100CC" w:rsidRDefault="00CF54AF" w:rsidP="00A17D26">
      <w:pPr>
        <w:pStyle w:val="Level3"/>
        <w:numPr>
          <w:ilvl w:val="0"/>
          <w:numId w:val="65"/>
        </w:numPr>
      </w:pPr>
      <w:r>
        <w:t xml:space="preserve">Report need </w:t>
      </w:r>
      <w:r w:rsidR="008A5D2C">
        <w:t xml:space="preserve">not </w:t>
      </w:r>
      <w:r>
        <w:t>to print</w:t>
      </w:r>
      <w:r w:rsidR="005100CC">
        <w:t xml:space="preserve"> the </w:t>
      </w:r>
      <w:r>
        <w:t>EDI 812 Credit memos</w:t>
      </w:r>
      <w:r w:rsidR="005100CC">
        <w:t xml:space="preserve">OU </w:t>
      </w:r>
      <w:r w:rsidR="008A5D2C">
        <w:t xml:space="preserve"> </w:t>
      </w:r>
      <w:r w:rsidR="00040DFD">
        <w:t xml:space="preserve">if </w:t>
      </w:r>
      <w:r w:rsidR="008A5D2C">
        <w:t xml:space="preserve">  the </w:t>
      </w:r>
      <w:r w:rsidR="005100CC">
        <w:t xml:space="preserve"> following</w:t>
      </w:r>
      <w:r>
        <w:t xml:space="preserve"> Customer Profile Value</w:t>
      </w:r>
      <w:r w:rsidR="008A5D2C">
        <w:t>s are available at Customer level</w:t>
      </w:r>
    </w:p>
    <w:p w14:paraId="26BEA19E" w14:textId="77777777" w:rsidR="005100CC" w:rsidRDefault="005100CC" w:rsidP="005100CC">
      <w:pPr>
        <w:pStyle w:val="Level1"/>
        <w:numPr>
          <w:ilvl w:val="0"/>
          <w:numId w:val="67"/>
        </w:numPr>
        <w:rPr>
          <w:lang w:eastAsia="ja-JP"/>
        </w:rPr>
      </w:pPr>
      <w:r>
        <w:rPr>
          <w:lang w:eastAsia="ja-JP"/>
        </w:rPr>
        <w:t>EDI 812 (Yes/No) – Attribute6 in Customer Profile</w:t>
      </w:r>
    </w:p>
    <w:p w14:paraId="26BEA19F" w14:textId="77777777" w:rsidR="005100CC" w:rsidRDefault="005100CC" w:rsidP="005100CC">
      <w:pPr>
        <w:pStyle w:val="Level1"/>
        <w:numPr>
          <w:ilvl w:val="0"/>
          <w:numId w:val="67"/>
        </w:numPr>
        <w:rPr>
          <w:lang w:eastAsia="ja-JP"/>
        </w:rPr>
      </w:pPr>
      <w:r>
        <w:rPr>
          <w:lang w:eastAsia="ja-JP"/>
        </w:rPr>
        <w:t xml:space="preserve"> EDI 812 Effective Date  - Attribute 7 in Customer profile</w:t>
      </w:r>
    </w:p>
    <w:p w14:paraId="26BEA1A0" w14:textId="77777777" w:rsidR="005D6F96" w:rsidRDefault="005D6F96" w:rsidP="00A17D26">
      <w:pPr>
        <w:pStyle w:val="Level1"/>
        <w:numPr>
          <w:ilvl w:val="0"/>
          <w:numId w:val="65"/>
        </w:numPr>
        <w:rPr>
          <w:lang w:eastAsia="ja-JP"/>
        </w:rPr>
      </w:pPr>
      <w:r>
        <w:rPr>
          <w:lang w:eastAsia="ja-JP"/>
        </w:rPr>
        <w:t>GIL Email Commercial Invoices-Standard (Email) and GIL Email Commercial Invoices-Split (Email) programs should use the following logic</w:t>
      </w:r>
    </w:p>
    <w:p w14:paraId="26BEA1A1" w14:textId="77777777" w:rsidR="005D6F96" w:rsidRDefault="005D6F96" w:rsidP="005D6F96">
      <w:pPr>
        <w:pStyle w:val="Level1"/>
        <w:ind w:left="1800"/>
        <w:rPr>
          <w:lang w:eastAsia="ja-JP"/>
        </w:rPr>
      </w:pPr>
      <w:r>
        <w:rPr>
          <w:lang w:eastAsia="ja-JP"/>
        </w:rPr>
        <w:t>a.</w:t>
      </w:r>
      <w:r>
        <w:rPr>
          <w:lang w:eastAsia="ja-JP"/>
        </w:rPr>
        <w:tab/>
        <w:t>Email edi Invoices – “No” : Ignore the EDI transactions</w:t>
      </w:r>
    </w:p>
    <w:p w14:paraId="26BEA1A2" w14:textId="77777777" w:rsidR="005D6F96" w:rsidRDefault="005D6F96" w:rsidP="005D6F96">
      <w:pPr>
        <w:pStyle w:val="Level1"/>
        <w:ind w:left="1800"/>
        <w:rPr>
          <w:lang w:eastAsia="ja-JP"/>
        </w:rPr>
      </w:pPr>
      <w:r>
        <w:rPr>
          <w:lang w:eastAsia="ja-JP"/>
        </w:rPr>
        <w:t>b.</w:t>
      </w:r>
      <w:r>
        <w:rPr>
          <w:lang w:eastAsia="ja-JP"/>
        </w:rPr>
        <w:tab/>
        <w:t>Email edi Invoices – “Yes” : Email the transactions (including EDI if the customer is setup to email Credit Memos)</w:t>
      </w:r>
    </w:p>
    <w:p w14:paraId="26BEA1A3" w14:textId="77777777" w:rsidR="0066269E" w:rsidRDefault="0066269E" w:rsidP="00A17D26">
      <w:pPr>
        <w:pStyle w:val="Level3"/>
        <w:numPr>
          <w:ilvl w:val="0"/>
          <w:numId w:val="65"/>
        </w:numPr>
      </w:pPr>
      <w:r w:rsidRPr="00D53E5A">
        <w:t>GIL Print Commercial Invoices-Standard (Print) and GIL Print Commercial Invoices-Split (Print) programs</w:t>
      </w:r>
      <w:r>
        <w:t xml:space="preserve"> should use the following logic</w:t>
      </w:r>
    </w:p>
    <w:p w14:paraId="26BEA1A4" w14:textId="77777777" w:rsidR="0066269E" w:rsidRDefault="0066269E" w:rsidP="0066269E">
      <w:pPr>
        <w:pStyle w:val="Level3"/>
        <w:numPr>
          <w:ilvl w:val="1"/>
          <w:numId w:val="57"/>
        </w:numPr>
      </w:pPr>
      <w:r>
        <w:t>Print einvoices – “No” : Ignore the EDI and Email transactions</w:t>
      </w:r>
    </w:p>
    <w:p w14:paraId="26BEA1A5" w14:textId="77777777" w:rsidR="005D6F96" w:rsidRDefault="0066269E" w:rsidP="00A17D26">
      <w:pPr>
        <w:pStyle w:val="Level1"/>
        <w:ind w:left="1800"/>
        <w:rPr>
          <w:lang w:eastAsia="ja-JP"/>
        </w:rPr>
      </w:pPr>
      <w:r>
        <w:t>Print einvoices – “Yes” : Print all the transactions (including EDI / Email)</w:t>
      </w:r>
    </w:p>
    <w:p w14:paraId="26BEA1A6" w14:textId="77777777" w:rsidR="00CF54AF" w:rsidRPr="006C6331" w:rsidRDefault="00CF54AF" w:rsidP="00A17D26">
      <w:pPr>
        <w:numPr>
          <w:ilvl w:val="0"/>
          <w:numId w:val="21"/>
        </w:numPr>
        <w:rPr>
          <w:rFonts w:cs="Arial"/>
          <w:b/>
          <w:u w:val="single"/>
        </w:rPr>
      </w:pPr>
      <w:r>
        <w:rPr>
          <w:rFonts w:cs="Arial"/>
          <w:b/>
          <w:u w:val="single"/>
        </w:rPr>
        <w:t>Assumption</w:t>
      </w:r>
      <w:r w:rsidRPr="006C6331">
        <w:rPr>
          <w:rFonts w:cs="Arial"/>
          <w:b/>
          <w:u w:val="single"/>
        </w:rPr>
        <w:t>:</w:t>
      </w:r>
    </w:p>
    <w:p w14:paraId="26BEA1A7" w14:textId="77777777" w:rsidR="005100CC" w:rsidRDefault="005100CC" w:rsidP="00A17D26">
      <w:pPr>
        <w:pStyle w:val="Level3"/>
      </w:pPr>
      <w:r>
        <w:t xml:space="preserve">. </w:t>
      </w:r>
      <w:r w:rsidR="00CF54AF">
        <w:t>a) The above profile options to be enabled for EDI 812 US Trading Partner</w:t>
      </w:r>
    </w:p>
    <w:p w14:paraId="26BEA1A8" w14:textId="77777777" w:rsidR="008A5D2C" w:rsidRDefault="008A5D2C" w:rsidP="00A17D26">
      <w:pPr>
        <w:pStyle w:val="Level3"/>
        <w:ind w:left="1800"/>
      </w:pPr>
      <w:r>
        <w:t xml:space="preserve"> b)  </w:t>
      </w:r>
      <w:r w:rsidRPr="006B6C97">
        <w:t>Customers that are EDI-enabled are out of scope of this</w:t>
      </w:r>
      <w:r>
        <w:t xml:space="preserve"> report</w:t>
      </w:r>
    </w:p>
    <w:p w14:paraId="26BEA1A9" w14:textId="77777777" w:rsidR="008A5D2C" w:rsidRDefault="008A5D2C" w:rsidP="00A17D26">
      <w:pPr>
        <w:pStyle w:val="Level3"/>
        <w:ind w:left="0"/>
      </w:pPr>
    </w:p>
    <w:p w14:paraId="26BEA1AA" w14:textId="77777777" w:rsidR="005100CC" w:rsidRPr="00A17D26" w:rsidRDefault="005100CC" w:rsidP="00A17D26">
      <w:pPr>
        <w:numPr>
          <w:ilvl w:val="0"/>
          <w:numId w:val="21"/>
        </w:numPr>
        <w:rPr>
          <w:rFonts w:cs="Arial"/>
          <w:b/>
          <w:u w:val="single"/>
        </w:rPr>
      </w:pPr>
      <w:r w:rsidRPr="00224AC4">
        <w:rPr>
          <w:rFonts w:cs="Arial"/>
          <w:b/>
          <w:u w:val="single"/>
        </w:rPr>
        <w:t>Technical Design:</w:t>
      </w:r>
    </w:p>
    <w:p w14:paraId="26BEA1AB" w14:textId="77777777" w:rsidR="005100CC" w:rsidRDefault="005100CC" w:rsidP="00A17D26">
      <w:pPr>
        <w:pStyle w:val="Level3"/>
        <w:ind w:left="1800"/>
      </w:pPr>
    </w:p>
    <w:p w14:paraId="26BEA1AC" w14:textId="77777777" w:rsidR="005100CC" w:rsidRDefault="00CF54AF" w:rsidP="004B3E57">
      <w:pPr>
        <w:pStyle w:val="Level3"/>
        <w:numPr>
          <w:ilvl w:val="1"/>
          <w:numId w:val="69"/>
        </w:numPr>
      </w:pPr>
      <w:r>
        <w:lastRenderedPageBreak/>
        <w:t>Validation l</w:t>
      </w:r>
      <w:r w:rsidR="005100CC">
        <w:t>ogic</w:t>
      </w:r>
      <w:r w:rsidR="008C67C4">
        <w:t xml:space="preserve"> added</w:t>
      </w:r>
      <w:r w:rsidR="005100CC">
        <w:t xml:space="preserve"> in custom package procedure </w:t>
      </w:r>
      <w:r w:rsidR="005100CC" w:rsidRPr="009F291B">
        <w:t>XXGIL_ARP_TRX_SELECT_CONT_PKG.build_where_clause_standard</w:t>
      </w:r>
      <w:r w:rsidR="005100CC">
        <w:t xml:space="preserve">, </w:t>
      </w:r>
      <w:r>
        <w:t>so</w:t>
      </w:r>
      <w:r w:rsidR="005100CC">
        <w:t xml:space="preserve"> that for existing invoice print programs</w:t>
      </w:r>
      <w:r w:rsidR="00040DFD">
        <w:t xml:space="preserve"> not</w:t>
      </w:r>
      <w:r w:rsidR="005100CC">
        <w:t xml:space="preserve"> </w:t>
      </w:r>
      <w:r w:rsidR="00DE3564">
        <w:t xml:space="preserve">to pick credit memos </w:t>
      </w:r>
      <w:r w:rsidR="005100CC">
        <w:t xml:space="preserve">– </w:t>
      </w:r>
    </w:p>
    <w:p w14:paraId="26BEA1AD" w14:textId="77777777" w:rsidR="005100CC" w:rsidRDefault="005100CC" w:rsidP="004B3E57">
      <w:pPr>
        <w:pStyle w:val="Level3"/>
        <w:numPr>
          <w:ilvl w:val="2"/>
          <w:numId w:val="69"/>
        </w:numPr>
      </w:pPr>
      <w:r>
        <w:t xml:space="preserve">Attribute6 in the Customer profile </w:t>
      </w:r>
      <w:r w:rsidR="008C67C4">
        <w:t>for the Credit memo</w:t>
      </w:r>
      <w:r w:rsidR="00DE3564">
        <w:t>s</w:t>
      </w:r>
      <w:r w:rsidR="008C67C4">
        <w:t xml:space="preserve"> </w:t>
      </w:r>
      <w:r>
        <w:t>should be</w:t>
      </w:r>
      <w:r w:rsidR="00DE3564">
        <w:t xml:space="preserve"> set as</w:t>
      </w:r>
      <w:r>
        <w:t xml:space="preserve"> “Yes”</w:t>
      </w:r>
    </w:p>
    <w:p w14:paraId="26BEA1AE" w14:textId="77777777" w:rsidR="00071A5F" w:rsidRDefault="008C67C4" w:rsidP="00071A5F">
      <w:pPr>
        <w:pStyle w:val="Level3"/>
        <w:numPr>
          <w:ilvl w:val="2"/>
          <w:numId w:val="69"/>
        </w:numPr>
      </w:pPr>
      <w:r>
        <w:t xml:space="preserve">Attribute7 in the Customer profile </w:t>
      </w:r>
      <w:r w:rsidR="00DE3564">
        <w:t>for the Cr</w:t>
      </w:r>
      <w:r>
        <w:t>edit memo</w:t>
      </w:r>
      <w:r w:rsidR="00DE3564">
        <w:t>s</w:t>
      </w:r>
      <w:r>
        <w:t xml:space="preserve"> should be greater than or equal to Transaction date.</w:t>
      </w:r>
    </w:p>
    <w:p w14:paraId="26BEA1AF" w14:textId="77777777" w:rsidR="00071A5F" w:rsidRDefault="00071A5F" w:rsidP="00DA136D">
      <w:pPr>
        <w:pStyle w:val="ListParagraph"/>
        <w:numPr>
          <w:ilvl w:val="0"/>
          <w:numId w:val="17"/>
        </w:numPr>
        <w:autoSpaceDE w:val="0"/>
        <w:autoSpaceDN w:val="0"/>
        <w:adjustRightInd w:val="0"/>
        <w:spacing w:after="0"/>
        <w:rPr>
          <w:rFonts w:cs="Arial"/>
          <w:b/>
        </w:rPr>
      </w:pPr>
      <w:r>
        <w:rPr>
          <w:rFonts w:cs="Arial"/>
          <w:b/>
        </w:rPr>
        <w:t>CR#1962</w:t>
      </w:r>
      <w:r w:rsidRPr="006C6331">
        <w:rPr>
          <w:rFonts w:cs="Arial"/>
          <w:b/>
        </w:rPr>
        <w:t xml:space="preserve"> – </w:t>
      </w:r>
      <w:r>
        <w:rPr>
          <w:rFonts w:cs="Arial"/>
          <w:b/>
        </w:rPr>
        <w:t>Kite Drop Ship Orders – Austria and Germany template changes.</w:t>
      </w:r>
    </w:p>
    <w:p w14:paraId="26BEA1B0" w14:textId="77777777" w:rsidR="00071A5F" w:rsidRDefault="00071A5F" w:rsidP="00071A5F">
      <w:pPr>
        <w:pStyle w:val="ListParagraph"/>
        <w:autoSpaceDE w:val="0"/>
        <w:autoSpaceDN w:val="0"/>
        <w:adjustRightInd w:val="0"/>
        <w:spacing w:after="0"/>
        <w:ind w:left="1080"/>
        <w:rPr>
          <w:rFonts w:cs="Arial"/>
          <w:b/>
        </w:rPr>
      </w:pPr>
    </w:p>
    <w:p w14:paraId="26BEA1B1" w14:textId="77777777" w:rsidR="00071A5F" w:rsidRPr="006C6331" w:rsidRDefault="00071A5F" w:rsidP="00071A5F">
      <w:pPr>
        <w:numPr>
          <w:ilvl w:val="0"/>
          <w:numId w:val="21"/>
        </w:numPr>
        <w:rPr>
          <w:rFonts w:cs="Arial"/>
          <w:b/>
          <w:u w:val="single"/>
        </w:rPr>
      </w:pPr>
      <w:r w:rsidRPr="006C6331">
        <w:rPr>
          <w:rFonts w:cs="Arial"/>
          <w:b/>
          <w:u w:val="single"/>
        </w:rPr>
        <w:t xml:space="preserve">Business </w:t>
      </w:r>
      <w:r>
        <w:rPr>
          <w:rFonts w:cs="Arial"/>
          <w:b/>
          <w:u w:val="single"/>
        </w:rPr>
        <w:t>R</w:t>
      </w:r>
      <w:r w:rsidRPr="006C6331">
        <w:rPr>
          <w:rFonts w:cs="Arial"/>
          <w:b/>
          <w:u w:val="single"/>
        </w:rPr>
        <w:t>equirement:</w:t>
      </w:r>
    </w:p>
    <w:p w14:paraId="26BEA1B2" w14:textId="77777777" w:rsidR="00071A5F" w:rsidRDefault="00071A5F" w:rsidP="00071A5F">
      <w:pPr>
        <w:pStyle w:val="Level3"/>
        <w:ind w:left="1260"/>
      </w:pPr>
      <w:r>
        <w:t xml:space="preserve">Gilead Registered address is </w:t>
      </w:r>
      <w:r w:rsidR="00363AA3">
        <w:t xml:space="preserve">being </w:t>
      </w:r>
      <w:r>
        <w:t>printed in the Austria and Germany Invoice for Kite Invoices. The RTF for Germany and Austria need to be changed to include Kite registered address for Kite Invoices.</w:t>
      </w:r>
    </w:p>
    <w:p w14:paraId="26BEA1B3" w14:textId="77777777" w:rsidR="00071A5F" w:rsidRPr="00A17D26" w:rsidRDefault="00071A5F" w:rsidP="00071A5F">
      <w:pPr>
        <w:numPr>
          <w:ilvl w:val="0"/>
          <w:numId w:val="21"/>
        </w:numPr>
        <w:rPr>
          <w:rFonts w:cs="Arial"/>
          <w:b/>
          <w:u w:val="single"/>
        </w:rPr>
      </w:pPr>
      <w:r w:rsidRPr="00224AC4">
        <w:rPr>
          <w:rFonts w:cs="Arial"/>
          <w:b/>
          <w:u w:val="single"/>
        </w:rPr>
        <w:t>Technical Design:</w:t>
      </w:r>
    </w:p>
    <w:p w14:paraId="26BEA1B4" w14:textId="77777777" w:rsidR="00071A5F" w:rsidRDefault="00071A5F" w:rsidP="00071A5F">
      <w:pPr>
        <w:pStyle w:val="Level3"/>
        <w:ind w:left="0"/>
      </w:pPr>
    </w:p>
    <w:p w14:paraId="26BEA1B5" w14:textId="77777777" w:rsidR="00071A5F" w:rsidRDefault="00071A5F" w:rsidP="00071A5F">
      <w:pPr>
        <w:pStyle w:val="Level3"/>
        <w:ind w:left="0"/>
      </w:pPr>
      <w:r>
        <w:t xml:space="preserve"> A new calculated column is being introduced in the ‘G_INVOICES’ group. CF_KITE_ITEM. This flag will have ‘Y’ for Kite items.</w:t>
      </w:r>
    </w:p>
    <w:p w14:paraId="26BEA1B6" w14:textId="77777777" w:rsidR="00071A5F" w:rsidRDefault="00071A5F" w:rsidP="00071A5F">
      <w:pPr>
        <w:pStyle w:val="Level3"/>
        <w:ind w:left="0"/>
      </w:pPr>
    </w:p>
    <w:p w14:paraId="26BEA1B7" w14:textId="77777777" w:rsidR="00071A5F" w:rsidRDefault="00071A5F" w:rsidP="00071A5F">
      <w:pPr>
        <w:pStyle w:val="Level3"/>
        <w:ind w:left="0"/>
      </w:pPr>
      <w:r>
        <w:t>The Program unit for derivation logic is as follows:</w:t>
      </w:r>
    </w:p>
    <w:p w14:paraId="26BEA1B8" w14:textId="77777777" w:rsidR="00071A5F" w:rsidRDefault="00071A5F" w:rsidP="00071A5F">
      <w:pPr>
        <w:pStyle w:val="Level3"/>
        <w:ind w:left="0"/>
      </w:pPr>
    </w:p>
    <w:p w14:paraId="26BEA1B9" w14:textId="77777777" w:rsidR="00071A5F" w:rsidRDefault="00071A5F" w:rsidP="00071A5F">
      <w:pPr>
        <w:pStyle w:val="Level3"/>
      </w:pPr>
      <w:r>
        <w:t>function CF_KITE_ITEM_Formula return char is</w:t>
      </w:r>
    </w:p>
    <w:p w14:paraId="26BEA1BA" w14:textId="77777777" w:rsidR="00071A5F" w:rsidRDefault="00071A5F" w:rsidP="00071A5F">
      <w:pPr>
        <w:pStyle w:val="Level3"/>
      </w:pPr>
    </w:p>
    <w:p w14:paraId="26BEA1BB" w14:textId="77777777" w:rsidR="00071A5F" w:rsidRDefault="00071A5F" w:rsidP="00071A5F">
      <w:pPr>
        <w:pStyle w:val="Level3"/>
      </w:pPr>
      <w:r>
        <w:t xml:space="preserve"> BEGIN</w:t>
      </w:r>
    </w:p>
    <w:p w14:paraId="26BEA1BC" w14:textId="77777777" w:rsidR="00071A5F" w:rsidRDefault="00071A5F" w:rsidP="00071A5F">
      <w:pPr>
        <w:pStyle w:val="Level3"/>
      </w:pPr>
      <w:r>
        <w:t xml:space="preserve">    </w:t>
      </w:r>
      <w:r>
        <w:tab/>
      </w:r>
    </w:p>
    <w:p w14:paraId="26BEA1BD" w14:textId="77777777" w:rsidR="00071A5F" w:rsidRDefault="00071A5F" w:rsidP="00071A5F">
      <w:pPr>
        <w:pStyle w:val="Level3"/>
      </w:pPr>
      <w:r>
        <w:t>SELECT INVENTORY_ITEM_ID</w:t>
      </w:r>
    </w:p>
    <w:p w14:paraId="26BEA1BE" w14:textId="77777777" w:rsidR="00071A5F" w:rsidRDefault="00071A5F" w:rsidP="00071A5F">
      <w:pPr>
        <w:pStyle w:val="Level3"/>
      </w:pPr>
      <w:r>
        <w:t>INTO lv_inventory_item_id</w:t>
      </w:r>
    </w:p>
    <w:p w14:paraId="26BEA1BF" w14:textId="77777777" w:rsidR="00071A5F" w:rsidRDefault="00071A5F" w:rsidP="00071A5F">
      <w:pPr>
        <w:pStyle w:val="Level3"/>
      </w:pPr>
      <w:r>
        <w:t xml:space="preserve">FROM ra_customer_trx_lines_all </w:t>
      </w:r>
    </w:p>
    <w:p w14:paraId="26BEA1C0" w14:textId="77777777" w:rsidR="00071A5F" w:rsidRDefault="00071A5F" w:rsidP="00071A5F">
      <w:pPr>
        <w:pStyle w:val="Level3"/>
      </w:pPr>
      <w:r>
        <w:t>WHERE customer_Trx_id = :customer_trx_id</w:t>
      </w:r>
    </w:p>
    <w:p w14:paraId="26BEA1C1" w14:textId="77777777" w:rsidR="00071A5F" w:rsidRDefault="00071A5F" w:rsidP="00071A5F">
      <w:pPr>
        <w:pStyle w:val="Level3"/>
      </w:pPr>
      <w:r>
        <w:t>AND line_type = 'LINE';</w:t>
      </w:r>
    </w:p>
    <w:p w14:paraId="26BEA1C2" w14:textId="77777777" w:rsidR="00363AA3" w:rsidRDefault="00363AA3" w:rsidP="00071A5F">
      <w:pPr>
        <w:pStyle w:val="Level3"/>
      </w:pPr>
    </w:p>
    <w:p w14:paraId="26BEA1C3" w14:textId="77777777" w:rsidR="00071A5F" w:rsidRDefault="00071A5F" w:rsidP="00071A5F">
      <w:pPr>
        <w:pStyle w:val="Level3"/>
      </w:pPr>
      <w:r>
        <w:t>-- Get the Inventory item and its Category</w:t>
      </w:r>
    </w:p>
    <w:p w14:paraId="26BEA1C4" w14:textId="77777777" w:rsidR="00071A5F" w:rsidRDefault="00071A5F" w:rsidP="00071A5F">
      <w:pPr>
        <w:pStyle w:val="Level3"/>
      </w:pPr>
    </w:p>
    <w:p w14:paraId="26BEA1C5" w14:textId="77777777" w:rsidR="00071A5F" w:rsidRDefault="00071A5F" w:rsidP="00071A5F">
      <w:pPr>
        <w:pStyle w:val="Level3"/>
      </w:pPr>
      <w:r>
        <w:t xml:space="preserve"> SELECT distinct mc.segment3</w:t>
      </w:r>
    </w:p>
    <w:p w14:paraId="26BEA1C6" w14:textId="77777777" w:rsidR="00071A5F" w:rsidRDefault="00071A5F" w:rsidP="00071A5F">
      <w:pPr>
        <w:pStyle w:val="Level3"/>
      </w:pPr>
      <w:r>
        <w:t xml:space="preserve"> INTO lv_prod_cat</w:t>
      </w:r>
    </w:p>
    <w:p w14:paraId="26BEA1C7" w14:textId="77777777" w:rsidR="00071A5F" w:rsidRDefault="00071A5F" w:rsidP="00071A5F">
      <w:pPr>
        <w:pStyle w:val="Level3"/>
      </w:pPr>
      <w:r>
        <w:t xml:space="preserve"> FROM mtl_system_items_b msib,</w:t>
      </w:r>
    </w:p>
    <w:p w14:paraId="26BEA1C8" w14:textId="77777777" w:rsidR="00071A5F" w:rsidRDefault="00071A5F" w:rsidP="00071A5F">
      <w:pPr>
        <w:pStyle w:val="Level3"/>
      </w:pPr>
      <w:r>
        <w:t xml:space="preserve">      mtl_item_categories mic,  </w:t>
      </w:r>
    </w:p>
    <w:p w14:paraId="26BEA1C9" w14:textId="77777777" w:rsidR="00071A5F" w:rsidRDefault="00071A5F" w:rsidP="00071A5F">
      <w:pPr>
        <w:pStyle w:val="Level3"/>
      </w:pPr>
      <w:r>
        <w:t xml:space="preserve">      mtl_category_sets_tl mcst,</w:t>
      </w:r>
    </w:p>
    <w:p w14:paraId="26BEA1CA" w14:textId="77777777" w:rsidR="00071A5F" w:rsidRDefault="00071A5F" w:rsidP="00071A5F">
      <w:pPr>
        <w:pStyle w:val="Level3"/>
      </w:pPr>
      <w:r>
        <w:t xml:space="preserve">      mtl_category_sets_b mcs,</w:t>
      </w:r>
    </w:p>
    <w:p w14:paraId="26BEA1CB" w14:textId="77777777" w:rsidR="00071A5F" w:rsidRDefault="00071A5F" w:rsidP="00071A5F">
      <w:pPr>
        <w:pStyle w:val="Level3"/>
      </w:pPr>
      <w:r>
        <w:t xml:space="preserve">      mtl_categories_b mc</w:t>
      </w:r>
    </w:p>
    <w:p w14:paraId="26BEA1CC" w14:textId="77777777" w:rsidR="00071A5F" w:rsidRDefault="00071A5F" w:rsidP="00071A5F">
      <w:pPr>
        <w:pStyle w:val="Level3"/>
      </w:pPr>
      <w:r>
        <w:t xml:space="preserve">  WHERE 1=1</w:t>
      </w:r>
    </w:p>
    <w:p w14:paraId="26BEA1CD" w14:textId="77777777" w:rsidR="00071A5F" w:rsidRDefault="00071A5F" w:rsidP="00071A5F">
      <w:pPr>
        <w:pStyle w:val="Level3"/>
      </w:pPr>
      <w:r>
        <w:t xml:space="preserve">  AND mic.inventory_item_id = msib.inventory_item_id</w:t>
      </w:r>
    </w:p>
    <w:p w14:paraId="26BEA1CE" w14:textId="77777777" w:rsidR="00071A5F" w:rsidRDefault="00071A5F" w:rsidP="00071A5F">
      <w:pPr>
        <w:pStyle w:val="Level3"/>
      </w:pPr>
      <w:r>
        <w:t xml:space="preserve">  AND mic.category_set_id = mcs.category_set_id</w:t>
      </w:r>
    </w:p>
    <w:p w14:paraId="26BEA1CF" w14:textId="77777777" w:rsidR="00071A5F" w:rsidRDefault="00071A5F" w:rsidP="00071A5F">
      <w:pPr>
        <w:pStyle w:val="Level3"/>
      </w:pPr>
      <w:r>
        <w:t xml:space="preserve">  AND mcs.category_set_id = mcst.category_set_id</w:t>
      </w:r>
    </w:p>
    <w:p w14:paraId="26BEA1D0" w14:textId="77777777" w:rsidR="00071A5F" w:rsidRDefault="00071A5F" w:rsidP="00071A5F">
      <w:pPr>
        <w:pStyle w:val="Level3"/>
      </w:pPr>
      <w:r>
        <w:t xml:space="preserve">  AND mcst.LANGUAGE = USERENV ('LANG')</w:t>
      </w:r>
    </w:p>
    <w:p w14:paraId="26BEA1D1" w14:textId="77777777" w:rsidR="00071A5F" w:rsidRDefault="00071A5F" w:rsidP="00071A5F">
      <w:pPr>
        <w:pStyle w:val="Level3"/>
      </w:pPr>
      <w:r>
        <w:t xml:space="preserve">  AND mic.category_id = mc.category_id</w:t>
      </w:r>
    </w:p>
    <w:p w14:paraId="26BEA1D2" w14:textId="77777777" w:rsidR="00071A5F" w:rsidRDefault="00071A5F" w:rsidP="00071A5F">
      <w:pPr>
        <w:pStyle w:val="Level3"/>
      </w:pPr>
      <w:r>
        <w:t xml:space="preserve">  AND mcst.category_set_name = 'Inventory'</w:t>
      </w:r>
    </w:p>
    <w:p w14:paraId="26BEA1D3" w14:textId="77777777" w:rsidR="00071A5F" w:rsidRDefault="00071A5F" w:rsidP="00071A5F">
      <w:pPr>
        <w:pStyle w:val="Level3"/>
      </w:pPr>
      <w:r>
        <w:lastRenderedPageBreak/>
        <w:t xml:space="preserve">  and msib.inventory_item_id = lv_inventory_item_id;</w:t>
      </w:r>
    </w:p>
    <w:p w14:paraId="26BEA1D4" w14:textId="77777777" w:rsidR="00363AA3" w:rsidRDefault="00363AA3" w:rsidP="00071A5F">
      <w:pPr>
        <w:pStyle w:val="Level3"/>
      </w:pPr>
    </w:p>
    <w:p w14:paraId="26BEA1D5" w14:textId="77777777" w:rsidR="00071A5F" w:rsidRDefault="00071A5F" w:rsidP="00071A5F">
      <w:pPr>
        <w:pStyle w:val="Level3"/>
      </w:pPr>
      <w:r>
        <w:t xml:space="preserve">  IF  lv_prod_cat = 'Yescarta' THEN</w:t>
      </w:r>
    </w:p>
    <w:p w14:paraId="26BEA1D6" w14:textId="77777777" w:rsidR="00071A5F" w:rsidRDefault="00071A5F" w:rsidP="00071A5F">
      <w:pPr>
        <w:pStyle w:val="Level3"/>
      </w:pPr>
      <w:r>
        <w:t xml:space="preserve">  </w:t>
      </w:r>
      <w:r>
        <w:tab/>
        <w:t>lv_kite_item := 'Y';</w:t>
      </w:r>
    </w:p>
    <w:p w14:paraId="26BEA1D7" w14:textId="77777777" w:rsidR="00071A5F" w:rsidRDefault="00363AA3" w:rsidP="00071A5F">
      <w:pPr>
        <w:pStyle w:val="Level3"/>
      </w:pPr>
      <w:r>
        <w:t xml:space="preserve"> </w:t>
      </w:r>
      <w:r w:rsidR="00071A5F">
        <w:t xml:space="preserve">  END IF;</w:t>
      </w:r>
    </w:p>
    <w:p w14:paraId="26BEA1D8" w14:textId="77777777" w:rsidR="00363AA3" w:rsidRDefault="00363AA3" w:rsidP="00071A5F">
      <w:pPr>
        <w:pStyle w:val="Level3"/>
      </w:pPr>
    </w:p>
    <w:p w14:paraId="26BEA1D9" w14:textId="77777777" w:rsidR="00071A5F" w:rsidRDefault="00071A5F" w:rsidP="00071A5F">
      <w:pPr>
        <w:pStyle w:val="Level3"/>
      </w:pPr>
      <w:r>
        <w:t xml:space="preserve">   return lv_kite_item;</w:t>
      </w:r>
    </w:p>
    <w:p w14:paraId="26BEA1DD" w14:textId="77777777" w:rsidR="00BD0093" w:rsidRPr="00E55F92" w:rsidRDefault="00BD0093" w:rsidP="0039326D">
      <w:pPr>
        <w:ind w:left="720" w:firstLine="720"/>
        <w:rPr>
          <w:lang w:eastAsia="ja-JP"/>
        </w:rPr>
      </w:pPr>
      <w:bookmarkStart w:id="249" w:name="_Toc498519704"/>
      <w:bookmarkStart w:id="250" w:name="_Toc509914779"/>
      <w:bookmarkStart w:id="251" w:name="_Toc513558549"/>
      <w:bookmarkStart w:id="252" w:name="_Toc515545128"/>
      <w:bookmarkStart w:id="253" w:name="_Toc524092597"/>
      <w:r w:rsidRPr="005A7913">
        <w:rPr>
          <w:lang w:eastAsia="ja-JP"/>
        </w:rPr>
        <w:t>Table and View Usage</w:t>
      </w:r>
      <w:bookmarkEnd w:id="249"/>
      <w:bookmarkEnd w:id="250"/>
      <w:bookmarkEnd w:id="251"/>
      <w:bookmarkEnd w:id="252"/>
      <w:bookmarkEnd w:id="253"/>
    </w:p>
    <w:tbl>
      <w:tblPr>
        <w:tblW w:w="8010" w:type="dxa"/>
        <w:tblInd w:w="1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2970"/>
        <w:gridCol w:w="1530"/>
        <w:gridCol w:w="900"/>
        <w:gridCol w:w="900"/>
        <w:gridCol w:w="810"/>
        <w:gridCol w:w="900"/>
      </w:tblGrid>
      <w:tr w:rsidR="00BD0093" w:rsidRPr="005A7913" w14:paraId="26BEA1E4" w14:textId="77777777" w:rsidTr="005100CC">
        <w:trPr>
          <w:trHeight w:val="247"/>
          <w:tblHeader/>
        </w:trPr>
        <w:tc>
          <w:tcPr>
            <w:tcW w:w="2970" w:type="dxa"/>
            <w:shd w:val="clear" w:color="auto" w:fill="C0C0C0"/>
          </w:tcPr>
          <w:p w14:paraId="26BEA1DE" w14:textId="77777777" w:rsidR="00BD0093" w:rsidRPr="005A7913" w:rsidRDefault="00BD0093" w:rsidP="005100CC">
            <w:pPr>
              <w:rPr>
                <w:rFonts w:cs="Arial"/>
                <w:b/>
                <w:sz w:val="20"/>
                <w:szCs w:val="20"/>
              </w:rPr>
            </w:pPr>
            <w:r w:rsidRPr="005A7913">
              <w:rPr>
                <w:rFonts w:cs="Arial"/>
                <w:b/>
                <w:sz w:val="20"/>
                <w:szCs w:val="20"/>
              </w:rPr>
              <w:t>Table Name</w:t>
            </w:r>
          </w:p>
        </w:tc>
        <w:tc>
          <w:tcPr>
            <w:tcW w:w="1530" w:type="dxa"/>
            <w:shd w:val="clear" w:color="auto" w:fill="C0C0C0"/>
          </w:tcPr>
          <w:p w14:paraId="26BEA1DF" w14:textId="77777777" w:rsidR="00BD0093" w:rsidRPr="005A7913" w:rsidRDefault="00BD0093" w:rsidP="005100CC">
            <w:pPr>
              <w:rPr>
                <w:rFonts w:cs="Arial"/>
                <w:b/>
                <w:sz w:val="20"/>
                <w:szCs w:val="20"/>
              </w:rPr>
            </w:pPr>
            <w:r>
              <w:rPr>
                <w:rFonts w:cs="Arial"/>
                <w:b/>
                <w:sz w:val="20"/>
                <w:szCs w:val="20"/>
              </w:rPr>
              <w:t>Owner</w:t>
            </w:r>
          </w:p>
        </w:tc>
        <w:tc>
          <w:tcPr>
            <w:tcW w:w="900" w:type="dxa"/>
            <w:shd w:val="clear" w:color="auto" w:fill="C0C0C0"/>
          </w:tcPr>
          <w:p w14:paraId="26BEA1E0" w14:textId="77777777" w:rsidR="00BD0093" w:rsidRPr="005A7913" w:rsidRDefault="00BD0093" w:rsidP="005100CC">
            <w:pPr>
              <w:rPr>
                <w:rFonts w:cs="Arial"/>
                <w:b/>
                <w:sz w:val="20"/>
                <w:szCs w:val="20"/>
              </w:rPr>
            </w:pPr>
            <w:r w:rsidRPr="005A7913">
              <w:rPr>
                <w:rFonts w:cs="Arial"/>
                <w:b/>
                <w:sz w:val="20"/>
                <w:szCs w:val="20"/>
              </w:rPr>
              <w:t>Select</w:t>
            </w:r>
          </w:p>
        </w:tc>
        <w:tc>
          <w:tcPr>
            <w:tcW w:w="900" w:type="dxa"/>
            <w:shd w:val="clear" w:color="auto" w:fill="C0C0C0"/>
          </w:tcPr>
          <w:p w14:paraId="26BEA1E1" w14:textId="77777777" w:rsidR="00BD0093" w:rsidRPr="005A7913" w:rsidRDefault="00BD0093" w:rsidP="005100CC">
            <w:pPr>
              <w:rPr>
                <w:rFonts w:cs="Arial"/>
                <w:b/>
                <w:sz w:val="20"/>
                <w:szCs w:val="20"/>
              </w:rPr>
            </w:pPr>
            <w:r w:rsidRPr="005A7913">
              <w:rPr>
                <w:rFonts w:cs="Arial"/>
                <w:b/>
                <w:sz w:val="20"/>
                <w:szCs w:val="20"/>
              </w:rPr>
              <w:t>Insert</w:t>
            </w:r>
          </w:p>
        </w:tc>
        <w:tc>
          <w:tcPr>
            <w:tcW w:w="810" w:type="dxa"/>
            <w:shd w:val="clear" w:color="auto" w:fill="C0C0C0"/>
          </w:tcPr>
          <w:p w14:paraId="26BEA1E2" w14:textId="77777777" w:rsidR="00BD0093" w:rsidRPr="005A7913" w:rsidRDefault="00BD0093" w:rsidP="005100CC">
            <w:pPr>
              <w:rPr>
                <w:rFonts w:cs="Arial"/>
                <w:b/>
                <w:sz w:val="20"/>
                <w:szCs w:val="20"/>
              </w:rPr>
            </w:pPr>
            <w:r w:rsidRPr="005A7913">
              <w:rPr>
                <w:rFonts w:cs="Arial"/>
                <w:b/>
                <w:sz w:val="20"/>
                <w:szCs w:val="20"/>
              </w:rPr>
              <w:t>Update</w:t>
            </w:r>
          </w:p>
        </w:tc>
        <w:tc>
          <w:tcPr>
            <w:tcW w:w="900" w:type="dxa"/>
            <w:shd w:val="clear" w:color="auto" w:fill="C0C0C0"/>
          </w:tcPr>
          <w:p w14:paraId="26BEA1E3" w14:textId="77777777" w:rsidR="00BD0093" w:rsidRPr="005A7913" w:rsidRDefault="00BD0093" w:rsidP="005100CC">
            <w:pPr>
              <w:rPr>
                <w:rFonts w:cs="Arial"/>
                <w:b/>
                <w:sz w:val="20"/>
                <w:szCs w:val="20"/>
              </w:rPr>
            </w:pPr>
            <w:r w:rsidRPr="005A7913">
              <w:rPr>
                <w:rFonts w:cs="Arial"/>
                <w:b/>
                <w:sz w:val="20"/>
                <w:szCs w:val="20"/>
              </w:rPr>
              <w:t>Delete</w:t>
            </w:r>
          </w:p>
        </w:tc>
      </w:tr>
      <w:tr w:rsidR="00BD0093" w:rsidRPr="005A7913" w14:paraId="26BEA1EB" w14:textId="77777777" w:rsidTr="005100CC">
        <w:trPr>
          <w:trHeight w:val="247"/>
        </w:trPr>
        <w:tc>
          <w:tcPr>
            <w:tcW w:w="2970" w:type="dxa"/>
          </w:tcPr>
          <w:p w14:paraId="26BEA1E5" w14:textId="77777777" w:rsidR="00BD0093" w:rsidRPr="00681A01" w:rsidRDefault="00BD0093" w:rsidP="005100CC">
            <w:pPr>
              <w:keepLines/>
              <w:rPr>
                <w:sz w:val="20"/>
                <w:szCs w:val="20"/>
                <w:lang w:eastAsia="ja-JP"/>
              </w:rPr>
            </w:pPr>
            <w:r>
              <w:rPr>
                <w:sz w:val="20"/>
                <w:szCs w:val="20"/>
                <w:lang w:eastAsia="ja-JP"/>
              </w:rPr>
              <w:t>XXGIL_AR_EMAIL_DETAILS</w:t>
            </w:r>
          </w:p>
        </w:tc>
        <w:tc>
          <w:tcPr>
            <w:tcW w:w="1530" w:type="dxa"/>
          </w:tcPr>
          <w:p w14:paraId="26BEA1E6" w14:textId="77777777" w:rsidR="00BD0093" w:rsidRDefault="00BD0093" w:rsidP="005100CC">
            <w:pPr>
              <w:keepLines/>
              <w:rPr>
                <w:sz w:val="20"/>
                <w:szCs w:val="20"/>
                <w:lang w:eastAsia="ja-JP"/>
              </w:rPr>
            </w:pPr>
            <w:r>
              <w:rPr>
                <w:sz w:val="20"/>
                <w:szCs w:val="20"/>
                <w:lang w:eastAsia="ja-JP"/>
              </w:rPr>
              <w:t>XXGIL</w:t>
            </w:r>
          </w:p>
        </w:tc>
        <w:tc>
          <w:tcPr>
            <w:tcW w:w="900" w:type="dxa"/>
          </w:tcPr>
          <w:p w14:paraId="26BEA1E7" w14:textId="77777777" w:rsidR="00BD0093" w:rsidRPr="00681A01" w:rsidRDefault="00BD0093" w:rsidP="005100CC">
            <w:pPr>
              <w:keepLines/>
              <w:rPr>
                <w:sz w:val="20"/>
                <w:szCs w:val="20"/>
                <w:lang w:eastAsia="ja-JP"/>
              </w:rPr>
            </w:pPr>
            <w:r>
              <w:rPr>
                <w:sz w:val="20"/>
                <w:szCs w:val="20"/>
                <w:lang w:eastAsia="ja-JP"/>
              </w:rPr>
              <w:t>X</w:t>
            </w:r>
          </w:p>
        </w:tc>
        <w:tc>
          <w:tcPr>
            <w:tcW w:w="900" w:type="dxa"/>
          </w:tcPr>
          <w:p w14:paraId="26BEA1E8" w14:textId="77777777" w:rsidR="00BD0093" w:rsidRPr="005A7913" w:rsidRDefault="00BD0093" w:rsidP="005100CC">
            <w:pPr>
              <w:keepLines/>
              <w:rPr>
                <w:rFonts w:cs="Arial"/>
                <w:sz w:val="20"/>
                <w:szCs w:val="20"/>
                <w:lang w:eastAsia="ja-JP"/>
              </w:rPr>
            </w:pPr>
            <w:r>
              <w:rPr>
                <w:rFonts w:cs="Arial"/>
                <w:sz w:val="20"/>
                <w:szCs w:val="20"/>
                <w:lang w:eastAsia="ja-JP"/>
              </w:rPr>
              <w:t>X</w:t>
            </w:r>
          </w:p>
        </w:tc>
        <w:tc>
          <w:tcPr>
            <w:tcW w:w="810" w:type="dxa"/>
          </w:tcPr>
          <w:p w14:paraId="26BEA1E9" w14:textId="77777777" w:rsidR="00BD0093" w:rsidRPr="005A7913" w:rsidRDefault="00BD0093" w:rsidP="005100CC">
            <w:pPr>
              <w:keepLines/>
              <w:rPr>
                <w:rFonts w:cs="Arial"/>
                <w:sz w:val="20"/>
                <w:szCs w:val="20"/>
                <w:lang w:eastAsia="ja-JP"/>
              </w:rPr>
            </w:pPr>
            <w:r>
              <w:rPr>
                <w:rFonts w:cs="Arial"/>
                <w:sz w:val="20"/>
                <w:szCs w:val="20"/>
                <w:lang w:eastAsia="ja-JP"/>
              </w:rPr>
              <w:t>X</w:t>
            </w:r>
          </w:p>
        </w:tc>
        <w:tc>
          <w:tcPr>
            <w:tcW w:w="900" w:type="dxa"/>
          </w:tcPr>
          <w:p w14:paraId="26BEA1EA" w14:textId="77777777" w:rsidR="00BD0093" w:rsidRPr="005A7913" w:rsidRDefault="00BD0093" w:rsidP="005100CC">
            <w:pPr>
              <w:keepLines/>
              <w:rPr>
                <w:rFonts w:cs="Arial"/>
                <w:sz w:val="20"/>
                <w:szCs w:val="20"/>
                <w:lang w:eastAsia="ja-JP"/>
              </w:rPr>
            </w:pPr>
            <w:r>
              <w:rPr>
                <w:rFonts w:cs="Arial"/>
                <w:sz w:val="20"/>
                <w:szCs w:val="20"/>
                <w:lang w:eastAsia="ja-JP"/>
              </w:rPr>
              <w:t>X</w:t>
            </w:r>
          </w:p>
        </w:tc>
      </w:tr>
    </w:tbl>
    <w:p w14:paraId="26BEA1EC" w14:textId="77777777" w:rsidR="00BD0093" w:rsidRDefault="00BD0093" w:rsidP="00BD0093">
      <w:pPr>
        <w:pStyle w:val="Level3"/>
        <w:ind w:left="1800"/>
      </w:pPr>
    </w:p>
    <w:p w14:paraId="26BEA1ED" w14:textId="77777777" w:rsidR="00BD0093" w:rsidRPr="00E55F92" w:rsidRDefault="00BD0093" w:rsidP="0039326D">
      <w:pPr>
        <w:ind w:left="720" w:firstLine="720"/>
        <w:rPr>
          <w:lang w:eastAsia="ja-JP"/>
        </w:rPr>
      </w:pPr>
      <w:bookmarkStart w:id="254" w:name="_Toc498519705"/>
      <w:bookmarkStart w:id="255" w:name="_Toc509914780"/>
      <w:bookmarkStart w:id="256" w:name="_Toc513558550"/>
      <w:bookmarkStart w:id="257" w:name="_Toc515545129"/>
      <w:bookmarkStart w:id="258" w:name="_Toc524092598"/>
      <w:r>
        <w:rPr>
          <w:lang w:eastAsia="ja-JP"/>
        </w:rPr>
        <w:t>Table Structure</w:t>
      </w:r>
      <w:bookmarkEnd w:id="254"/>
      <w:bookmarkEnd w:id="255"/>
      <w:bookmarkEnd w:id="256"/>
      <w:bookmarkEnd w:id="257"/>
      <w:bookmarkEnd w:id="258"/>
    </w:p>
    <w:tbl>
      <w:tblPr>
        <w:tblW w:w="8010" w:type="dxa"/>
        <w:tblInd w:w="1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2970"/>
        <w:gridCol w:w="2880"/>
        <w:gridCol w:w="2160"/>
      </w:tblGrid>
      <w:tr w:rsidR="00BD0093" w:rsidRPr="005A7913" w14:paraId="26BEA1F1" w14:textId="77777777" w:rsidTr="005100CC">
        <w:trPr>
          <w:trHeight w:val="247"/>
          <w:tblHeader/>
        </w:trPr>
        <w:tc>
          <w:tcPr>
            <w:tcW w:w="2970" w:type="dxa"/>
            <w:shd w:val="clear" w:color="auto" w:fill="C0C0C0"/>
          </w:tcPr>
          <w:p w14:paraId="26BEA1EE" w14:textId="77777777" w:rsidR="00BD0093" w:rsidRPr="005A7913" w:rsidRDefault="00BD0093" w:rsidP="005100CC">
            <w:pPr>
              <w:rPr>
                <w:rFonts w:cs="Arial"/>
                <w:b/>
                <w:sz w:val="20"/>
                <w:szCs w:val="20"/>
              </w:rPr>
            </w:pPr>
            <w:r w:rsidRPr="005A7913">
              <w:rPr>
                <w:rFonts w:cs="Arial"/>
                <w:b/>
                <w:sz w:val="20"/>
                <w:szCs w:val="20"/>
              </w:rPr>
              <w:t>Table Name</w:t>
            </w:r>
          </w:p>
        </w:tc>
        <w:tc>
          <w:tcPr>
            <w:tcW w:w="2880" w:type="dxa"/>
            <w:shd w:val="clear" w:color="auto" w:fill="C0C0C0"/>
          </w:tcPr>
          <w:p w14:paraId="26BEA1EF" w14:textId="77777777" w:rsidR="00BD0093" w:rsidRPr="005A7913" w:rsidRDefault="00BD0093" w:rsidP="005100CC">
            <w:pPr>
              <w:rPr>
                <w:rFonts w:cs="Arial"/>
                <w:b/>
                <w:sz w:val="20"/>
                <w:szCs w:val="20"/>
              </w:rPr>
            </w:pPr>
            <w:r w:rsidRPr="005A7913">
              <w:rPr>
                <w:rFonts w:cs="Arial"/>
                <w:b/>
                <w:sz w:val="20"/>
                <w:szCs w:val="20"/>
              </w:rPr>
              <w:t>Column Name</w:t>
            </w:r>
          </w:p>
        </w:tc>
        <w:tc>
          <w:tcPr>
            <w:tcW w:w="2160" w:type="dxa"/>
            <w:shd w:val="clear" w:color="auto" w:fill="C0C0C0"/>
          </w:tcPr>
          <w:p w14:paraId="26BEA1F0" w14:textId="77777777" w:rsidR="00BD0093" w:rsidRPr="005A7913" w:rsidRDefault="00BD0093" w:rsidP="005100CC">
            <w:pPr>
              <w:rPr>
                <w:rFonts w:cs="Arial"/>
                <w:b/>
                <w:sz w:val="20"/>
                <w:szCs w:val="20"/>
              </w:rPr>
            </w:pPr>
            <w:r>
              <w:rPr>
                <w:rFonts w:cs="Arial"/>
                <w:b/>
                <w:sz w:val="20"/>
                <w:szCs w:val="20"/>
              </w:rPr>
              <w:t>Data Type</w:t>
            </w:r>
          </w:p>
        </w:tc>
      </w:tr>
      <w:tr w:rsidR="00BD0093" w:rsidRPr="005A7913" w14:paraId="26BEA1F5" w14:textId="77777777" w:rsidTr="005100CC">
        <w:trPr>
          <w:trHeight w:val="247"/>
        </w:trPr>
        <w:tc>
          <w:tcPr>
            <w:tcW w:w="2970" w:type="dxa"/>
          </w:tcPr>
          <w:p w14:paraId="26BEA1F2" w14:textId="77777777" w:rsidR="00BD0093" w:rsidRDefault="00BD0093" w:rsidP="005100CC">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1F3" w14:textId="77777777" w:rsidR="00BD0093" w:rsidRPr="005A7913" w:rsidRDefault="00BD0093" w:rsidP="005100CC">
            <w:pPr>
              <w:keepLines/>
              <w:rPr>
                <w:rFonts w:cs="Arial"/>
                <w:sz w:val="20"/>
                <w:szCs w:val="20"/>
                <w:lang w:eastAsia="ja-JP"/>
              </w:rPr>
            </w:pPr>
            <w:r w:rsidRPr="00687760">
              <w:rPr>
                <w:rFonts w:cs="Arial"/>
                <w:sz w:val="20"/>
                <w:szCs w:val="20"/>
                <w:lang w:eastAsia="ja-JP"/>
              </w:rPr>
              <w:t>REQUEST_ID</w:t>
            </w:r>
          </w:p>
        </w:tc>
        <w:tc>
          <w:tcPr>
            <w:tcW w:w="2160" w:type="dxa"/>
            <w:vAlign w:val="center"/>
          </w:tcPr>
          <w:p w14:paraId="26BEA1F4" w14:textId="77777777" w:rsidR="00BD0093" w:rsidRPr="005A7913" w:rsidRDefault="00BD0093" w:rsidP="005100CC">
            <w:pPr>
              <w:keepLines/>
              <w:rPr>
                <w:rFonts w:cs="Arial"/>
                <w:sz w:val="20"/>
                <w:szCs w:val="20"/>
                <w:lang w:eastAsia="ja-JP"/>
              </w:rPr>
            </w:pPr>
            <w:r>
              <w:rPr>
                <w:rFonts w:cs="Arial"/>
                <w:sz w:val="20"/>
                <w:szCs w:val="20"/>
                <w:lang w:eastAsia="ja-JP"/>
              </w:rPr>
              <w:t>NUMBER</w:t>
            </w:r>
          </w:p>
        </w:tc>
      </w:tr>
      <w:tr w:rsidR="00BD0093" w:rsidRPr="005A7913" w14:paraId="26BEA1F9" w14:textId="77777777" w:rsidTr="005100CC">
        <w:trPr>
          <w:trHeight w:val="247"/>
        </w:trPr>
        <w:tc>
          <w:tcPr>
            <w:tcW w:w="2970" w:type="dxa"/>
          </w:tcPr>
          <w:p w14:paraId="26BEA1F6" w14:textId="77777777" w:rsidR="00BD0093" w:rsidRDefault="00BD0093" w:rsidP="005100CC">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1F7" w14:textId="77777777" w:rsidR="00BD0093" w:rsidRPr="00687760" w:rsidRDefault="00BD0093" w:rsidP="005100CC">
            <w:pPr>
              <w:keepLines/>
              <w:rPr>
                <w:rFonts w:cs="Arial"/>
                <w:sz w:val="20"/>
                <w:szCs w:val="20"/>
                <w:lang w:eastAsia="ja-JP"/>
              </w:rPr>
            </w:pPr>
            <w:r w:rsidRPr="00687760">
              <w:rPr>
                <w:rFonts w:cs="Arial"/>
                <w:sz w:val="20"/>
                <w:szCs w:val="20"/>
                <w:lang w:eastAsia="ja-JP"/>
              </w:rPr>
              <w:t>TRANSACTION_NUMBER</w:t>
            </w:r>
          </w:p>
        </w:tc>
        <w:tc>
          <w:tcPr>
            <w:tcW w:w="2160" w:type="dxa"/>
            <w:vAlign w:val="center"/>
          </w:tcPr>
          <w:p w14:paraId="26BEA1F8"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1FD" w14:textId="77777777" w:rsidTr="005100CC">
        <w:trPr>
          <w:trHeight w:val="247"/>
        </w:trPr>
        <w:tc>
          <w:tcPr>
            <w:tcW w:w="2970" w:type="dxa"/>
          </w:tcPr>
          <w:p w14:paraId="26BEA1FA" w14:textId="77777777" w:rsidR="00BD0093" w:rsidRDefault="00BD0093" w:rsidP="005100CC">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1FB" w14:textId="77777777" w:rsidR="00BD0093" w:rsidRPr="00687760" w:rsidRDefault="00BD0093" w:rsidP="005100CC">
            <w:pPr>
              <w:keepLines/>
              <w:rPr>
                <w:rFonts w:cs="Arial"/>
                <w:sz w:val="20"/>
                <w:szCs w:val="20"/>
                <w:lang w:eastAsia="ja-JP"/>
              </w:rPr>
            </w:pPr>
            <w:r w:rsidRPr="00687760">
              <w:rPr>
                <w:rFonts w:cs="Arial"/>
                <w:sz w:val="20"/>
                <w:szCs w:val="20"/>
                <w:lang w:eastAsia="ja-JP"/>
              </w:rPr>
              <w:t>BILL_TO_SITE</w:t>
            </w:r>
          </w:p>
        </w:tc>
        <w:tc>
          <w:tcPr>
            <w:tcW w:w="2160" w:type="dxa"/>
            <w:vAlign w:val="center"/>
          </w:tcPr>
          <w:p w14:paraId="26BEA1FC"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01" w14:textId="77777777" w:rsidTr="005100CC">
        <w:trPr>
          <w:trHeight w:val="247"/>
        </w:trPr>
        <w:tc>
          <w:tcPr>
            <w:tcW w:w="2970" w:type="dxa"/>
          </w:tcPr>
          <w:p w14:paraId="26BEA1FE" w14:textId="77777777" w:rsidR="00BD0093" w:rsidRPr="00251FF9" w:rsidRDefault="00BD0093" w:rsidP="005100CC">
            <w:pPr>
              <w:rPr>
                <w:sz w:val="20"/>
                <w:szCs w:val="20"/>
                <w:lang w:eastAsia="ja-JP"/>
              </w:rPr>
            </w:pPr>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1FF" w14:textId="77777777" w:rsidR="00BD0093" w:rsidRPr="00687760" w:rsidRDefault="00BD0093" w:rsidP="005100CC">
            <w:pPr>
              <w:keepLines/>
              <w:rPr>
                <w:rFonts w:cs="Arial"/>
                <w:sz w:val="20"/>
                <w:szCs w:val="20"/>
                <w:lang w:eastAsia="ja-JP"/>
              </w:rPr>
            </w:pPr>
            <w:r>
              <w:rPr>
                <w:rFonts w:cs="Arial"/>
                <w:sz w:val="20"/>
                <w:szCs w:val="20"/>
                <w:lang w:eastAsia="ja-JP"/>
              </w:rPr>
              <w:t>CUSTOMER_NUMBER</w:t>
            </w:r>
          </w:p>
        </w:tc>
        <w:tc>
          <w:tcPr>
            <w:tcW w:w="2160" w:type="dxa"/>
            <w:vAlign w:val="center"/>
          </w:tcPr>
          <w:p w14:paraId="26BEA200"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05" w14:textId="77777777" w:rsidTr="005100CC">
        <w:trPr>
          <w:trHeight w:val="247"/>
        </w:trPr>
        <w:tc>
          <w:tcPr>
            <w:tcW w:w="2970" w:type="dxa"/>
          </w:tcPr>
          <w:p w14:paraId="26BEA202" w14:textId="77777777" w:rsidR="00BD0093" w:rsidRDefault="00BD0093" w:rsidP="005100CC">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203" w14:textId="77777777" w:rsidR="00BD0093" w:rsidRPr="00687760" w:rsidRDefault="00BD0093" w:rsidP="005100CC">
            <w:pPr>
              <w:keepLines/>
              <w:rPr>
                <w:rFonts w:cs="Arial"/>
                <w:sz w:val="20"/>
                <w:szCs w:val="20"/>
                <w:lang w:eastAsia="ja-JP"/>
              </w:rPr>
            </w:pPr>
            <w:r w:rsidRPr="00687760">
              <w:rPr>
                <w:rFonts w:cs="Arial"/>
                <w:sz w:val="20"/>
                <w:szCs w:val="20"/>
                <w:lang w:eastAsia="ja-JP"/>
              </w:rPr>
              <w:t>EMAIL_ADDRESS</w:t>
            </w:r>
          </w:p>
        </w:tc>
        <w:tc>
          <w:tcPr>
            <w:tcW w:w="2160" w:type="dxa"/>
            <w:vAlign w:val="center"/>
          </w:tcPr>
          <w:p w14:paraId="26BEA204"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09" w14:textId="77777777" w:rsidTr="005100CC">
        <w:trPr>
          <w:trHeight w:val="247"/>
        </w:trPr>
        <w:tc>
          <w:tcPr>
            <w:tcW w:w="2970" w:type="dxa"/>
          </w:tcPr>
          <w:p w14:paraId="26BEA206" w14:textId="77777777" w:rsidR="00BD0093" w:rsidRPr="00251FF9" w:rsidRDefault="00BD0093" w:rsidP="005100CC">
            <w:pPr>
              <w:rPr>
                <w:sz w:val="20"/>
                <w:szCs w:val="20"/>
                <w:lang w:eastAsia="ja-JP"/>
              </w:rPr>
            </w:pPr>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207" w14:textId="77777777" w:rsidR="00BD0093" w:rsidRPr="00687760" w:rsidRDefault="00BD0093" w:rsidP="005100CC">
            <w:pPr>
              <w:keepLines/>
              <w:rPr>
                <w:rFonts w:cs="Arial"/>
                <w:sz w:val="20"/>
                <w:szCs w:val="20"/>
                <w:lang w:eastAsia="ja-JP"/>
              </w:rPr>
            </w:pPr>
            <w:r>
              <w:rPr>
                <w:rFonts w:cs="Arial"/>
                <w:sz w:val="20"/>
                <w:szCs w:val="20"/>
                <w:lang w:eastAsia="ja-JP"/>
              </w:rPr>
              <w:t>CC_EMAIL_ADDRESS</w:t>
            </w:r>
          </w:p>
        </w:tc>
        <w:tc>
          <w:tcPr>
            <w:tcW w:w="2160" w:type="dxa"/>
            <w:vAlign w:val="center"/>
          </w:tcPr>
          <w:p w14:paraId="26BEA208"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0D" w14:textId="77777777" w:rsidTr="005100CC">
        <w:trPr>
          <w:trHeight w:val="247"/>
        </w:trPr>
        <w:tc>
          <w:tcPr>
            <w:tcW w:w="2970" w:type="dxa"/>
          </w:tcPr>
          <w:p w14:paraId="26BEA20A" w14:textId="77777777" w:rsidR="00BD0093" w:rsidRDefault="00BD0093" w:rsidP="005100CC">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20B" w14:textId="77777777" w:rsidR="00BD0093" w:rsidRPr="00687760" w:rsidRDefault="00BD0093" w:rsidP="005100CC">
            <w:pPr>
              <w:keepLines/>
              <w:rPr>
                <w:rFonts w:cs="Arial"/>
                <w:sz w:val="20"/>
                <w:szCs w:val="20"/>
                <w:lang w:eastAsia="ja-JP"/>
              </w:rPr>
            </w:pPr>
            <w:r w:rsidRPr="00687760">
              <w:rPr>
                <w:rFonts w:cs="Arial"/>
                <w:sz w:val="20"/>
                <w:szCs w:val="20"/>
                <w:lang w:eastAsia="ja-JP"/>
              </w:rPr>
              <w:t>ORG_ID</w:t>
            </w:r>
          </w:p>
        </w:tc>
        <w:tc>
          <w:tcPr>
            <w:tcW w:w="2160" w:type="dxa"/>
            <w:vAlign w:val="center"/>
          </w:tcPr>
          <w:p w14:paraId="26BEA20C" w14:textId="77777777" w:rsidR="00BD0093" w:rsidRDefault="00BD0093" w:rsidP="005100CC">
            <w:pPr>
              <w:keepLines/>
              <w:rPr>
                <w:rFonts w:cs="Arial"/>
                <w:sz w:val="20"/>
                <w:szCs w:val="20"/>
                <w:lang w:eastAsia="ja-JP"/>
              </w:rPr>
            </w:pPr>
            <w:r>
              <w:rPr>
                <w:rFonts w:cs="Arial"/>
                <w:sz w:val="20"/>
                <w:szCs w:val="20"/>
                <w:lang w:eastAsia="ja-JP"/>
              </w:rPr>
              <w:t>NUMBER</w:t>
            </w:r>
          </w:p>
        </w:tc>
      </w:tr>
      <w:tr w:rsidR="00BD0093" w:rsidRPr="005A7913" w14:paraId="26BEA211" w14:textId="77777777" w:rsidTr="005100CC">
        <w:trPr>
          <w:trHeight w:val="247"/>
        </w:trPr>
        <w:tc>
          <w:tcPr>
            <w:tcW w:w="2970" w:type="dxa"/>
          </w:tcPr>
          <w:p w14:paraId="26BEA20E" w14:textId="77777777" w:rsidR="00BD0093" w:rsidRPr="00251FF9" w:rsidRDefault="00BD0093" w:rsidP="005100CC">
            <w:pPr>
              <w:rPr>
                <w:sz w:val="20"/>
                <w:szCs w:val="20"/>
                <w:lang w:eastAsia="ja-JP"/>
              </w:rPr>
            </w:pPr>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20F" w14:textId="77777777" w:rsidR="00BD0093" w:rsidRPr="00687760" w:rsidRDefault="00BD0093" w:rsidP="005100CC">
            <w:pPr>
              <w:keepLines/>
              <w:rPr>
                <w:rFonts w:cs="Arial"/>
                <w:sz w:val="20"/>
                <w:szCs w:val="20"/>
                <w:lang w:eastAsia="ja-JP"/>
              </w:rPr>
            </w:pPr>
            <w:r w:rsidRPr="00687760">
              <w:rPr>
                <w:rFonts w:cs="Arial"/>
                <w:sz w:val="20"/>
                <w:szCs w:val="20"/>
                <w:lang w:eastAsia="ja-JP"/>
              </w:rPr>
              <w:t>ORG_</w:t>
            </w:r>
            <w:r>
              <w:rPr>
                <w:rFonts w:cs="Arial"/>
                <w:sz w:val="20"/>
                <w:szCs w:val="20"/>
                <w:lang w:eastAsia="ja-JP"/>
              </w:rPr>
              <w:t>NAME</w:t>
            </w:r>
          </w:p>
        </w:tc>
        <w:tc>
          <w:tcPr>
            <w:tcW w:w="2160" w:type="dxa"/>
            <w:vAlign w:val="center"/>
          </w:tcPr>
          <w:p w14:paraId="26BEA210"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15" w14:textId="77777777" w:rsidTr="005100CC">
        <w:trPr>
          <w:trHeight w:val="247"/>
        </w:trPr>
        <w:tc>
          <w:tcPr>
            <w:tcW w:w="2970" w:type="dxa"/>
          </w:tcPr>
          <w:p w14:paraId="26BEA212" w14:textId="77777777" w:rsidR="00BD0093" w:rsidRDefault="00BD0093" w:rsidP="005100CC">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213" w14:textId="77777777" w:rsidR="00BD0093" w:rsidRPr="00687760" w:rsidRDefault="00BD0093" w:rsidP="005100CC">
            <w:pPr>
              <w:keepLines/>
              <w:rPr>
                <w:rFonts w:cs="Arial"/>
                <w:b/>
                <w:sz w:val="20"/>
                <w:szCs w:val="20"/>
                <w:lang w:eastAsia="ja-JP"/>
              </w:rPr>
            </w:pPr>
            <w:r w:rsidRPr="00687760">
              <w:rPr>
                <w:rFonts w:cs="Arial"/>
                <w:sz w:val="20"/>
                <w:szCs w:val="20"/>
                <w:lang w:eastAsia="ja-JP"/>
              </w:rPr>
              <w:t>FILE_NAME</w:t>
            </w:r>
          </w:p>
        </w:tc>
        <w:tc>
          <w:tcPr>
            <w:tcW w:w="2160" w:type="dxa"/>
            <w:vAlign w:val="center"/>
          </w:tcPr>
          <w:p w14:paraId="26BEA214" w14:textId="77777777" w:rsidR="00BD0093" w:rsidRDefault="00BD0093" w:rsidP="005100CC">
            <w:pPr>
              <w:keepLines/>
              <w:rPr>
                <w:rFonts w:cs="Arial"/>
                <w:sz w:val="20"/>
                <w:szCs w:val="20"/>
                <w:lang w:eastAsia="ja-JP"/>
              </w:rPr>
            </w:pPr>
            <w:r>
              <w:rPr>
                <w:rFonts w:cs="Arial"/>
                <w:sz w:val="20"/>
                <w:szCs w:val="20"/>
                <w:lang w:eastAsia="ja-JP"/>
              </w:rPr>
              <w:t>VARCHAR2(4000)</w:t>
            </w:r>
          </w:p>
        </w:tc>
      </w:tr>
      <w:tr w:rsidR="00BD0093" w:rsidRPr="005A7913" w14:paraId="26BEA219" w14:textId="77777777" w:rsidTr="005100CC">
        <w:trPr>
          <w:trHeight w:val="247"/>
        </w:trPr>
        <w:tc>
          <w:tcPr>
            <w:tcW w:w="2970" w:type="dxa"/>
          </w:tcPr>
          <w:p w14:paraId="26BEA216" w14:textId="77777777" w:rsidR="00BD0093" w:rsidRPr="00251FF9" w:rsidRDefault="00BD0093" w:rsidP="005100CC">
            <w:pPr>
              <w:rPr>
                <w:sz w:val="20"/>
                <w:szCs w:val="20"/>
                <w:lang w:eastAsia="ja-JP"/>
              </w:rPr>
            </w:pPr>
            <w:r w:rsidRPr="00251FF9">
              <w:rPr>
                <w:sz w:val="20"/>
                <w:szCs w:val="20"/>
                <w:lang w:eastAsia="ja-JP"/>
              </w:rPr>
              <w:t>XXGIL_</w:t>
            </w:r>
            <w:r>
              <w:rPr>
                <w:sz w:val="20"/>
                <w:szCs w:val="20"/>
                <w:lang w:eastAsia="ja-JP"/>
              </w:rPr>
              <w:t>AR_</w:t>
            </w:r>
            <w:r w:rsidRPr="00251FF9">
              <w:rPr>
                <w:sz w:val="20"/>
                <w:szCs w:val="20"/>
                <w:lang w:eastAsia="ja-JP"/>
              </w:rPr>
              <w:t>EMAIL_DETAILS</w:t>
            </w:r>
          </w:p>
        </w:tc>
        <w:tc>
          <w:tcPr>
            <w:tcW w:w="2880" w:type="dxa"/>
            <w:vAlign w:val="center"/>
          </w:tcPr>
          <w:p w14:paraId="26BEA217" w14:textId="77777777" w:rsidR="00BD0093" w:rsidRPr="00687760" w:rsidRDefault="00BD0093" w:rsidP="005100CC">
            <w:pPr>
              <w:keepLines/>
              <w:rPr>
                <w:rFonts w:cs="Arial"/>
                <w:sz w:val="20"/>
                <w:szCs w:val="20"/>
                <w:lang w:eastAsia="ja-JP"/>
              </w:rPr>
            </w:pPr>
            <w:r>
              <w:rPr>
                <w:rFonts w:cs="Arial"/>
                <w:sz w:val="20"/>
                <w:szCs w:val="20"/>
                <w:lang w:eastAsia="ja-JP"/>
              </w:rPr>
              <w:t>TRANSACTION_CLASS</w:t>
            </w:r>
          </w:p>
        </w:tc>
        <w:tc>
          <w:tcPr>
            <w:tcW w:w="2160" w:type="dxa"/>
            <w:vAlign w:val="center"/>
          </w:tcPr>
          <w:p w14:paraId="26BEA218"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1D" w14:textId="77777777" w:rsidTr="005100CC">
        <w:trPr>
          <w:trHeight w:val="247"/>
        </w:trPr>
        <w:tc>
          <w:tcPr>
            <w:tcW w:w="2970" w:type="dxa"/>
          </w:tcPr>
          <w:p w14:paraId="26BEA21A" w14:textId="77777777" w:rsidR="00BD0093" w:rsidRPr="00251FF9" w:rsidRDefault="00BD0093" w:rsidP="005100CC">
            <w:pPr>
              <w:rPr>
                <w:sz w:val="20"/>
                <w:szCs w:val="20"/>
                <w:lang w:eastAsia="ja-JP"/>
              </w:rPr>
            </w:pPr>
            <w:r w:rsidRPr="008D72F8">
              <w:rPr>
                <w:sz w:val="20"/>
                <w:szCs w:val="20"/>
                <w:lang w:eastAsia="ja-JP"/>
              </w:rPr>
              <w:t>XXGIL_AR_EMAIL_DETAILS</w:t>
            </w:r>
          </w:p>
        </w:tc>
        <w:tc>
          <w:tcPr>
            <w:tcW w:w="2880" w:type="dxa"/>
            <w:vAlign w:val="center"/>
          </w:tcPr>
          <w:p w14:paraId="26BEA21B" w14:textId="77777777" w:rsidR="00BD0093" w:rsidRPr="00687760" w:rsidRDefault="00BD0093" w:rsidP="005100CC">
            <w:pPr>
              <w:keepLines/>
              <w:rPr>
                <w:rFonts w:cs="Arial"/>
                <w:sz w:val="20"/>
                <w:szCs w:val="20"/>
                <w:lang w:eastAsia="ja-JP"/>
              </w:rPr>
            </w:pPr>
            <w:r>
              <w:rPr>
                <w:rFonts w:cs="Arial"/>
                <w:sz w:val="20"/>
                <w:szCs w:val="20"/>
                <w:lang w:eastAsia="ja-JP"/>
              </w:rPr>
              <w:t>FILE_DATA</w:t>
            </w:r>
          </w:p>
        </w:tc>
        <w:tc>
          <w:tcPr>
            <w:tcW w:w="2160" w:type="dxa"/>
            <w:vAlign w:val="center"/>
          </w:tcPr>
          <w:p w14:paraId="26BEA21C" w14:textId="77777777" w:rsidR="00BD0093" w:rsidRDefault="00BD0093" w:rsidP="005100CC">
            <w:pPr>
              <w:keepLines/>
              <w:rPr>
                <w:rFonts w:cs="Arial"/>
                <w:sz w:val="20"/>
                <w:szCs w:val="20"/>
                <w:lang w:eastAsia="ja-JP"/>
              </w:rPr>
            </w:pPr>
            <w:r>
              <w:rPr>
                <w:rFonts w:cs="Arial"/>
                <w:sz w:val="20"/>
                <w:szCs w:val="20"/>
                <w:lang w:eastAsia="ja-JP"/>
              </w:rPr>
              <w:t>BLOB</w:t>
            </w:r>
          </w:p>
        </w:tc>
      </w:tr>
      <w:tr w:rsidR="00BD0093" w:rsidRPr="005A7913" w14:paraId="26BEA221" w14:textId="77777777" w:rsidTr="005100CC">
        <w:trPr>
          <w:trHeight w:val="247"/>
        </w:trPr>
        <w:tc>
          <w:tcPr>
            <w:tcW w:w="2970" w:type="dxa"/>
          </w:tcPr>
          <w:p w14:paraId="26BEA21E"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1F" w14:textId="77777777" w:rsidR="00BD0093" w:rsidRDefault="00BD0093" w:rsidP="005100CC">
            <w:pPr>
              <w:keepLines/>
              <w:rPr>
                <w:rFonts w:cs="Arial"/>
                <w:sz w:val="20"/>
                <w:szCs w:val="20"/>
                <w:lang w:eastAsia="ja-JP"/>
              </w:rPr>
            </w:pPr>
            <w:r w:rsidRPr="007D6145">
              <w:rPr>
                <w:rFonts w:cs="Arial"/>
                <w:sz w:val="20"/>
                <w:szCs w:val="20"/>
                <w:lang w:eastAsia="ja-JP"/>
              </w:rPr>
              <w:t>TERM_SEQUENCE_NUMBER</w:t>
            </w:r>
          </w:p>
        </w:tc>
        <w:tc>
          <w:tcPr>
            <w:tcW w:w="2160" w:type="dxa"/>
            <w:vAlign w:val="center"/>
          </w:tcPr>
          <w:p w14:paraId="26BEA220" w14:textId="77777777" w:rsidR="00BD0093" w:rsidRDefault="00BD0093" w:rsidP="005100CC">
            <w:pPr>
              <w:keepLines/>
              <w:rPr>
                <w:rFonts w:cs="Arial"/>
                <w:sz w:val="20"/>
                <w:szCs w:val="20"/>
                <w:lang w:eastAsia="ja-JP"/>
              </w:rPr>
            </w:pPr>
            <w:r>
              <w:rPr>
                <w:rFonts w:cs="Arial"/>
                <w:sz w:val="20"/>
                <w:szCs w:val="20"/>
                <w:lang w:eastAsia="ja-JP"/>
              </w:rPr>
              <w:t>NUMBER</w:t>
            </w:r>
          </w:p>
        </w:tc>
      </w:tr>
      <w:tr w:rsidR="00BD0093" w:rsidRPr="005A7913" w14:paraId="26BEA225" w14:textId="77777777" w:rsidTr="005100CC">
        <w:trPr>
          <w:trHeight w:val="247"/>
        </w:trPr>
        <w:tc>
          <w:tcPr>
            <w:tcW w:w="2970" w:type="dxa"/>
          </w:tcPr>
          <w:p w14:paraId="26BEA222"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23" w14:textId="77777777" w:rsidR="00BD0093" w:rsidRDefault="00BD0093" w:rsidP="005100CC">
            <w:pPr>
              <w:keepLines/>
              <w:rPr>
                <w:rFonts w:cs="Arial"/>
                <w:sz w:val="20"/>
                <w:szCs w:val="20"/>
                <w:lang w:eastAsia="ja-JP"/>
              </w:rPr>
            </w:pPr>
            <w:r w:rsidRPr="007D6145">
              <w:rPr>
                <w:rFonts w:cs="Arial"/>
                <w:sz w:val="20"/>
                <w:szCs w:val="20"/>
                <w:lang w:eastAsia="ja-JP"/>
              </w:rPr>
              <w:t>TRX_TYPE</w:t>
            </w:r>
          </w:p>
        </w:tc>
        <w:tc>
          <w:tcPr>
            <w:tcW w:w="2160" w:type="dxa"/>
            <w:vAlign w:val="center"/>
          </w:tcPr>
          <w:p w14:paraId="26BEA224"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29" w14:textId="77777777" w:rsidTr="005100CC">
        <w:trPr>
          <w:trHeight w:val="247"/>
        </w:trPr>
        <w:tc>
          <w:tcPr>
            <w:tcW w:w="2970" w:type="dxa"/>
          </w:tcPr>
          <w:p w14:paraId="26BEA226"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27" w14:textId="77777777" w:rsidR="00BD0093" w:rsidRDefault="00BD0093" w:rsidP="005100CC">
            <w:pPr>
              <w:keepLines/>
              <w:rPr>
                <w:rFonts w:cs="Arial"/>
                <w:sz w:val="20"/>
                <w:szCs w:val="20"/>
                <w:lang w:eastAsia="ja-JP"/>
              </w:rPr>
            </w:pPr>
            <w:r w:rsidRPr="007D6145">
              <w:rPr>
                <w:rFonts w:cs="Arial"/>
                <w:sz w:val="20"/>
                <w:szCs w:val="20"/>
                <w:lang w:eastAsia="ja-JP"/>
              </w:rPr>
              <w:t>TERM_COUNT</w:t>
            </w:r>
          </w:p>
        </w:tc>
        <w:tc>
          <w:tcPr>
            <w:tcW w:w="2160" w:type="dxa"/>
            <w:vAlign w:val="center"/>
          </w:tcPr>
          <w:p w14:paraId="26BEA228" w14:textId="77777777" w:rsidR="00BD0093" w:rsidRDefault="00BD0093" w:rsidP="005100CC">
            <w:pPr>
              <w:keepLines/>
              <w:rPr>
                <w:rFonts w:cs="Arial"/>
                <w:sz w:val="20"/>
                <w:szCs w:val="20"/>
                <w:lang w:eastAsia="ja-JP"/>
              </w:rPr>
            </w:pPr>
            <w:r>
              <w:rPr>
                <w:rFonts w:cs="Arial"/>
                <w:sz w:val="20"/>
                <w:szCs w:val="20"/>
                <w:lang w:eastAsia="ja-JP"/>
              </w:rPr>
              <w:t>NUMBER</w:t>
            </w:r>
          </w:p>
        </w:tc>
      </w:tr>
      <w:tr w:rsidR="00BD0093" w:rsidRPr="005A7913" w14:paraId="26BEA22D" w14:textId="77777777" w:rsidTr="005100CC">
        <w:trPr>
          <w:trHeight w:val="247"/>
        </w:trPr>
        <w:tc>
          <w:tcPr>
            <w:tcW w:w="2970" w:type="dxa"/>
          </w:tcPr>
          <w:p w14:paraId="26BEA22A"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2B" w14:textId="77777777" w:rsidR="00BD0093" w:rsidRDefault="00BD0093" w:rsidP="005100CC">
            <w:pPr>
              <w:keepLines/>
              <w:rPr>
                <w:rFonts w:cs="Arial"/>
                <w:sz w:val="20"/>
                <w:szCs w:val="20"/>
                <w:lang w:eastAsia="ja-JP"/>
              </w:rPr>
            </w:pPr>
            <w:r w:rsidRPr="007D6145">
              <w:rPr>
                <w:rFonts w:cs="Arial"/>
                <w:sz w:val="20"/>
                <w:szCs w:val="20"/>
                <w:lang w:eastAsia="ja-JP"/>
              </w:rPr>
              <w:t>PRINTING_COUNT</w:t>
            </w:r>
          </w:p>
        </w:tc>
        <w:tc>
          <w:tcPr>
            <w:tcW w:w="2160" w:type="dxa"/>
            <w:vAlign w:val="center"/>
          </w:tcPr>
          <w:p w14:paraId="26BEA22C" w14:textId="77777777" w:rsidR="00BD0093" w:rsidRDefault="00BD0093" w:rsidP="005100CC">
            <w:pPr>
              <w:keepLines/>
              <w:rPr>
                <w:rFonts w:cs="Arial"/>
                <w:sz w:val="20"/>
                <w:szCs w:val="20"/>
                <w:lang w:eastAsia="ja-JP"/>
              </w:rPr>
            </w:pPr>
            <w:r>
              <w:rPr>
                <w:rFonts w:cs="Arial"/>
                <w:sz w:val="20"/>
                <w:szCs w:val="20"/>
                <w:lang w:eastAsia="ja-JP"/>
              </w:rPr>
              <w:t>NUMBER</w:t>
            </w:r>
          </w:p>
        </w:tc>
      </w:tr>
      <w:tr w:rsidR="00BD0093" w:rsidRPr="005A7913" w14:paraId="26BEA231" w14:textId="77777777" w:rsidTr="005100CC">
        <w:trPr>
          <w:trHeight w:val="247"/>
        </w:trPr>
        <w:tc>
          <w:tcPr>
            <w:tcW w:w="2970" w:type="dxa"/>
          </w:tcPr>
          <w:p w14:paraId="26BEA22E"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2F" w14:textId="77777777" w:rsidR="00BD0093" w:rsidRDefault="00BD0093" w:rsidP="005100CC">
            <w:pPr>
              <w:keepLines/>
              <w:rPr>
                <w:rFonts w:cs="Arial"/>
                <w:sz w:val="20"/>
                <w:szCs w:val="20"/>
                <w:lang w:eastAsia="ja-JP"/>
              </w:rPr>
            </w:pPr>
            <w:r w:rsidRPr="007D6145">
              <w:rPr>
                <w:rFonts w:cs="Arial"/>
                <w:sz w:val="20"/>
                <w:szCs w:val="20"/>
                <w:lang w:eastAsia="ja-JP"/>
              </w:rPr>
              <w:t>PRINTING_ORIGINAL_DATE</w:t>
            </w:r>
          </w:p>
        </w:tc>
        <w:tc>
          <w:tcPr>
            <w:tcW w:w="2160" w:type="dxa"/>
            <w:vAlign w:val="center"/>
          </w:tcPr>
          <w:p w14:paraId="26BEA230" w14:textId="77777777" w:rsidR="00BD0093" w:rsidRDefault="00BD0093" w:rsidP="005100CC">
            <w:pPr>
              <w:keepLines/>
              <w:rPr>
                <w:rFonts w:cs="Arial"/>
                <w:sz w:val="20"/>
                <w:szCs w:val="20"/>
                <w:lang w:eastAsia="ja-JP"/>
              </w:rPr>
            </w:pPr>
            <w:r>
              <w:rPr>
                <w:rFonts w:cs="Arial"/>
                <w:sz w:val="20"/>
                <w:szCs w:val="20"/>
                <w:lang w:eastAsia="ja-JP"/>
              </w:rPr>
              <w:t>DATE</w:t>
            </w:r>
          </w:p>
        </w:tc>
      </w:tr>
      <w:tr w:rsidR="00BD0093" w:rsidRPr="005A7913" w14:paraId="26BEA235" w14:textId="77777777" w:rsidTr="005100CC">
        <w:trPr>
          <w:trHeight w:val="247"/>
        </w:trPr>
        <w:tc>
          <w:tcPr>
            <w:tcW w:w="2970" w:type="dxa"/>
          </w:tcPr>
          <w:p w14:paraId="26BEA232"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33" w14:textId="77777777" w:rsidR="00BD0093" w:rsidRDefault="00BD0093" w:rsidP="005100CC">
            <w:pPr>
              <w:keepLines/>
              <w:rPr>
                <w:rFonts w:cs="Arial"/>
                <w:sz w:val="20"/>
                <w:szCs w:val="20"/>
                <w:lang w:eastAsia="ja-JP"/>
              </w:rPr>
            </w:pPr>
            <w:r w:rsidRPr="007D6145">
              <w:rPr>
                <w:rFonts w:cs="Arial"/>
                <w:sz w:val="20"/>
                <w:szCs w:val="20"/>
                <w:lang w:eastAsia="ja-JP"/>
              </w:rPr>
              <w:t>EMAIL_SENT</w:t>
            </w:r>
          </w:p>
        </w:tc>
        <w:tc>
          <w:tcPr>
            <w:tcW w:w="2160" w:type="dxa"/>
            <w:vAlign w:val="center"/>
          </w:tcPr>
          <w:p w14:paraId="26BEA234"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39" w14:textId="77777777" w:rsidTr="005100CC">
        <w:trPr>
          <w:trHeight w:val="247"/>
        </w:trPr>
        <w:tc>
          <w:tcPr>
            <w:tcW w:w="2970" w:type="dxa"/>
          </w:tcPr>
          <w:p w14:paraId="26BEA236" w14:textId="77777777" w:rsidR="00BD0093" w:rsidRPr="008D72F8" w:rsidRDefault="00BD0093" w:rsidP="005100CC">
            <w:pPr>
              <w:rPr>
                <w:sz w:val="20"/>
                <w:szCs w:val="20"/>
                <w:lang w:eastAsia="ja-JP"/>
              </w:rPr>
            </w:pPr>
            <w:r w:rsidRPr="0027115C">
              <w:rPr>
                <w:sz w:val="20"/>
                <w:szCs w:val="20"/>
                <w:lang w:eastAsia="ja-JP"/>
              </w:rPr>
              <w:t>XXGIL_AR_EMAIL_DETAILS</w:t>
            </w:r>
          </w:p>
        </w:tc>
        <w:tc>
          <w:tcPr>
            <w:tcW w:w="2880" w:type="dxa"/>
            <w:vAlign w:val="center"/>
          </w:tcPr>
          <w:p w14:paraId="26BEA237" w14:textId="77777777" w:rsidR="00BD0093" w:rsidRDefault="00BD0093" w:rsidP="005100CC">
            <w:pPr>
              <w:keepLines/>
              <w:rPr>
                <w:rFonts w:cs="Arial"/>
                <w:sz w:val="20"/>
                <w:szCs w:val="20"/>
                <w:lang w:eastAsia="ja-JP"/>
              </w:rPr>
            </w:pPr>
            <w:r w:rsidRPr="007D6145">
              <w:rPr>
                <w:rFonts w:cs="Arial"/>
                <w:sz w:val="20"/>
                <w:szCs w:val="20"/>
                <w:lang w:eastAsia="ja-JP"/>
              </w:rPr>
              <w:t>EMAIL_ERROR</w:t>
            </w:r>
          </w:p>
        </w:tc>
        <w:tc>
          <w:tcPr>
            <w:tcW w:w="2160" w:type="dxa"/>
            <w:vAlign w:val="center"/>
          </w:tcPr>
          <w:p w14:paraId="26BEA238" w14:textId="77777777" w:rsidR="00BD0093" w:rsidRDefault="00BD0093" w:rsidP="005100CC">
            <w:pPr>
              <w:keepLines/>
              <w:rPr>
                <w:rFonts w:cs="Arial"/>
                <w:sz w:val="20"/>
                <w:szCs w:val="20"/>
                <w:lang w:eastAsia="ja-JP"/>
              </w:rPr>
            </w:pPr>
            <w:r>
              <w:rPr>
                <w:rFonts w:cs="Arial"/>
                <w:sz w:val="20"/>
                <w:szCs w:val="20"/>
                <w:lang w:eastAsia="ja-JP"/>
              </w:rPr>
              <w:t>VARCHAR2(2000)</w:t>
            </w:r>
          </w:p>
        </w:tc>
      </w:tr>
      <w:tr w:rsidR="00BD0093" w:rsidRPr="005A7913" w14:paraId="26BEA23D" w14:textId="77777777" w:rsidTr="005100CC">
        <w:trPr>
          <w:trHeight w:val="247"/>
        </w:trPr>
        <w:tc>
          <w:tcPr>
            <w:tcW w:w="2970" w:type="dxa"/>
          </w:tcPr>
          <w:p w14:paraId="26BEA23A" w14:textId="77777777" w:rsidR="00BD0093" w:rsidRPr="00251FF9" w:rsidRDefault="00BD0093" w:rsidP="005100CC">
            <w:pPr>
              <w:rPr>
                <w:sz w:val="20"/>
                <w:szCs w:val="20"/>
                <w:lang w:eastAsia="ja-JP"/>
              </w:rPr>
            </w:pPr>
            <w:r w:rsidRPr="008D72F8">
              <w:rPr>
                <w:sz w:val="20"/>
                <w:szCs w:val="20"/>
                <w:lang w:eastAsia="ja-JP"/>
              </w:rPr>
              <w:t>XXGIL_AR_EMAIL_DETAILS</w:t>
            </w:r>
          </w:p>
        </w:tc>
        <w:tc>
          <w:tcPr>
            <w:tcW w:w="2880" w:type="dxa"/>
            <w:vAlign w:val="center"/>
          </w:tcPr>
          <w:p w14:paraId="26BEA23B" w14:textId="77777777" w:rsidR="00BD0093" w:rsidRDefault="00BD0093" w:rsidP="005100CC">
            <w:pPr>
              <w:keepLines/>
              <w:rPr>
                <w:rFonts w:cs="Arial"/>
                <w:sz w:val="20"/>
                <w:szCs w:val="20"/>
                <w:lang w:eastAsia="ja-JP"/>
              </w:rPr>
            </w:pPr>
            <w:r w:rsidRPr="0000652C">
              <w:rPr>
                <w:rFonts w:cs="Arial"/>
                <w:sz w:val="20"/>
                <w:szCs w:val="20"/>
                <w:lang w:eastAsia="ja-JP"/>
              </w:rPr>
              <w:t>LAST_UPDATED_DATE</w:t>
            </w:r>
          </w:p>
        </w:tc>
        <w:tc>
          <w:tcPr>
            <w:tcW w:w="2160" w:type="dxa"/>
            <w:vAlign w:val="center"/>
          </w:tcPr>
          <w:p w14:paraId="26BEA23C" w14:textId="77777777" w:rsidR="00BD0093" w:rsidRDefault="00BD0093" w:rsidP="005100CC">
            <w:pPr>
              <w:keepLines/>
              <w:rPr>
                <w:rFonts w:cs="Arial"/>
                <w:sz w:val="20"/>
                <w:szCs w:val="20"/>
                <w:lang w:eastAsia="ja-JP"/>
              </w:rPr>
            </w:pPr>
            <w:r>
              <w:rPr>
                <w:rFonts w:cs="Arial"/>
                <w:sz w:val="20"/>
                <w:szCs w:val="20"/>
                <w:lang w:eastAsia="ja-JP"/>
              </w:rPr>
              <w:t>DATE</w:t>
            </w:r>
          </w:p>
        </w:tc>
      </w:tr>
      <w:tr w:rsidR="00BD0093" w:rsidRPr="005A7913" w14:paraId="26BEA241" w14:textId="77777777" w:rsidTr="005100CC">
        <w:trPr>
          <w:trHeight w:val="247"/>
        </w:trPr>
        <w:tc>
          <w:tcPr>
            <w:tcW w:w="2970" w:type="dxa"/>
          </w:tcPr>
          <w:p w14:paraId="26BEA23E" w14:textId="77777777" w:rsidR="00BD0093" w:rsidRPr="00251FF9" w:rsidRDefault="00BD0093" w:rsidP="005100CC">
            <w:pPr>
              <w:rPr>
                <w:sz w:val="20"/>
                <w:szCs w:val="20"/>
                <w:lang w:eastAsia="ja-JP"/>
              </w:rPr>
            </w:pPr>
            <w:r w:rsidRPr="008D72F8">
              <w:rPr>
                <w:sz w:val="20"/>
                <w:szCs w:val="20"/>
                <w:lang w:eastAsia="ja-JP"/>
              </w:rPr>
              <w:t>XXGIL_AR_EMAIL_DETAILS</w:t>
            </w:r>
          </w:p>
        </w:tc>
        <w:tc>
          <w:tcPr>
            <w:tcW w:w="2880" w:type="dxa"/>
            <w:vAlign w:val="center"/>
          </w:tcPr>
          <w:p w14:paraId="26BEA23F" w14:textId="77777777" w:rsidR="00BD0093" w:rsidRPr="0000652C" w:rsidRDefault="00BD0093" w:rsidP="005100CC">
            <w:pPr>
              <w:keepLines/>
              <w:rPr>
                <w:rFonts w:cs="Arial"/>
                <w:sz w:val="20"/>
                <w:szCs w:val="20"/>
                <w:lang w:eastAsia="ja-JP"/>
              </w:rPr>
            </w:pPr>
            <w:r w:rsidRPr="0000652C">
              <w:rPr>
                <w:rFonts w:cs="Arial"/>
                <w:sz w:val="20"/>
                <w:szCs w:val="20"/>
                <w:lang w:eastAsia="ja-JP"/>
              </w:rPr>
              <w:t>LAST_UPDATED_BY</w:t>
            </w:r>
          </w:p>
        </w:tc>
        <w:tc>
          <w:tcPr>
            <w:tcW w:w="2160" w:type="dxa"/>
            <w:vAlign w:val="center"/>
          </w:tcPr>
          <w:p w14:paraId="26BEA240" w14:textId="77777777" w:rsidR="00BD0093" w:rsidRDefault="00BD0093" w:rsidP="005100CC">
            <w:pPr>
              <w:keepLines/>
              <w:rPr>
                <w:rFonts w:cs="Arial"/>
                <w:sz w:val="20"/>
                <w:szCs w:val="20"/>
                <w:lang w:eastAsia="ja-JP"/>
              </w:rPr>
            </w:pPr>
            <w:r w:rsidRPr="0000652C">
              <w:rPr>
                <w:rFonts w:cs="Arial"/>
                <w:sz w:val="20"/>
                <w:szCs w:val="20"/>
                <w:lang w:eastAsia="ja-JP"/>
              </w:rPr>
              <w:t>NUMBER</w:t>
            </w:r>
          </w:p>
        </w:tc>
      </w:tr>
      <w:tr w:rsidR="00BD0093" w:rsidRPr="005A7913" w14:paraId="26BEA245" w14:textId="77777777" w:rsidTr="005100CC">
        <w:trPr>
          <w:trHeight w:val="247"/>
        </w:trPr>
        <w:tc>
          <w:tcPr>
            <w:tcW w:w="2970" w:type="dxa"/>
          </w:tcPr>
          <w:p w14:paraId="26BEA242" w14:textId="77777777" w:rsidR="00BD0093" w:rsidRPr="00251FF9" w:rsidRDefault="00BD0093" w:rsidP="005100CC">
            <w:pPr>
              <w:rPr>
                <w:sz w:val="20"/>
                <w:szCs w:val="20"/>
                <w:lang w:eastAsia="ja-JP"/>
              </w:rPr>
            </w:pPr>
            <w:r w:rsidRPr="00B43734">
              <w:rPr>
                <w:sz w:val="20"/>
                <w:szCs w:val="20"/>
                <w:lang w:eastAsia="ja-JP"/>
              </w:rPr>
              <w:t>XXGIL_AR_EMAIL_DETAILS</w:t>
            </w:r>
          </w:p>
        </w:tc>
        <w:tc>
          <w:tcPr>
            <w:tcW w:w="2880" w:type="dxa"/>
            <w:vAlign w:val="center"/>
          </w:tcPr>
          <w:p w14:paraId="26BEA243" w14:textId="77777777" w:rsidR="00BD0093" w:rsidRPr="0000652C" w:rsidRDefault="00BD0093" w:rsidP="005100CC">
            <w:pPr>
              <w:keepLines/>
              <w:rPr>
                <w:rFonts w:cs="Arial"/>
                <w:sz w:val="20"/>
                <w:szCs w:val="20"/>
                <w:lang w:eastAsia="ja-JP"/>
              </w:rPr>
            </w:pPr>
            <w:r w:rsidRPr="0000652C">
              <w:rPr>
                <w:rFonts w:cs="Arial"/>
                <w:sz w:val="20"/>
                <w:szCs w:val="20"/>
                <w:lang w:eastAsia="ja-JP"/>
              </w:rPr>
              <w:t>LAST_UPDATE_LOGIN</w:t>
            </w:r>
          </w:p>
        </w:tc>
        <w:tc>
          <w:tcPr>
            <w:tcW w:w="2160" w:type="dxa"/>
            <w:vAlign w:val="center"/>
          </w:tcPr>
          <w:p w14:paraId="26BEA244" w14:textId="77777777" w:rsidR="00BD0093" w:rsidRDefault="00BD0093" w:rsidP="005100CC">
            <w:pPr>
              <w:keepLines/>
              <w:rPr>
                <w:rFonts w:cs="Arial"/>
                <w:sz w:val="20"/>
                <w:szCs w:val="20"/>
                <w:lang w:eastAsia="ja-JP"/>
              </w:rPr>
            </w:pPr>
            <w:r w:rsidRPr="0000652C">
              <w:rPr>
                <w:rFonts w:cs="Arial"/>
                <w:sz w:val="20"/>
                <w:szCs w:val="20"/>
                <w:lang w:eastAsia="ja-JP"/>
              </w:rPr>
              <w:t>NUMBER</w:t>
            </w:r>
          </w:p>
        </w:tc>
      </w:tr>
      <w:tr w:rsidR="00BD0093" w:rsidRPr="005A7913" w14:paraId="26BEA249" w14:textId="77777777" w:rsidTr="005100CC">
        <w:trPr>
          <w:trHeight w:val="247"/>
        </w:trPr>
        <w:tc>
          <w:tcPr>
            <w:tcW w:w="2970" w:type="dxa"/>
          </w:tcPr>
          <w:p w14:paraId="26BEA246" w14:textId="77777777" w:rsidR="00BD0093" w:rsidRPr="00251FF9" w:rsidRDefault="00BD0093" w:rsidP="005100CC">
            <w:pPr>
              <w:rPr>
                <w:sz w:val="20"/>
                <w:szCs w:val="20"/>
                <w:lang w:eastAsia="ja-JP"/>
              </w:rPr>
            </w:pPr>
            <w:r w:rsidRPr="00B43734">
              <w:rPr>
                <w:sz w:val="20"/>
                <w:szCs w:val="20"/>
                <w:lang w:eastAsia="ja-JP"/>
              </w:rPr>
              <w:t>XXGIL_AR_EMAIL_DETAILS</w:t>
            </w:r>
          </w:p>
        </w:tc>
        <w:tc>
          <w:tcPr>
            <w:tcW w:w="2880" w:type="dxa"/>
            <w:vAlign w:val="center"/>
          </w:tcPr>
          <w:p w14:paraId="26BEA247" w14:textId="77777777" w:rsidR="00BD0093" w:rsidRPr="0000652C" w:rsidRDefault="00BD0093" w:rsidP="005100CC">
            <w:pPr>
              <w:keepLines/>
              <w:rPr>
                <w:rFonts w:cs="Arial"/>
                <w:sz w:val="20"/>
                <w:szCs w:val="20"/>
                <w:lang w:eastAsia="ja-JP"/>
              </w:rPr>
            </w:pPr>
            <w:r w:rsidRPr="0000652C">
              <w:rPr>
                <w:rFonts w:cs="Arial"/>
                <w:sz w:val="20"/>
                <w:szCs w:val="20"/>
                <w:lang w:eastAsia="ja-JP"/>
              </w:rPr>
              <w:t>CREATION_DATE</w:t>
            </w:r>
          </w:p>
        </w:tc>
        <w:tc>
          <w:tcPr>
            <w:tcW w:w="2160" w:type="dxa"/>
            <w:vAlign w:val="center"/>
          </w:tcPr>
          <w:p w14:paraId="26BEA248" w14:textId="77777777" w:rsidR="00BD0093" w:rsidRDefault="00BD0093" w:rsidP="005100CC">
            <w:pPr>
              <w:keepLines/>
              <w:rPr>
                <w:rFonts w:cs="Arial"/>
                <w:sz w:val="20"/>
                <w:szCs w:val="20"/>
                <w:lang w:eastAsia="ja-JP"/>
              </w:rPr>
            </w:pPr>
            <w:r>
              <w:rPr>
                <w:rFonts w:cs="Arial"/>
                <w:sz w:val="20"/>
                <w:szCs w:val="20"/>
                <w:lang w:eastAsia="ja-JP"/>
              </w:rPr>
              <w:t>DATE</w:t>
            </w:r>
          </w:p>
        </w:tc>
      </w:tr>
      <w:tr w:rsidR="00BD0093" w:rsidRPr="005A7913" w14:paraId="26BEA24D" w14:textId="77777777" w:rsidTr="005100CC">
        <w:trPr>
          <w:trHeight w:val="247"/>
        </w:trPr>
        <w:tc>
          <w:tcPr>
            <w:tcW w:w="2970" w:type="dxa"/>
          </w:tcPr>
          <w:p w14:paraId="26BEA24A" w14:textId="77777777" w:rsidR="00BD0093" w:rsidRPr="00251FF9" w:rsidRDefault="00BD0093" w:rsidP="005100CC">
            <w:pPr>
              <w:rPr>
                <w:sz w:val="20"/>
                <w:szCs w:val="20"/>
                <w:lang w:eastAsia="ja-JP"/>
              </w:rPr>
            </w:pPr>
            <w:r w:rsidRPr="00B43734">
              <w:rPr>
                <w:sz w:val="20"/>
                <w:szCs w:val="20"/>
                <w:lang w:eastAsia="ja-JP"/>
              </w:rPr>
              <w:t>XXGIL_AR_EMAIL_DETAILS</w:t>
            </w:r>
          </w:p>
        </w:tc>
        <w:tc>
          <w:tcPr>
            <w:tcW w:w="2880" w:type="dxa"/>
            <w:vAlign w:val="center"/>
          </w:tcPr>
          <w:p w14:paraId="26BEA24B" w14:textId="77777777" w:rsidR="00BD0093" w:rsidRPr="0000652C" w:rsidRDefault="00BD0093" w:rsidP="005100CC">
            <w:pPr>
              <w:keepLines/>
              <w:rPr>
                <w:rFonts w:cs="Arial"/>
                <w:sz w:val="20"/>
                <w:szCs w:val="20"/>
                <w:lang w:eastAsia="ja-JP"/>
              </w:rPr>
            </w:pPr>
            <w:r w:rsidRPr="0000652C">
              <w:rPr>
                <w:rFonts w:cs="Arial"/>
                <w:sz w:val="20"/>
                <w:szCs w:val="20"/>
                <w:lang w:eastAsia="ja-JP"/>
              </w:rPr>
              <w:t>CREATED_BY</w:t>
            </w:r>
          </w:p>
        </w:tc>
        <w:tc>
          <w:tcPr>
            <w:tcW w:w="2160" w:type="dxa"/>
            <w:vAlign w:val="center"/>
          </w:tcPr>
          <w:p w14:paraId="26BEA24C" w14:textId="77777777" w:rsidR="00BD0093" w:rsidRDefault="00BD0093" w:rsidP="005100CC">
            <w:pPr>
              <w:keepLines/>
              <w:rPr>
                <w:rFonts w:cs="Arial"/>
                <w:sz w:val="20"/>
                <w:szCs w:val="20"/>
                <w:lang w:eastAsia="ja-JP"/>
              </w:rPr>
            </w:pPr>
            <w:r w:rsidRPr="0000652C">
              <w:rPr>
                <w:rFonts w:cs="Arial"/>
                <w:sz w:val="20"/>
                <w:szCs w:val="20"/>
                <w:lang w:eastAsia="ja-JP"/>
              </w:rPr>
              <w:t>NUMBER</w:t>
            </w:r>
          </w:p>
        </w:tc>
      </w:tr>
    </w:tbl>
    <w:p w14:paraId="26BEA24E" w14:textId="77777777" w:rsidR="00BD0093" w:rsidRDefault="00BD0093" w:rsidP="00BD0093">
      <w:pPr>
        <w:pStyle w:val="Level3"/>
        <w:ind w:left="1800"/>
      </w:pPr>
    </w:p>
    <w:p w14:paraId="26BEA24F" w14:textId="77777777" w:rsidR="00BD0093" w:rsidRDefault="00BD0093" w:rsidP="0039326D">
      <w:pPr>
        <w:ind w:left="720" w:firstLine="720"/>
        <w:rPr>
          <w:lang w:eastAsia="ja-JP"/>
        </w:rPr>
      </w:pPr>
      <w:bookmarkStart w:id="259" w:name="_Toc498519706"/>
      <w:bookmarkStart w:id="260" w:name="_Toc509914781"/>
      <w:bookmarkStart w:id="261" w:name="_Toc513558551"/>
      <w:bookmarkStart w:id="262" w:name="_Toc515545130"/>
      <w:bookmarkStart w:id="263" w:name="_Toc524092599"/>
      <w:r>
        <w:rPr>
          <w:lang w:eastAsia="ja-JP"/>
        </w:rPr>
        <w:t>Package</w:t>
      </w:r>
      <w:bookmarkEnd w:id="259"/>
      <w:bookmarkEnd w:id="260"/>
      <w:bookmarkEnd w:id="261"/>
      <w:bookmarkEnd w:id="262"/>
      <w:bookmarkEnd w:id="263"/>
    </w:p>
    <w:tbl>
      <w:tblPr>
        <w:tblW w:w="6552" w:type="dxa"/>
        <w:tblInd w:w="1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4160"/>
        <w:gridCol w:w="2392"/>
      </w:tblGrid>
      <w:tr w:rsidR="00BD0093" w:rsidRPr="005A7913" w14:paraId="26BEA252" w14:textId="77777777" w:rsidTr="005100CC">
        <w:trPr>
          <w:trHeight w:val="247"/>
          <w:tblHeader/>
        </w:trPr>
        <w:tc>
          <w:tcPr>
            <w:tcW w:w="4160" w:type="dxa"/>
            <w:shd w:val="clear" w:color="auto" w:fill="C0C0C0"/>
          </w:tcPr>
          <w:p w14:paraId="26BEA250" w14:textId="77777777" w:rsidR="00BD0093" w:rsidRPr="005A7913" w:rsidRDefault="00BD0093" w:rsidP="005100CC">
            <w:pPr>
              <w:rPr>
                <w:rFonts w:cs="Arial"/>
                <w:b/>
                <w:sz w:val="20"/>
                <w:szCs w:val="20"/>
              </w:rPr>
            </w:pPr>
            <w:r>
              <w:rPr>
                <w:rFonts w:cs="Arial"/>
                <w:b/>
                <w:sz w:val="20"/>
                <w:szCs w:val="20"/>
              </w:rPr>
              <w:t>Package</w:t>
            </w:r>
            <w:r w:rsidRPr="005A7913">
              <w:rPr>
                <w:rFonts w:cs="Arial"/>
                <w:b/>
                <w:sz w:val="20"/>
                <w:szCs w:val="20"/>
              </w:rPr>
              <w:t xml:space="preserve"> Name</w:t>
            </w:r>
          </w:p>
        </w:tc>
        <w:tc>
          <w:tcPr>
            <w:tcW w:w="2392" w:type="dxa"/>
            <w:shd w:val="clear" w:color="auto" w:fill="C0C0C0"/>
          </w:tcPr>
          <w:p w14:paraId="26BEA251" w14:textId="77777777" w:rsidR="00BD0093" w:rsidRPr="005A7913" w:rsidRDefault="00BD0093" w:rsidP="005100CC">
            <w:pPr>
              <w:rPr>
                <w:rFonts w:cs="Arial"/>
                <w:b/>
                <w:sz w:val="20"/>
                <w:szCs w:val="20"/>
              </w:rPr>
            </w:pPr>
            <w:r>
              <w:rPr>
                <w:rFonts w:cs="Arial"/>
                <w:b/>
                <w:sz w:val="20"/>
                <w:szCs w:val="20"/>
              </w:rPr>
              <w:t>Owner</w:t>
            </w:r>
          </w:p>
        </w:tc>
      </w:tr>
      <w:tr w:rsidR="00BD0093" w:rsidRPr="005A7913" w14:paraId="26BEA255" w14:textId="77777777" w:rsidTr="005100CC">
        <w:trPr>
          <w:trHeight w:val="247"/>
        </w:trPr>
        <w:tc>
          <w:tcPr>
            <w:tcW w:w="4160" w:type="dxa"/>
          </w:tcPr>
          <w:p w14:paraId="26BEA253" w14:textId="77777777" w:rsidR="00BD0093" w:rsidRDefault="00BD0093" w:rsidP="005100CC">
            <w:r w:rsidRPr="00B303AF">
              <w:rPr>
                <w:sz w:val="20"/>
                <w:szCs w:val="20"/>
                <w:lang w:eastAsia="ja-JP"/>
              </w:rPr>
              <w:t>XXGIL_EMAIL_COMM_INVOICE_PKG</w:t>
            </w:r>
          </w:p>
        </w:tc>
        <w:tc>
          <w:tcPr>
            <w:tcW w:w="2392" w:type="dxa"/>
            <w:vAlign w:val="center"/>
          </w:tcPr>
          <w:p w14:paraId="26BEA254" w14:textId="77777777" w:rsidR="00BD0093" w:rsidRPr="005A7913" w:rsidRDefault="00BD0093" w:rsidP="005100CC">
            <w:pPr>
              <w:keepLines/>
              <w:rPr>
                <w:rFonts w:cs="Arial"/>
                <w:sz w:val="20"/>
                <w:szCs w:val="20"/>
                <w:lang w:eastAsia="ja-JP"/>
              </w:rPr>
            </w:pPr>
            <w:r>
              <w:rPr>
                <w:rFonts w:cs="Arial"/>
                <w:sz w:val="20"/>
                <w:szCs w:val="20"/>
                <w:lang w:eastAsia="ja-JP"/>
              </w:rPr>
              <w:t>APPS</w:t>
            </w:r>
          </w:p>
        </w:tc>
      </w:tr>
      <w:tr w:rsidR="00BD0093" w:rsidRPr="005A7913" w14:paraId="26BEA258" w14:textId="77777777" w:rsidTr="005100CC">
        <w:trPr>
          <w:trHeight w:val="247"/>
        </w:trPr>
        <w:tc>
          <w:tcPr>
            <w:tcW w:w="4160" w:type="dxa"/>
          </w:tcPr>
          <w:p w14:paraId="26BEA256" w14:textId="77777777" w:rsidR="00BD0093" w:rsidRPr="00B303AF" w:rsidRDefault="00BD0093" w:rsidP="005100CC">
            <w:pPr>
              <w:rPr>
                <w:sz w:val="20"/>
                <w:szCs w:val="20"/>
                <w:lang w:eastAsia="ja-JP"/>
              </w:rPr>
            </w:pPr>
            <w:r w:rsidRPr="00042B2F">
              <w:rPr>
                <w:sz w:val="20"/>
                <w:szCs w:val="20"/>
                <w:lang w:eastAsia="ja-JP"/>
              </w:rPr>
              <w:t>XXGIL_ARP_TRX_SELECT_CONT_PKG</w:t>
            </w:r>
          </w:p>
        </w:tc>
        <w:tc>
          <w:tcPr>
            <w:tcW w:w="2392" w:type="dxa"/>
            <w:vAlign w:val="center"/>
          </w:tcPr>
          <w:p w14:paraId="26BEA257" w14:textId="77777777" w:rsidR="00BD0093" w:rsidRDefault="00BD0093" w:rsidP="005100CC">
            <w:pPr>
              <w:keepLines/>
              <w:rPr>
                <w:rFonts w:cs="Arial"/>
                <w:sz w:val="20"/>
                <w:szCs w:val="20"/>
                <w:lang w:eastAsia="ja-JP"/>
              </w:rPr>
            </w:pPr>
            <w:r>
              <w:rPr>
                <w:rFonts w:cs="Arial"/>
                <w:sz w:val="20"/>
                <w:szCs w:val="20"/>
                <w:lang w:eastAsia="ja-JP"/>
              </w:rPr>
              <w:t>APPS</w:t>
            </w:r>
          </w:p>
        </w:tc>
      </w:tr>
    </w:tbl>
    <w:p w14:paraId="26BEA259" w14:textId="77777777" w:rsidR="00BD0093" w:rsidRDefault="00BD0093" w:rsidP="0039326D">
      <w:pPr>
        <w:ind w:left="720" w:firstLine="720"/>
        <w:rPr>
          <w:lang w:eastAsia="ja-JP"/>
        </w:rPr>
      </w:pPr>
      <w:bookmarkStart w:id="264" w:name="_Toc498519707"/>
      <w:bookmarkStart w:id="265" w:name="_Toc509914782"/>
      <w:bookmarkStart w:id="266" w:name="_Toc513558552"/>
      <w:bookmarkStart w:id="267" w:name="_Toc515545131"/>
      <w:bookmarkStart w:id="268" w:name="_Toc524092600"/>
      <w:r>
        <w:rPr>
          <w:lang w:eastAsia="ja-JP"/>
        </w:rPr>
        <w:t>Host File</w:t>
      </w:r>
      <w:bookmarkEnd w:id="264"/>
      <w:bookmarkEnd w:id="265"/>
      <w:bookmarkEnd w:id="266"/>
      <w:bookmarkEnd w:id="267"/>
      <w:bookmarkEnd w:id="268"/>
    </w:p>
    <w:tbl>
      <w:tblPr>
        <w:tblW w:w="6552" w:type="dxa"/>
        <w:tblInd w:w="1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4160"/>
        <w:gridCol w:w="2392"/>
      </w:tblGrid>
      <w:tr w:rsidR="00BD0093" w:rsidRPr="005A7913" w14:paraId="26BEA25C" w14:textId="77777777" w:rsidTr="005100CC">
        <w:trPr>
          <w:trHeight w:val="247"/>
          <w:tblHeader/>
        </w:trPr>
        <w:tc>
          <w:tcPr>
            <w:tcW w:w="4160" w:type="dxa"/>
            <w:shd w:val="clear" w:color="auto" w:fill="C0C0C0"/>
          </w:tcPr>
          <w:p w14:paraId="26BEA25A" w14:textId="77777777" w:rsidR="00BD0093" w:rsidRPr="0039326D" w:rsidRDefault="00BD0093" w:rsidP="0039326D">
            <w:pPr>
              <w:ind w:left="720" w:firstLine="720"/>
              <w:rPr>
                <w:lang w:eastAsia="ja-JP"/>
              </w:rPr>
            </w:pPr>
            <w:r w:rsidRPr="0039326D">
              <w:rPr>
                <w:lang w:eastAsia="ja-JP"/>
              </w:rPr>
              <w:t>File Name</w:t>
            </w:r>
          </w:p>
        </w:tc>
        <w:tc>
          <w:tcPr>
            <w:tcW w:w="2392" w:type="dxa"/>
            <w:shd w:val="clear" w:color="auto" w:fill="C0C0C0"/>
          </w:tcPr>
          <w:p w14:paraId="26BEA25B" w14:textId="77777777" w:rsidR="00BD0093" w:rsidRPr="0039326D" w:rsidRDefault="00BD0093" w:rsidP="0039326D">
            <w:pPr>
              <w:ind w:left="720" w:firstLine="720"/>
              <w:rPr>
                <w:lang w:eastAsia="ja-JP"/>
              </w:rPr>
            </w:pPr>
            <w:r w:rsidRPr="0039326D">
              <w:rPr>
                <w:lang w:eastAsia="ja-JP"/>
              </w:rPr>
              <w:t>Directory</w:t>
            </w:r>
          </w:p>
        </w:tc>
      </w:tr>
      <w:tr w:rsidR="00BD0093" w:rsidRPr="005A7913" w14:paraId="26BEA25F" w14:textId="77777777" w:rsidTr="005100CC">
        <w:trPr>
          <w:trHeight w:val="247"/>
        </w:trPr>
        <w:tc>
          <w:tcPr>
            <w:tcW w:w="4160" w:type="dxa"/>
          </w:tcPr>
          <w:p w14:paraId="26BEA25D" w14:textId="77777777" w:rsidR="00BD0093" w:rsidRDefault="00BD0093" w:rsidP="005100CC">
            <w:r w:rsidRPr="007D0469">
              <w:rPr>
                <w:sz w:val="20"/>
                <w:szCs w:val="20"/>
                <w:lang w:eastAsia="ja-JP"/>
              </w:rPr>
              <w:t>XXGIL_AR_EMAIL_ATTACHMENTS.prog</w:t>
            </w:r>
          </w:p>
        </w:tc>
        <w:tc>
          <w:tcPr>
            <w:tcW w:w="2392" w:type="dxa"/>
            <w:vAlign w:val="center"/>
          </w:tcPr>
          <w:p w14:paraId="26BEA25E" w14:textId="77777777" w:rsidR="00BD0093" w:rsidRPr="005A7913" w:rsidRDefault="00BD0093" w:rsidP="005100CC">
            <w:pPr>
              <w:keepLines/>
              <w:rPr>
                <w:rFonts w:cs="Arial"/>
                <w:sz w:val="20"/>
                <w:szCs w:val="20"/>
                <w:lang w:eastAsia="ja-JP"/>
              </w:rPr>
            </w:pPr>
            <w:r>
              <w:rPr>
                <w:rFonts w:cs="Arial"/>
                <w:sz w:val="20"/>
                <w:szCs w:val="20"/>
                <w:lang w:eastAsia="ja-JP"/>
              </w:rPr>
              <w:t>$XXGIL_TOP/bin</w:t>
            </w:r>
          </w:p>
        </w:tc>
      </w:tr>
    </w:tbl>
    <w:p w14:paraId="26BEA263" w14:textId="77777777" w:rsidR="00BD0093" w:rsidRDefault="00BD0093" w:rsidP="0039326D">
      <w:pPr>
        <w:ind w:left="720" w:firstLine="720"/>
        <w:rPr>
          <w:lang w:eastAsia="ja-JP"/>
        </w:rPr>
      </w:pPr>
      <w:bookmarkStart w:id="269" w:name="_Toc498519708"/>
      <w:bookmarkStart w:id="270" w:name="_Toc509914783"/>
      <w:bookmarkStart w:id="271" w:name="_Toc513558553"/>
      <w:bookmarkStart w:id="272" w:name="_Toc515545132"/>
      <w:bookmarkStart w:id="273" w:name="_Toc524092601"/>
      <w:r>
        <w:rPr>
          <w:lang w:eastAsia="ja-JP"/>
        </w:rPr>
        <w:t>Control File</w:t>
      </w:r>
      <w:bookmarkEnd w:id="269"/>
      <w:bookmarkEnd w:id="270"/>
      <w:bookmarkEnd w:id="271"/>
      <w:bookmarkEnd w:id="272"/>
      <w:bookmarkEnd w:id="273"/>
    </w:p>
    <w:tbl>
      <w:tblPr>
        <w:tblW w:w="6552" w:type="dxa"/>
        <w:tblInd w:w="1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4160"/>
        <w:gridCol w:w="2392"/>
      </w:tblGrid>
      <w:tr w:rsidR="00BD0093" w:rsidRPr="005A7913" w14:paraId="26BEA266" w14:textId="77777777" w:rsidTr="005100CC">
        <w:trPr>
          <w:trHeight w:val="247"/>
          <w:tblHeader/>
        </w:trPr>
        <w:tc>
          <w:tcPr>
            <w:tcW w:w="4160" w:type="dxa"/>
            <w:shd w:val="clear" w:color="auto" w:fill="C0C0C0"/>
          </w:tcPr>
          <w:p w14:paraId="26BEA264" w14:textId="77777777" w:rsidR="00BD0093" w:rsidRPr="005A7913" w:rsidRDefault="00BD0093" w:rsidP="005100CC">
            <w:pPr>
              <w:rPr>
                <w:rFonts w:cs="Arial"/>
                <w:b/>
                <w:sz w:val="20"/>
                <w:szCs w:val="20"/>
              </w:rPr>
            </w:pPr>
            <w:r>
              <w:rPr>
                <w:rFonts w:cs="Arial"/>
                <w:b/>
                <w:sz w:val="20"/>
                <w:szCs w:val="20"/>
              </w:rPr>
              <w:t>File</w:t>
            </w:r>
            <w:r w:rsidRPr="005A7913">
              <w:rPr>
                <w:rFonts w:cs="Arial"/>
                <w:b/>
                <w:sz w:val="20"/>
                <w:szCs w:val="20"/>
              </w:rPr>
              <w:t xml:space="preserve"> Name</w:t>
            </w:r>
          </w:p>
        </w:tc>
        <w:tc>
          <w:tcPr>
            <w:tcW w:w="2392" w:type="dxa"/>
            <w:shd w:val="clear" w:color="auto" w:fill="C0C0C0"/>
          </w:tcPr>
          <w:p w14:paraId="26BEA265" w14:textId="77777777" w:rsidR="00BD0093" w:rsidRPr="005A7913" w:rsidRDefault="00BD0093" w:rsidP="005100CC">
            <w:pPr>
              <w:rPr>
                <w:rFonts w:cs="Arial"/>
                <w:b/>
                <w:sz w:val="20"/>
                <w:szCs w:val="20"/>
              </w:rPr>
            </w:pPr>
            <w:r>
              <w:rPr>
                <w:rFonts w:cs="Arial"/>
                <w:b/>
                <w:sz w:val="20"/>
                <w:szCs w:val="20"/>
              </w:rPr>
              <w:t>Directory</w:t>
            </w:r>
          </w:p>
        </w:tc>
      </w:tr>
      <w:tr w:rsidR="00BD0093" w:rsidRPr="005A7913" w14:paraId="26BEA269" w14:textId="77777777" w:rsidTr="005100CC">
        <w:trPr>
          <w:trHeight w:val="247"/>
        </w:trPr>
        <w:tc>
          <w:tcPr>
            <w:tcW w:w="4160" w:type="dxa"/>
          </w:tcPr>
          <w:p w14:paraId="26BEA267" w14:textId="77777777" w:rsidR="00BD0093" w:rsidRDefault="00BD0093" w:rsidP="005100CC">
            <w:r w:rsidRPr="007D0469">
              <w:rPr>
                <w:sz w:val="20"/>
                <w:szCs w:val="20"/>
                <w:lang w:eastAsia="ja-JP"/>
              </w:rPr>
              <w:t>XXGIL_AR_EMAIL_DETAILS_LOAD</w:t>
            </w:r>
            <w:r w:rsidRPr="006F1A7A">
              <w:rPr>
                <w:sz w:val="20"/>
                <w:szCs w:val="20"/>
                <w:lang w:eastAsia="ja-JP"/>
              </w:rPr>
              <w:t>.ctl</w:t>
            </w:r>
          </w:p>
        </w:tc>
        <w:tc>
          <w:tcPr>
            <w:tcW w:w="2392" w:type="dxa"/>
            <w:vAlign w:val="center"/>
          </w:tcPr>
          <w:p w14:paraId="26BEA268" w14:textId="77777777" w:rsidR="00BD0093" w:rsidRPr="005A7913" w:rsidRDefault="00BD0093" w:rsidP="005100CC">
            <w:pPr>
              <w:keepLines/>
              <w:rPr>
                <w:rFonts w:cs="Arial"/>
                <w:sz w:val="20"/>
                <w:szCs w:val="20"/>
                <w:lang w:eastAsia="ja-JP"/>
              </w:rPr>
            </w:pPr>
            <w:r>
              <w:rPr>
                <w:rFonts w:cs="Arial"/>
                <w:sz w:val="20"/>
                <w:szCs w:val="20"/>
                <w:lang w:eastAsia="ja-JP"/>
              </w:rPr>
              <w:t>$XXGIL_TOP/bin</w:t>
            </w:r>
          </w:p>
        </w:tc>
      </w:tr>
    </w:tbl>
    <w:p w14:paraId="26BEA26B" w14:textId="77777777" w:rsidR="00BD0093" w:rsidRDefault="00BD0093" w:rsidP="0039326D">
      <w:pPr>
        <w:ind w:left="720" w:firstLine="720"/>
        <w:rPr>
          <w:lang w:eastAsia="ja-JP"/>
        </w:rPr>
      </w:pPr>
      <w:bookmarkStart w:id="274" w:name="_Toc498519709"/>
      <w:bookmarkStart w:id="275" w:name="_Toc509914784"/>
      <w:bookmarkStart w:id="276" w:name="_Toc513558554"/>
      <w:bookmarkStart w:id="277" w:name="_Toc515545133"/>
      <w:bookmarkStart w:id="278" w:name="_Toc524092602"/>
      <w:r>
        <w:rPr>
          <w:lang w:eastAsia="ja-JP"/>
        </w:rPr>
        <w:t>P</w:t>
      </w:r>
      <w:r w:rsidRPr="00FC7B8A">
        <w:rPr>
          <w:lang w:eastAsia="ja-JP"/>
        </w:rPr>
        <w:t>rofile</w:t>
      </w:r>
      <w:bookmarkEnd w:id="274"/>
      <w:bookmarkEnd w:id="275"/>
      <w:bookmarkEnd w:id="276"/>
      <w:bookmarkEnd w:id="277"/>
      <w:bookmarkEnd w:id="278"/>
    </w:p>
    <w:tbl>
      <w:tblPr>
        <w:tblW w:w="7920" w:type="dxa"/>
        <w:tblInd w:w="1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2160"/>
        <w:gridCol w:w="2250"/>
        <w:gridCol w:w="1170"/>
        <w:gridCol w:w="2340"/>
      </w:tblGrid>
      <w:tr w:rsidR="00BD0093" w:rsidRPr="005A7913" w14:paraId="26BEA270" w14:textId="77777777" w:rsidTr="005100CC">
        <w:trPr>
          <w:trHeight w:val="247"/>
          <w:tblHeader/>
        </w:trPr>
        <w:tc>
          <w:tcPr>
            <w:tcW w:w="2160" w:type="dxa"/>
            <w:shd w:val="clear" w:color="auto" w:fill="C0C0C0"/>
          </w:tcPr>
          <w:p w14:paraId="26BEA26C" w14:textId="77777777" w:rsidR="00BD0093" w:rsidRPr="005A7913" w:rsidRDefault="00BD0093" w:rsidP="005100CC">
            <w:pPr>
              <w:rPr>
                <w:rFonts w:cs="Arial"/>
                <w:b/>
                <w:sz w:val="20"/>
                <w:szCs w:val="20"/>
              </w:rPr>
            </w:pPr>
            <w:r>
              <w:rPr>
                <w:rFonts w:cs="Arial"/>
                <w:b/>
                <w:sz w:val="20"/>
                <w:szCs w:val="20"/>
              </w:rPr>
              <w:lastRenderedPageBreak/>
              <w:t>Profile Name</w:t>
            </w:r>
          </w:p>
        </w:tc>
        <w:tc>
          <w:tcPr>
            <w:tcW w:w="2250" w:type="dxa"/>
            <w:shd w:val="clear" w:color="auto" w:fill="C0C0C0"/>
          </w:tcPr>
          <w:p w14:paraId="26BEA26D" w14:textId="77777777" w:rsidR="00BD0093" w:rsidRPr="005A7913" w:rsidRDefault="00BD0093" w:rsidP="005100CC">
            <w:pPr>
              <w:rPr>
                <w:rFonts w:cs="Arial"/>
                <w:b/>
                <w:sz w:val="20"/>
                <w:szCs w:val="20"/>
              </w:rPr>
            </w:pPr>
            <w:r>
              <w:rPr>
                <w:rFonts w:cs="Arial"/>
                <w:b/>
                <w:sz w:val="20"/>
                <w:szCs w:val="20"/>
              </w:rPr>
              <w:t>Application</w:t>
            </w:r>
          </w:p>
        </w:tc>
        <w:tc>
          <w:tcPr>
            <w:tcW w:w="1170" w:type="dxa"/>
            <w:shd w:val="clear" w:color="auto" w:fill="C0C0C0"/>
          </w:tcPr>
          <w:p w14:paraId="26BEA26E" w14:textId="77777777" w:rsidR="00BD0093" w:rsidRDefault="00BD0093" w:rsidP="005100CC">
            <w:pPr>
              <w:rPr>
                <w:rFonts w:cs="Arial"/>
                <w:b/>
                <w:sz w:val="20"/>
                <w:szCs w:val="20"/>
              </w:rPr>
            </w:pPr>
            <w:r>
              <w:rPr>
                <w:rFonts w:cs="Arial"/>
                <w:b/>
                <w:sz w:val="20"/>
                <w:szCs w:val="20"/>
              </w:rPr>
              <w:t>Level</w:t>
            </w:r>
          </w:p>
        </w:tc>
        <w:tc>
          <w:tcPr>
            <w:tcW w:w="2340" w:type="dxa"/>
            <w:shd w:val="clear" w:color="auto" w:fill="C0C0C0"/>
          </w:tcPr>
          <w:p w14:paraId="26BEA26F" w14:textId="77777777" w:rsidR="00BD0093" w:rsidRDefault="00BD0093" w:rsidP="005100CC">
            <w:pPr>
              <w:rPr>
                <w:rFonts w:cs="Arial"/>
                <w:b/>
                <w:sz w:val="20"/>
                <w:szCs w:val="20"/>
              </w:rPr>
            </w:pPr>
            <w:r>
              <w:rPr>
                <w:rFonts w:cs="Arial"/>
                <w:b/>
                <w:sz w:val="20"/>
                <w:szCs w:val="20"/>
              </w:rPr>
              <w:t>Value</w:t>
            </w:r>
          </w:p>
        </w:tc>
      </w:tr>
      <w:tr w:rsidR="00BD0093" w:rsidRPr="005A7913" w14:paraId="26BEA275" w14:textId="77777777" w:rsidTr="005100CC">
        <w:trPr>
          <w:trHeight w:val="247"/>
        </w:trPr>
        <w:tc>
          <w:tcPr>
            <w:tcW w:w="2160" w:type="dxa"/>
          </w:tcPr>
          <w:p w14:paraId="26BEA271" w14:textId="77777777" w:rsidR="00BD0093" w:rsidRDefault="00BD0093" w:rsidP="005100CC">
            <w:r w:rsidRPr="00EF58F4">
              <w:rPr>
                <w:sz w:val="20"/>
                <w:szCs w:val="20"/>
                <w:lang w:eastAsia="ja-JP"/>
              </w:rPr>
              <w:t>XXGIL_AR_EMAIL_ATTACHMENT_LIMIT</w:t>
            </w:r>
          </w:p>
        </w:tc>
        <w:tc>
          <w:tcPr>
            <w:tcW w:w="2250" w:type="dxa"/>
            <w:vAlign w:val="center"/>
          </w:tcPr>
          <w:p w14:paraId="26BEA272" w14:textId="77777777" w:rsidR="00BD0093" w:rsidRPr="005A7913" w:rsidRDefault="00BD0093" w:rsidP="005100CC">
            <w:pPr>
              <w:keepLines/>
              <w:rPr>
                <w:rFonts w:cs="Arial"/>
                <w:sz w:val="20"/>
                <w:szCs w:val="20"/>
                <w:lang w:eastAsia="ja-JP"/>
              </w:rPr>
            </w:pPr>
            <w:r w:rsidRPr="00EF58F4">
              <w:rPr>
                <w:rFonts w:cs="Arial"/>
                <w:sz w:val="20"/>
                <w:szCs w:val="20"/>
                <w:lang w:eastAsia="ja-JP"/>
              </w:rPr>
              <w:t>Gilead Custom Application</w:t>
            </w:r>
          </w:p>
        </w:tc>
        <w:tc>
          <w:tcPr>
            <w:tcW w:w="1170" w:type="dxa"/>
          </w:tcPr>
          <w:p w14:paraId="26BEA273" w14:textId="77777777" w:rsidR="00BD0093" w:rsidRDefault="00BD0093" w:rsidP="005100CC">
            <w:pPr>
              <w:keepLines/>
              <w:rPr>
                <w:rFonts w:cs="Arial"/>
                <w:sz w:val="20"/>
                <w:szCs w:val="20"/>
                <w:lang w:eastAsia="ja-JP"/>
              </w:rPr>
            </w:pPr>
            <w:r>
              <w:rPr>
                <w:sz w:val="20"/>
                <w:szCs w:val="20"/>
                <w:lang w:eastAsia="ja-JP"/>
              </w:rPr>
              <w:t>Site</w:t>
            </w:r>
          </w:p>
        </w:tc>
        <w:tc>
          <w:tcPr>
            <w:tcW w:w="2340" w:type="dxa"/>
          </w:tcPr>
          <w:p w14:paraId="26BEA274" w14:textId="77777777" w:rsidR="00BD0093" w:rsidRPr="00683F2D" w:rsidRDefault="00BD0093" w:rsidP="005100CC">
            <w:pPr>
              <w:keepLines/>
              <w:rPr>
                <w:sz w:val="20"/>
                <w:szCs w:val="20"/>
                <w:lang w:eastAsia="ja-JP"/>
              </w:rPr>
            </w:pPr>
            <w:r>
              <w:rPr>
                <w:sz w:val="20"/>
                <w:szCs w:val="20"/>
                <w:lang w:eastAsia="ja-JP"/>
              </w:rPr>
              <w:t>50</w:t>
            </w:r>
          </w:p>
        </w:tc>
      </w:tr>
      <w:tr w:rsidR="00BD0093" w:rsidRPr="005A7913" w14:paraId="26BEA27A" w14:textId="77777777" w:rsidTr="005100CC">
        <w:trPr>
          <w:trHeight w:val="247"/>
        </w:trPr>
        <w:tc>
          <w:tcPr>
            <w:tcW w:w="2160" w:type="dxa"/>
          </w:tcPr>
          <w:p w14:paraId="26BEA276" w14:textId="77777777" w:rsidR="00BD0093" w:rsidRPr="00EF58F4" w:rsidRDefault="00BD0093" w:rsidP="005100CC">
            <w:pPr>
              <w:rPr>
                <w:sz w:val="20"/>
                <w:szCs w:val="20"/>
                <w:lang w:eastAsia="ja-JP"/>
              </w:rPr>
            </w:pPr>
            <w:r w:rsidRPr="0010613A">
              <w:rPr>
                <w:sz w:val="20"/>
                <w:szCs w:val="20"/>
                <w:lang w:eastAsia="ja-JP"/>
              </w:rPr>
              <w:t>XXGIL_AR_EMAIL_PURGE_DATA</w:t>
            </w:r>
          </w:p>
        </w:tc>
        <w:tc>
          <w:tcPr>
            <w:tcW w:w="2250" w:type="dxa"/>
            <w:vAlign w:val="center"/>
          </w:tcPr>
          <w:p w14:paraId="26BEA277" w14:textId="77777777" w:rsidR="00BD0093" w:rsidRPr="00EF58F4" w:rsidRDefault="00BD0093" w:rsidP="005100CC">
            <w:pPr>
              <w:keepLines/>
              <w:rPr>
                <w:rFonts w:cs="Arial"/>
                <w:sz w:val="20"/>
                <w:szCs w:val="20"/>
                <w:lang w:eastAsia="ja-JP"/>
              </w:rPr>
            </w:pPr>
            <w:r w:rsidRPr="00EF58F4">
              <w:rPr>
                <w:rFonts w:cs="Arial"/>
                <w:sz w:val="20"/>
                <w:szCs w:val="20"/>
                <w:lang w:eastAsia="ja-JP"/>
              </w:rPr>
              <w:t>Gilead Custom Application</w:t>
            </w:r>
          </w:p>
        </w:tc>
        <w:tc>
          <w:tcPr>
            <w:tcW w:w="1170" w:type="dxa"/>
          </w:tcPr>
          <w:p w14:paraId="26BEA278" w14:textId="77777777" w:rsidR="00BD0093" w:rsidRDefault="00BD0093" w:rsidP="005100CC">
            <w:pPr>
              <w:keepLines/>
              <w:rPr>
                <w:sz w:val="20"/>
                <w:szCs w:val="20"/>
                <w:lang w:eastAsia="ja-JP"/>
              </w:rPr>
            </w:pPr>
            <w:r>
              <w:rPr>
                <w:sz w:val="20"/>
                <w:szCs w:val="20"/>
                <w:lang w:eastAsia="ja-JP"/>
              </w:rPr>
              <w:t>Site</w:t>
            </w:r>
          </w:p>
        </w:tc>
        <w:tc>
          <w:tcPr>
            <w:tcW w:w="2340" w:type="dxa"/>
          </w:tcPr>
          <w:p w14:paraId="26BEA279" w14:textId="77777777" w:rsidR="00BD0093" w:rsidRDefault="00BD0093" w:rsidP="005100CC">
            <w:pPr>
              <w:keepLines/>
              <w:rPr>
                <w:sz w:val="20"/>
                <w:szCs w:val="20"/>
                <w:lang w:eastAsia="ja-JP"/>
              </w:rPr>
            </w:pPr>
            <w:r>
              <w:rPr>
                <w:sz w:val="20"/>
                <w:szCs w:val="20"/>
                <w:lang w:eastAsia="ja-JP"/>
              </w:rPr>
              <w:t>30</w:t>
            </w:r>
          </w:p>
        </w:tc>
      </w:tr>
      <w:tr w:rsidR="00BD0093" w:rsidRPr="005A7913" w14:paraId="26BEA27F" w14:textId="77777777" w:rsidTr="005100CC">
        <w:trPr>
          <w:trHeight w:val="247"/>
        </w:trPr>
        <w:tc>
          <w:tcPr>
            <w:tcW w:w="2160" w:type="dxa"/>
          </w:tcPr>
          <w:p w14:paraId="26BEA27B" w14:textId="77777777" w:rsidR="00BD0093" w:rsidRPr="0010613A" w:rsidRDefault="00BD0093" w:rsidP="005100CC">
            <w:pPr>
              <w:rPr>
                <w:sz w:val="20"/>
                <w:szCs w:val="20"/>
                <w:lang w:eastAsia="ja-JP"/>
              </w:rPr>
            </w:pPr>
            <w:r w:rsidRPr="001D447D">
              <w:rPr>
                <w:sz w:val="20"/>
                <w:szCs w:val="20"/>
                <w:lang w:eastAsia="ja-JP"/>
              </w:rPr>
              <w:t>XXGIL_AR_TRX_FILE_LOC</w:t>
            </w:r>
          </w:p>
        </w:tc>
        <w:tc>
          <w:tcPr>
            <w:tcW w:w="2250" w:type="dxa"/>
            <w:vAlign w:val="center"/>
          </w:tcPr>
          <w:p w14:paraId="26BEA27C" w14:textId="77777777" w:rsidR="00BD0093" w:rsidRPr="00EF58F4" w:rsidRDefault="00BD0093" w:rsidP="005100CC">
            <w:pPr>
              <w:keepLines/>
              <w:rPr>
                <w:rFonts w:cs="Arial"/>
                <w:sz w:val="20"/>
                <w:szCs w:val="20"/>
                <w:lang w:eastAsia="ja-JP"/>
              </w:rPr>
            </w:pPr>
            <w:r w:rsidRPr="00EF58F4">
              <w:rPr>
                <w:rFonts w:cs="Arial"/>
                <w:sz w:val="20"/>
                <w:szCs w:val="20"/>
                <w:lang w:eastAsia="ja-JP"/>
              </w:rPr>
              <w:t>Gilead Custom Application</w:t>
            </w:r>
          </w:p>
        </w:tc>
        <w:tc>
          <w:tcPr>
            <w:tcW w:w="1170" w:type="dxa"/>
          </w:tcPr>
          <w:p w14:paraId="26BEA27D" w14:textId="77777777" w:rsidR="00BD0093" w:rsidRDefault="00BD0093" w:rsidP="005100CC">
            <w:pPr>
              <w:keepLines/>
              <w:rPr>
                <w:sz w:val="20"/>
                <w:szCs w:val="20"/>
                <w:lang w:eastAsia="ja-JP"/>
              </w:rPr>
            </w:pPr>
            <w:r>
              <w:rPr>
                <w:sz w:val="20"/>
                <w:szCs w:val="20"/>
                <w:lang w:eastAsia="ja-JP"/>
              </w:rPr>
              <w:t>Site</w:t>
            </w:r>
          </w:p>
        </w:tc>
        <w:tc>
          <w:tcPr>
            <w:tcW w:w="2340" w:type="dxa"/>
          </w:tcPr>
          <w:p w14:paraId="26BEA27E" w14:textId="77777777" w:rsidR="00BD0093" w:rsidRDefault="00BD0093" w:rsidP="005100CC">
            <w:pPr>
              <w:keepLines/>
              <w:rPr>
                <w:sz w:val="20"/>
                <w:szCs w:val="20"/>
                <w:lang w:eastAsia="ja-JP"/>
              </w:rPr>
            </w:pPr>
            <w:r w:rsidRPr="001D447D">
              <w:rPr>
                <w:sz w:val="20"/>
                <w:szCs w:val="20"/>
                <w:lang w:eastAsia="ja-JP"/>
              </w:rPr>
              <w:t>/outbound/bursting/</w:t>
            </w:r>
          </w:p>
        </w:tc>
      </w:tr>
      <w:tr w:rsidR="00BD0093" w:rsidRPr="005A7913" w14:paraId="26BEA284" w14:textId="77777777" w:rsidTr="005100CC">
        <w:trPr>
          <w:trHeight w:val="247"/>
        </w:trPr>
        <w:tc>
          <w:tcPr>
            <w:tcW w:w="2160" w:type="dxa"/>
          </w:tcPr>
          <w:p w14:paraId="26BEA280" w14:textId="77777777" w:rsidR="00BD0093" w:rsidRPr="001D447D" w:rsidRDefault="00BD0093" w:rsidP="005100CC">
            <w:pPr>
              <w:rPr>
                <w:sz w:val="20"/>
                <w:szCs w:val="20"/>
                <w:lang w:eastAsia="ja-JP"/>
              </w:rPr>
            </w:pPr>
            <w:r w:rsidRPr="00464BE7">
              <w:rPr>
                <w:sz w:val="20"/>
                <w:szCs w:val="20"/>
                <w:lang w:eastAsia="ja-JP"/>
              </w:rPr>
              <w:t>XXGIL_AR_TRX_LIMIT_ERROR</w:t>
            </w:r>
          </w:p>
        </w:tc>
        <w:tc>
          <w:tcPr>
            <w:tcW w:w="2250" w:type="dxa"/>
            <w:vAlign w:val="center"/>
          </w:tcPr>
          <w:p w14:paraId="26BEA281" w14:textId="77777777" w:rsidR="00BD0093" w:rsidRPr="00EF58F4" w:rsidRDefault="00BD0093" w:rsidP="005100CC">
            <w:pPr>
              <w:keepLines/>
              <w:rPr>
                <w:rFonts w:cs="Arial"/>
                <w:sz w:val="20"/>
                <w:szCs w:val="20"/>
                <w:lang w:eastAsia="ja-JP"/>
              </w:rPr>
            </w:pPr>
            <w:r w:rsidRPr="00EF58F4">
              <w:rPr>
                <w:rFonts w:cs="Arial"/>
                <w:sz w:val="20"/>
                <w:szCs w:val="20"/>
                <w:lang w:eastAsia="ja-JP"/>
              </w:rPr>
              <w:t>Gilead Custom Application</w:t>
            </w:r>
          </w:p>
        </w:tc>
        <w:tc>
          <w:tcPr>
            <w:tcW w:w="1170" w:type="dxa"/>
          </w:tcPr>
          <w:p w14:paraId="26BEA282" w14:textId="77777777" w:rsidR="00BD0093" w:rsidRDefault="00BD0093" w:rsidP="005100CC">
            <w:pPr>
              <w:keepLines/>
              <w:rPr>
                <w:sz w:val="20"/>
                <w:szCs w:val="20"/>
                <w:lang w:eastAsia="ja-JP"/>
              </w:rPr>
            </w:pPr>
            <w:r>
              <w:rPr>
                <w:sz w:val="20"/>
                <w:szCs w:val="20"/>
                <w:lang w:eastAsia="ja-JP"/>
              </w:rPr>
              <w:t>Site</w:t>
            </w:r>
          </w:p>
        </w:tc>
        <w:tc>
          <w:tcPr>
            <w:tcW w:w="2340" w:type="dxa"/>
          </w:tcPr>
          <w:p w14:paraId="26BEA283" w14:textId="77777777" w:rsidR="00BD0093" w:rsidRPr="001D447D" w:rsidRDefault="00BD0093" w:rsidP="005100CC">
            <w:pPr>
              <w:keepLines/>
              <w:rPr>
                <w:sz w:val="20"/>
                <w:szCs w:val="20"/>
                <w:lang w:eastAsia="ja-JP"/>
              </w:rPr>
            </w:pPr>
            <w:r>
              <w:rPr>
                <w:sz w:val="20"/>
                <w:szCs w:val="20"/>
                <w:lang w:eastAsia="ja-JP"/>
              </w:rPr>
              <w:t>100</w:t>
            </w:r>
          </w:p>
        </w:tc>
      </w:tr>
    </w:tbl>
    <w:p w14:paraId="26BEA286" w14:textId="77777777" w:rsidR="00BD0093" w:rsidRDefault="00BD0093" w:rsidP="0039326D">
      <w:pPr>
        <w:ind w:left="720" w:firstLine="720"/>
        <w:rPr>
          <w:lang w:eastAsia="ja-JP"/>
        </w:rPr>
      </w:pPr>
      <w:bookmarkStart w:id="279" w:name="_Toc498519710"/>
      <w:bookmarkStart w:id="280" w:name="_Toc509914785"/>
      <w:bookmarkStart w:id="281" w:name="_Toc513558555"/>
      <w:bookmarkStart w:id="282" w:name="_Toc515545134"/>
      <w:bookmarkStart w:id="283" w:name="_Toc524092603"/>
      <w:r>
        <w:rPr>
          <w:lang w:eastAsia="ja-JP"/>
        </w:rPr>
        <w:t>Value Set</w:t>
      </w:r>
      <w:bookmarkEnd w:id="279"/>
      <w:bookmarkEnd w:id="280"/>
      <w:bookmarkEnd w:id="281"/>
      <w:bookmarkEnd w:id="282"/>
      <w:bookmarkEnd w:id="283"/>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BD0093" w:rsidRPr="007B512A" w14:paraId="26BEA289"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287" w14:textId="77777777" w:rsidR="00BD0093" w:rsidRPr="00944768" w:rsidRDefault="00BD0093" w:rsidP="005100CC">
            <w:pPr>
              <w:rPr>
                <w:rFonts w:cs="Arial"/>
                <w:b/>
                <w:sz w:val="20"/>
                <w:szCs w:val="20"/>
              </w:rPr>
            </w:pPr>
            <w:r>
              <w:tab/>
            </w:r>
            <w:r>
              <w:tab/>
            </w:r>
            <w:r w:rsidRPr="00944768">
              <w:rPr>
                <w:rFonts w:cs="Arial"/>
                <w:b/>
                <w:sz w:val="20"/>
                <w:szCs w:val="20"/>
              </w:rPr>
              <w:t>Value Set</w:t>
            </w:r>
          </w:p>
        </w:tc>
        <w:tc>
          <w:tcPr>
            <w:tcW w:w="4860" w:type="dxa"/>
            <w:tcBorders>
              <w:left w:val="single" w:sz="12" w:space="0" w:color="auto"/>
            </w:tcBorders>
          </w:tcPr>
          <w:p w14:paraId="26BEA288" w14:textId="77777777" w:rsidR="00BD0093" w:rsidRPr="00944768" w:rsidRDefault="00BD0093" w:rsidP="005100CC">
            <w:pPr>
              <w:pStyle w:val="TableText"/>
              <w:rPr>
                <w:rFonts w:cs="Arial"/>
                <w:lang w:val="en-GB" w:eastAsia="en-GB"/>
              </w:rPr>
            </w:pPr>
            <w:r w:rsidRPr="00C70B65">
              <w:rPr>
                <w:rFonts w:cs="Arial"/>
                <w:lang w:val="en-GB" w:eastAsia="en-GB"/>
              </w:rPr>
              <w:t>XXGIL_AR_EMAIL_REQUEST</w:t>
            </w:r>
          </w:p>
        </w:tc>
      </w:tr>
      <w:tr w:rsidR="00BD0093" w:rsidRPr="007B512A" w14:paraId="26BEA28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8A" w14:textId="77777777" w:rsidR="00BD0093" w:rsidRPr="00944768" w:rsidRDefault="00BD0093" w:rsidP="005100CC">
            <w:pPr>
              <w:rPr>
                <w:rFonts w:cs="Arial"/>
                <w:b/>
                <w:sz w:val="20"/>
                <w:szCs w:val="20"/>
              </w:rPr>
            </w:pPr>
            <w:r w:rsidRPr="00944768">
              <w:rPr>
                <w:rFonts w:cs="Arial"/>
                <w:b/>
                <w:sz w:val="20"/>
                <w:szCs w:val="20"/>
              </w:rPr>
              <w:t>Size</w:t>
            </w:r>
          </w:p>
        </w:tc>
        <w:tc>
          <w:tcPr>
            <w:tcW w:w="4860" w:type="dxa"/>
            <w:tcBorders>
              <w:left w:val="single" w:sz="12" w:space="0" w:color="auto"/>
            </w:tcBorders>
          </w:tcPr>
          <w:p w14:paraId="26BEA28B" w14:textId="77777777" w:rsidR="00BD0093" w:rsidRPr="00944768" w:rsidRDefault="00BD0093" w:rsidP="005100CC">
            <w:pPr>
              <w:pStyle w:val="TableText"/>
              <w:rPr>
                <w:rFonts w:cs="Arial"/>
              </w:rPr>
            </w:pPr>
            <w:r>
              <w:rPr>
                <w:rFonts w:cs="Arial"/>
              </w:rPr>
              <w:t>Number(15)</w:t>
            </w:r>
          </w:p>
        </w:tc>
      </w:tr>
      <w:tr w:rsidR="00BD0093" w:rsidRPr="007B512A" w14:paraId="26BEA28F"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8D" w14:textId="77777777" w:rsidR="00BD0093" w:rsidRPr="00944768" w:rsidRDefault="00BD0093" w:rsidP="005100CC">
            <w:pPr>
              <w:rPr>
                <w:rFonts w:cs="Arial"/>
              </w:rPr>
            </w:pPr>
            <w:r w:rsidRPr="00944768">
              <w:rPr>
                <w:rFonts w:cs="Arial"/>
                <w:b/>
                <w:sz w:val="20"/>
                <w:szCs w:val="20"/>
              </w:rPr>
              <w:t>Type</w:t>
            </w:r>
          </w:p>
        </w:tc>
        <w:tc>
          <w:tcPr>
            <w:tcW w:w="4860" w:type="dxa"/>
            <w:tcBorders>
              <w:left w:val="single" w:sz="12" w:space="0" w:color="auto"/>
            </w:tcBorders>
          </w:tcPr>
          <w:p w14:paraId="26BEA28E" w14:textId="77777777" w:rsidR="00BD0093" w:rsidRPr="00944768" w:rsidRDefault="00BD0093" w:rsidP="005100CC">
            <w:pPr>
              <w:pStyle w:val="TableText"/>
              <w:rPr>
                <w:rFonts w:cs="Arial"/>
              </w:rPr>
            </w:pPr>
            <w:r w:rsidRPr="00944768">
              <w:rPr>
                <w:rFonts w:cs="Arial"/>
              </w:rPr>
              <w:t>Table</w:t>
            </w:r>
          </w:p>
        </w:tc>
      </w:tr>
      <w:tr w:rsidR="00BD0093" w:rsidRPr="007B512A" w14:paraId="26BEA292"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90" w14:textId="77777777" w:rsidR="00BD0093" w:rsidRPr="00944768" w:rsidRDefault="00BD0093" w:rsidP="005100CC">
            <w:pPr>
              <w:rPr>
                <w:rFonts w:cs="Arial"/>
                <w:b/>
                <w:sz w:val="20"/>
                <w:szCs w:val="20"/>
              </w:rPr>
            </w:pPr>
            <w:r w:rsidRPr="00944768">
              <w:rPr>
                <w:rFonts w:cs="Arial"/>
                <w:b/>
                <w:sz w:val="20"/>
                <w:szCs w:val="20"/>
              </w:rPr>
              <w:t>Reqd</w:t>
            </w:r>
          </w:p>
        </w:tc>
        <w:tc>
          <w:tcPr>
            <w:tcW w:w="4860" w:type="dxa"/>
            <w:tcBorders>
              <w:left w:val="single" w:sz="12" w:space="0" w:color="auto"/>
            </w:tcBorders>
          </w:tcPr>
          <w:p w14:paraId="26BEA291" w14:textId="77777777" w:rsidR="00BD0093" w:rsidRPr="00944768" w:rsidRDefault="00BD0093" w:rsidP="005100CC">
            <w:pPr>
              <w:pStyle w:val="TableText"/>
              <w:rPr>
                <w:rFonts w:cs="Arial"/>
              </w:rPr>
            </w:pPr>
          </w:p>
        </w:tc>
      </w:tr>
      <w:tr w:rsidR="00BD0093" w:rsidRPr="007B512A" w14:paraId="26BEA29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93" w14:textId="77777777" w:rsidR="00BD0093" w:rsidRPr="00944768" w:rsidRDefault="00BD0093" w:rsidP="005100CC">
            <w:pPr>
              <w:rPr>
                <w:rFonts w:cs="Arial"/>
                <w:b/>
                <w:sz w:val="20"/>
                <w:szCs w:val="20"/>
              </w:rPr>
            </w:pPr>
            <w:r w:rsidRPr="00944768">
              <w:rPr>
                <w:rFonts w:cs="Arial"/>
                <w:b/>
                <w:sz w:val="20"/>
                <w:szCs w:val="20"/>
              </w:rPr>
              <w:t>SQL</w:t>
            </w:r>
          </w:p>
        </w:tc>
        <w:tc>
          <w:tcPr>
            <w:tcW w:w="4860" w:type="dxa"/>
            <w:tcBorders>
              <w:left w:val="single" w:sz="12" w:space="0" w:color="auto"/>
            </w:tcBorders>
          </w:tcPr>
          <w:p w14:paraId="26BEA294" w14:textId="77777777" w:rsidR="00BD0093" w:rsidRPr="00944768" w:rsidRDefault="00BD0093" w:rsidP="005100CC">
            <w:pPr>
              <w:pStyle w:val="TableText"/>
              <w:rPr>
                <w:rFonts w:cs="Arial"/>
                <w:u w:val="single"/>
              </w:rPr>
            </w:pPr>
            <w:r w:rsidRPr="00944768">
              <w:rPr>
                <w:rFonts w:cs="Arial"/>
                <w:u w:val="single"/>
              </w:rPr>
              <w:t xml:space="preserve">Table: </w:t>
            </w:r>
          </w:p>
          <w:p w14:paraId="26BEA295" w14:textId="77777777" w:rsidR="00BD0093" w:rsidRDefault="00BD0093" w:rsidP="005100CC">
            <w:pPr>
              <w:pStyle w:val="TableText"/>
              <w:rPr>
                <w:rFonts w:cs="Arial"/>
              </w:rPr>
            </w:pPr>
            <w:r w:rsidRPr="006A3325">
              <w:rPr>
                <w:rFonts w:cs="Arial"/>
              </w:rPr>
              <w:t>(select request_id from xxgil_ar_email_details) xx</w:t>
            </w:r>
          </w:p>
          <w:p w14:paraId="26BEA296" w14:textId="77777777" w:rsidR="00BD0093" w:rsidRPr="00944768" w:rsidRDefault="00BD0093" w:rsidP="005100CC">
            <w:pPr>
              <w:pStyle w:val="TableText"/>
              <w:rPr>
                <w:rFonts w:cs="Arial"/>
              </w:rPr>
            </w:pPr>
          </w:p>
          <w:p w14:paraId="26BEA297" w14:textId="77777777" w:rsidR="00BD0093" w:rsidRPr="00944768" w:rsidRDefault="00BD0093" w:rsidP="005100CC">
            <w:pPr>
              <w:pStyle w:val="TableText"/>
              <w:rPr>
                <w:rFonts w:cs="Arial"/>
                <w:u w:val="single"/>
              </w:rPr>
            </w:pPr>
            <w:r w:rsidRPr="00944768">
              <w:rPr>
                <w:rFonts w:cs="Arial"/>
                <w:u w:val="single"/>
              </w:rPr>
              <w:t>Table Columns:</w:t>
            </w:r>
          </w:p>
          <w:p w14:paraId="26BEA298" w14:textId="77777777" w:rsidR="00BD0093" w:rsidRPr="00944768" w:rsidRDefault="00BD0093" w:rsidP="005100CC">
            <w:pPr>
              <w:pStyle w:val="TableText"/>
              <w:rPr>
                <w:rFonts w:cs="Arial"/>
              </w:rPr>
            </w:pPr>
            <w:r>
              <w:rPr>
                <w:rFonts w:cs="Arial"/>
              </w:rPr>
              <w:t>REQUEST_ID</w:t>
            </w:r>
            <w:r w:rsidRPr="00944768">
              <w:rPr>
                <w:rFonts w:cs="Arial"/>
              </w:rPr>
              <w:t xml:space="preserve"> </w:t>
            </w:r>
            <w:r>
              <w:rPr>
                <w:rFonts w:cs="Arial"/>
              </w:rPr>
              <w:t>NUMBER(15)</w:t>
            </w:r>
          </w:p>
          <w:p w14:paraId="26BEA299" w14:textId="77777777" w:rsidR="00BD0093" w:rsidRPr="00944768" w:rsidRDefault="00BD0093" w:rsidP="005100CC">
            <w:pPr>
              <w:pStyle w:val="TableText"/>
              <w:rPr>
                <w:rFonts w:cs="Arial"/>
              </w:rPr>
            </w:pPr>
          </w:p>
          <w:p w14:paraId="26BEA29A" w14:textId="77777777" w:rsidR="00BD0093" w:rsidRPr="00944768" w:rsidRDefault="00BD0093" w:rsidP="005100CC">
            <w:pPr>
              <w:pStyle w:val="TableText"/>
              <w:rPr>
                <w:rFonts w:cs="Arial"/>
                <w:u w:val="single"/>
              </w:rPr>
            </w:pPr>
            <w:r w:rsidRPr="00944768">
              <w:rPr>
                <w:rFonts w:cs="Arial"/>
                <w:u w:val="single"/>
              </w:rPr>
              <w:t>Where/order by:</w:t>
            </w:r>
          </w:p>
          <w:p w14:paraId="26BEA29B" w14:textId="77777777" w:rsidR="00BD0093" w:rsidRPr="00944768" w:rsidRDefault="00BD0093" w:rsidP="005100CC">
            <w:pPr>
              <w:pStyle w:val="TableText"/>
              <w:rPr>
                <w:rFonts w:cs="Arial"/>
              </w:rPr>
            </w:pPr>
            <w:r w:rsidRPr="006A3325">
              <w:rPr>
                <w:rFonts w:cs="Arial"/>
              </w:rPr>
              <w:t>order by request_id desc</w:t>
            </w:r>
          </w:p>
        </w:tc>
      </w:tr>
    </w:tbl>
    <w:p w14:paraId="26BEA29D" w14:textId="77777777" w:rsidR="00BD0093" w:rsidRDefault="00BD0093" w:rsidP="00BD0093">
      <w:pPr>
        <w:pStyle w:val="Level3"/>
        <w:ind w:left="0"/>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BD0093" w:rsidRPr="007B512A" w14:paraId="26BEA2A0"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29E" w14:textId="77777777" w:rsidR="00BD0093" w:rsidRPr="00944768" w:rsidRDefault="00BD0093" w:rsidP="005100CC">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A29F" w14:textId="77777777" w:rsidR="00BD0093" w:rsidRPr="00944768" w:rsidRDefault="00BD0093" w:rsidP="005100CC">
            <w:pPr>
              <w:pStyle w:val="TableText"/>
              <w:rPr>
                <w:rFonts w:cs="Arial"/>
                <w:lang w:val="en-GB" w:eastAsia="en-GB"/>
              </w:rPr>
            </w:pPr>
            <w:r w:rsidRPr="00C70B65">
              <w:rPr>
                <w:rFonts w:cs="Arial"/>
                <w:lang w:val="en-GB" w:eastAsia="en-GB"/>
              </w:rPr>
              <w:t>XXGIL_AR_OPERATING_UNITS</w:t>
            </w:r>
          </w:p>
        </w:tc>
      </w:tr>
      <w:tr w:rsidR="00BD0093" w:rsidRPr="007B512A" w14:paraId="26BEA2A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A1" w14:textId="77777777" w:rsidR="00BD0093" w:rsidRPr="00944768" w:rsidRDefault="00BD0093" w:rsidP="005100CC">
            <w:pPr>
              <w:rPr>
                <w:rFonts w:cs="Arial"/>
                <w:b/>
                <w:sz w:val="20"/>
                <w:szCs w:val="20"/>
              </w:rPr>
            </w:pPr>
            <w:r w:rsidRPr="00944768">
              <w:rPr>
                <w:rFonts w:cs="Arial"/>
                <w:b/>
                <w:sz w:val="20"/>
                <w:szCs w:val="20"/>
              </w:rPr>
              <w:t>Size</w:t>
            </w:r>
          </w:p>
        </w:tc>
        <w:tc>
          <w:tcPr>
            <w:tcW w:w="4860" w:type="dxa"/>
            <w:tcBorders>
              <w:left w:val="single" w:sz="12" w:space="0" w:color="auto"/>
            </w:tcBorders>
          </w:tcPr>
          <w:p w14:paraId="26BEA2A2" w14:textId="77777777" w:rsidR="00BD0093" w:rsidRPr="00944768" w:rsidRDefault="00BD0093" w:rsidP="005100CC">
            <w:pPr>
              <w:pStyle w:val="TableText"/>
              <w:rPr>
                <w:rFonts w:cs="Arial"/>
              </w:rPr>
            </w:pPr>
            <w:r>
              <w:rPr>
                <w:rFonts w:cs="Arial"/>
              </w:rPr>
              <w:t>Char(5</w:t>
            </w:r>
            <w:r w:rsidRPr="00944768">
              <w:rPr>
                <w:rFonts w:cs="Arial"/>
              </w:rPr>
              <w:t>0)</w:t>
            </w:r>
          </w:p>
        </w:tc>
      </w:tr>
      <w:tr w:rsidR="00BD0093" w:rsidRPr="007B512A" w14:paraId="26BEA2A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A4" w14:textId="77777777" w:rsidR="00BD0093" w:rsidRPr="00944768" w:rsidRDefault="00BD0093" w:rsidP="005100CC">
            <w:pPr>
              <w:rPr>
                <w:rFonts w:cs="Arial"/>
              </w:rPr>
            </w:pPr>
            <w:r w:rsidRPr="00944768">
              <w:rPr>
                <w:rFonts w:cs="Arial"/>
                <w:b/>
                <w:sz w:val="20"/>
                <w:szCs w:val="20"/>
              </w:rPr>
              <w:t>Type</w:t>
            </w:r>
          </w:p>
        </w:tc>
        <w:tc>
          <w:tcPr>
            <w:tcW w:w="4860" w:type="dxa"/>
            <w:tcBorders>
              <w:left w:val="single" w:sz="12" w:space="0" w:color="auto"/>
            </w:tcBorders>
          </w:tcPr>
          <w:p w14:paraId="26BEA2A5" w14:textId="77777777" w:rsidR="00BD0093" w:rsidRPr="00944768" w:rsidRDefault="00BD0093" w:rsidP="005100CC">
            <w:pPr>
              <w:pStyle w:val="TableText"/>
              <w:rPr>
                <w:rFonts w:cs="Arial"/>
              </w:rPr>
            </w:pPr>
            <w:r w:rsidRPr="00944768">
              <w:rPr>
                <w:rFonts w:cs="Arial"/>
              </w:rPr>
              <w:t>Table</w:t>
            </w:r>
          </w:p>
        </w:tc>
      </w:tr>
      <w:tr w:rsidR="00BD0093" w:rsidRPr="007B512A" w14:paraId="26BEA2A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A7" w14:textId="77777777" w:rsidR="00BD0093" w:rsidRPr="00944768" w:rsidRDefault="00BD0093" w:rsidP="005100CC">
            <w:pPr>
              <w:rPr>
                <w:rFonts w:cs="Arial"/>
                <w:b/>
                <w:sz w:val="20"/>
                <w:szCs w:val="20"/>
              </w:rPr>
            </w:pPr>
            <w:r w:rsidRPr="00944768">
              <w:rPr>
                <w:rFonts w:cs="Arial"/>
                <w:b/>
                <w:sz w:val="20"/>
                <w:szCs w:val="20"/>
              </w:rPr>
              <w:t>Reqd</w:t>
            </w:r>
          </w:p>
        </w:tc>
        <w:tc>
          <w:tcPr>
            <w:tcW w:w="4860" w:type="dxa"/>
            <w:tcBorders>
              <w:left w:val="single" w:sz="12" w:space="0" w:color="auto"/>
            </w:tcBorders>
          </w:tcPr>
          <w:p w14:paraId="26BEA2A8" w14:textId="77777777" w:rsidR="00BD0093" w:rsidRPr="00944768" w:rsidRDefault="00BD0093" w:rsidP="005100CC">
            <w:pPr>
              <w:pStyle w:val="TableText"/>
              <w:rPr>
                <w:rFonts w:cs="Arial"/>
              </w:rPr>
            </w:pPr>
          </w:p>
        </w:tc>
      </w:tr>
      <w:tr w:rsidR="00BD0093" w:rsidRPr="007B512A" w14:paraId="26BEA2B4"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AA" w14:textId="77777777" w:rsidR="00BD0093" w:rsidRPr="00944768" w:rsidRDefault="00BD0093" w:rsidP="005100CC">
            <w:pPr>
              <w:rPr>
                <w:rFonts w:cs="Arial"/>
                <w:b/>
                <w:sz w:val="20"/>
                <w:szCs w:val="20"/>
              </w:rPr>
            </w:pPr>
            <w:r w:rsidRPr="00944768">
              <w:rPr>
                <w:rFonts w:cs="Arial"/>
                <w:b/>
                <w:sz w:val="20"/>
                <w:szCs w:val="20"/>
              </w:rPr>
              <w:t>SQL</w:t>
            </w:r>
          </w:p>
        </w:tc>
        <w:tc>
          <w:tcPr>
            <w:tcW w:w="4860" w:type="dxa"/>
            <w:tcBorders>
              <w:left w:val="single" w:sz="12" w:space="0" w:color="auto"/>
            </w:tcBorders>
          </w:tcPr>
          <w:p w14:paraId="26BEA2AB" w14:textId="77777777" w:rsidR="00BD0093" w:rsidRPr="00944768" w:rsidRDefault="00BD0093" w:rsidP="005100CC">
            <w:pPr>
              <w:pStyle w:val="TableText"/>
              <w:rPr>
                <w:rFonts w:cs="Arial"/>
                <w:u w:val="single"/>
              </w:rPr>
            </w:pPr>
            <w:r w:rsidRPr="00944768">
              <w:rPr>
                <w:rFonts w:cs="Arial"/>
                <w:u w:val="single"/>
              </w:rPr>
              <w:t xml:space="preserve">Table: </w:t>
            </w:r>
          </w:p>
          <w:p w14:paraId="26BEA2AC" w14:textId="77777777" w:rsidR="00BD0093" w:rsidRDefault="00BD0093" w:rsidP="005100CC">
            <w:pPr>
              <w:pStyle w:val="TableText"/>
              <w:rPr>
                <w:rFonts w:cs="Arial"/>
              </w:rPr>
            </w:pPr>
            <w:r w:rsidRPr="00C70B65">
              <w:rPr>
                <w:rFonts w:cs="Arial"/>
              </w:rPr>
              <w:t>fnd_concurrent_requests fcr, hr_operating_units hou</w:t>
            </w:r>
          </w:p>
          <w:p w14:paraId="26BEA2AD" w14:textId="77777777" w:rsidR="00BD0093" w:rsidRPr="00944768" w:rsidRDefault="00BD0093" w:rsidP="005100CC">
            <w:pPr>
              <w:pStyle w:val="TableText"/>
              <w:rPr>
                <w:rFonts w:cs="Arial"/>
              </w:rPr>
            </w:pPr>
          </w:p>
          <w:p w14:paraId="26BEA2AE" w14:textId="77777777" w:rsidR="00BD0093" w:rsidRPr="00944768" w:rsidRDefault="00BD0093" w:rsidP="005100CC">
            <w:pPr>
              <w:pStyle w:val="TableText"/>
              <w:rPr>
                <w:rFonts w:cs="Arial"/>
                <w:u w:val="single"/>
              </w:rPr>
            </w:pPr>
            <w:r w:rsidRPr="00944768">
              <w:rPr>
                <w:rFonts w:cs="Arial"/>
                <w:u w:val="single"/>
              </w:rPr>
              <w:t>Table Columns:</w:t>
            </w:r>
          </w:p>
          <w:p w14:paraId="26BEA2AF" w14:textId="77777777" w:rsidR="00BD0093" w:rsidRPr="00944768" w:rsidRDefault="00BD0093" w:rsidP="005100CC">
            <w:pPr>
              <w:pStyle w:val="TableText"/>
              <w:rPr>
                <w:rFonts w:cs="Arial"/>
              </w:rPr>
            </w:pPr>
            <w:r>
              <w:rPr>
                <w:rFonts w:cs="Arial"/>
              </w:rPr>
              <w:t>HOU.NAME CHAR(5</w:t>
            </w:r>
            <w:r w:rsidRPr="00944768">
              <w:rPr>
                <w:rFonts w:cs="Arial"/>
              </w:rPr>
              <w:t>0)</w:t>
            </w:r>
          </w:p>
          <w:p w14:paraId="26BEA2B0" w14:textId="77777777" w:rsidR="00BD0093" w:rsidRPr="00944768" w:rsidRDefault="00BD0093" w:rsidP="005100CC">
            <w:pPr>
              <w:pStyle w:val="TableText"/>
              <w:rPr>
                <w:rFonts w:cs="Arial"/>
              </w:rPr>
            </w:pPr>
          </w:p>
          <w:p w14:paraId="26BEA2B1" w14:textId="77777777" w:rsidR="00BD0093" w:rsidRPr="00944768" w:rsidRDefault="00BD0093" w:rsidP="005100CC">
            <w:pPr>
              <w:pStyle w:val="TableText"/>
              <w:rPr>
                <w:rFonts w:cs="Arial"/>
                <w:u w:val="single"/>
              </w:rPr>
            </w:pPr>
            <w:r w:rsidRPr="00944768">
              <w:rPr>
                <w:rFonts w:cs="Arial"/>
                <w:u w:val="single"/>
              </w:rPr>
              <w:t>Where/order by:</w:t>
            </w:r>
          </w:p>
          <w:p w14:paraId="26BEA2B2" w14:textId="77777777" w:rsidR="00BD0093" w:rsidRPr="00C70B65" w:rsidRDefault="00BD0093" w:rsidP="005100CC">
            <w:pPr>
              <w:pStyle w:val="TableText"/>
              <w:rPr>
                <w:rFonts w:cs="Arial"/>
              </w:rPr>
            </w:pPr>
            <w:r w:rsidRPr="00C70B65">
              <w:rPr>
                <w:rFonts w:cs="Arial"/>
              </w:rPr>
              <w:t>WHERE fcr.org_id = hou.organization_id</w:t>
            </w:r>
          </w:p>
          <w:p w14:paraId="26BEA2B3" w14:textId="77777777" w:rsidR="00BD0093" w:rsidRPr="00944768" w:rsidRDefault="00BD0093" w:rsidP="005100CC">
            <w:pPr>
              <w:pStyle w:val="TableText"/>
              <w:rPr>
                <w:rFonts w:cs="Arial"/>
              </w:rPr>
            </w:pPr>
            <w:r w:rsidRPr="00C70B65">
              <w:rPr>
                <w:rFonts w:cs="Arial"/>
              </w:rPr>
              <w:t>AND fcr.request_id = :$FLEX$.XXGIL_AR_EMAIL_REQUEST</w:t>
            </w:r>
          </w:p>
        </w:tc>
      </w:tr>
    </w:tbl>
    <w:p w14:paraId="26BEA2B5" w14:textId="77777777" w:rsidR="00BD0093" w:rsidRDefault="00BD0093" w:rsidP="00BD0093">
      <w:pPr>
        <w:pStyle w:val="Level3"/>
        <w:ind w:left="0"/>
      </w:pPr>
    </w:p>
    <w:p w14:paraId="26BEA2B6" w14:textId="77777777" w:rsidR="00A43397" w:rsidRDefault="00A43397" w:rsidP="00BD0093">
      <w:pPr>
        <w:pStyle w:val="Level3"/>
        <w:ind w:left="0"/>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BD0093" w:rsidRPr="007B512A" w14:paraId="26BEA2B9"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2B7" w14:textId="77777777" w:rsidR="00BD0093" w:rsidRPr="00944768" w:rsidRDefault="00BD0093" w:rsidP="005100CC">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A2B8" w14:textId="77777777" w:rsidR="00BD0093" w:rsidRPr="00944768" w:rsidRDefault="00BD0093" w:rsidP="005100CC">
            <w:pPr>
              <w:pStyle w:val="TableText"/>
              <w:rPr>
                <w:rFonts w:cs="Arial"/>
                <w:lang w:val="en-GB" w:eastAsia="en-GB"/>
              </w:rPr>
            </w:pPr>
            <w:r w:rsidRPr="00042B2F">
              <w:rPr>
                <w:rFonts w:cs="Arial"/>
                <w:lang w:val="en-GB" w:eastAsia="en-GB"/>
              </w:rPr>
              <w:t>XXGIL_VALIDATE_EMAIL</w:t>
            </w:r>
          </w:p>
        </w:tc>
      </w:tr>
      <w:tr w:rsidR="00BD0093" w:rsidRPr="007B512A" w14:paraId="26BEA2B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BA" w14:textId="77777777" w:rsidR="00BD0093" w:rsidRPr="00944768" w:rsidRDefault="00BD0093" w:rsidP="005100CC">
            <w:pPr>
              <w:rPr>
                <w:rFonts w:cs="Arial"/>
                <w:b/>
                <w:sz w:val="20"/>
                <w:szCs w:val="20"/>
              </w:rPr>
            </w:pPr>
            <w:r w:rsidRPr="00944768">
              <w:rPr>
                <w:rFonts w:cs="Arial"/>
                <w:b/>
                <w:sz w:val="20"/>
                <w:szCs w:val="20"/>
              </w:rPr>
              <w:lastRenderedPageBreak/>
              <w:t>Size</w:t>
            </w:r>
          </w:p>
        </w:tc>
        <w:tc>
          <w:tcPr>
            <w:tcW w:w="4860" w:type="dxa"/>
            <w:tcBorders>
              <w:left w:val="single" w:sz="12" w:space="0" w:color="auto"/>
            </w:tcBorders>
          </w:tcPr>
          <w:p w14:paraId="26BEA2BB" w14:textId="77777777" w:rsidR="00BD0093" w:rsidRPr="00944768" w:rsidRDefault="00BD0093" w:rsidP="005100CC">
            <w:pPr>
              <w:pStyle w:val="TableText"/>
              <w:rPr>
                <w:rFonts w:cs="Arial"/>
              </w:rPr>
            </w:pPr>
            <w:r>
              <w:rPr>
                <w:rFonts w:cs="Arial"/>
              </w:rPr>
              <w:t>Char(10</w:t>
            </w:r>
            <w:r w:rsidRPr="00944768">
              <w:rPr>
                <w:rFonts w:cs="Arial"/>
              </w:rPr>
              <w:t>)</w:t>
            </w:r>
          </w:p>
        </w:tc>
      </w:tr>
      <w:tr w:rsidR="00BD0093" w:rsidRPr="007B512A" w14:paraId="26BEA2BF"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BD" w14:textId="77777777" w:rsidR="00BD0093" w:rsidRPr="00944768" w:rsidRDefault="00BD0093" w:rsidP="005100CC">
            <w:pPr>
              <w:rPr>
                <w:rFonts w:cs="Arial"/>
              </w:rPr>
            </w:pPr>
            <w:r w:rsidRPr="00944768">
              <w:rPr>
                <w:rFonts w:cs="Arial"/>
                <w:b/>
                <w:sz w:val="20"/>
                <w:szCs w:val="20"/>
              </w:rPr>
              <w:t>Type</w:t>
            </w:r>
          </w:p>
        </w:tc>
        <w:tc>
          <w:tcPr>
            <w:tcW w:w="4860" w:type="dxa"/>
            <w:tcBorders>
              <w:left w:val="single" w:sz="12" w:space="0" w:color="auto"/>
            </w:tcBorders>
          </w:tcPr>
          <w:p w14:paraId="26BEA2BE" w14:textId="77777777" w:rsidR="00BD0093" w:rsidRPr="00944768" w:rsidRDefault="00BD0093" w:rsidP="005100CC">
            <w:pPr>
              <w:pStyle w:val="TableText"/>
              <w:rPr>
                <w:rFonts w:cs="Arial"/>
              </w:rPr>
            </w:pPr>
            <w:r>
              <w:rPr>
                <w:rFonts w:cs="Arial"/>
              </w:rPr>
              <w:t>Special</w:t>
            </w:r>
          </w:p>
        </w:tc>
      </w:tr>
      <w:tr w:rsidR="00BD0093" w:rsidRPr="007B512A" w14:paraId="26BEA2C2"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C0" w14:textId="77777777" w:rsidR="00BD0093" w:rsidRPr="00944768" w:rsidRDefault="00BD0093" w:rsidP="005100CC">
            <w:pPr>
              <w:rPr>
                <w:rFonts w:cs="Arial"/>
                <w:b/>
                <w:sz w:val="20"/>
                <w:szCs w:val="20"/>
              </w:rPr>
            </w:pPr>
            <w:r w:rsidRPr="00944768">
              <w:rPr>
                <w:rFonts w:cs="Arial"/>
                <w:b/>
                <w:sz w:val="20"/>
                <w:szCs w:val="20"/>
              </w:rPr>
              <w:t>Reqd</w:t>
            </w:r>
          </w:p>
        </w:tc>
        <w:tc>
          <w:tcPr>
            <w:tcW w:w="4860" w:type="dxa"/>
            <w:tcBorders>
              <w:left w:val="single" w:sz="12" w:space="0" w:color="auto"/>
            </w:tcBorders>
          </w:tcPr>
          <w:p w14:paraId="26BEA2C1" w14:textId="77777777" w:rsidR="00BD0093" w:rsidRPr="00944768" w:rsidRDefault="00BD0093" w:rsidP="005100CC">
            <w:pPr>
              <w:pStyle w:val="TableText"/>
              <w:rPr>
                <w:rFonts w:cs="Arial"/>
              </w:rPr>
            </w:pPr>
          </w:p>
        </w:tc>
      </w:tr>
      <w:tr w:rsidR="00BD0093" w:rsidRPr="007B512A" w14:paraId="26BEA2D4"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C3" w14:textId="77777777" w:rsidR="00BD0093" w:rsidRPr="00944768" w:rsidRDefault="00BD0093" w:rsidP="005100CC">
            <w:pPr>
              <w:rPr>
                <w:rFonts w:cs="Arial"/>
                <w:b/>
                <w:sz w:val="20"/>
                <w:szCs w:val="20"/>
              </w:rPr>
            </w:pPr>
            <w:r>
              <w:rPr>
                <w:rFonts w:cs="Arial"/>
                <w:b/>
                <w:sz w:val="20"/>
                <w:szCs w:val="20"/>
              </w:rPr>
              <w:t>Validate (SQL)</w:t>
            </w:r>
          </w:p>
        </w:tc>
        <w:tc>
          <w:tcPr>
            <w:tcW w:w="4860" w:type="dxa"/>
            <w:tcBorders>
              <w:left w:val="single" w:sz="12" w:space="0" w:color="auto"/>
            </w:tcBorders>
          </w:tcPr>
          <w:p w14:paraId="26BEA2C4" w14:textId="77777777" w:rsidR="00BD0093" w:rsidRPr="00042B2F" w:rsidRDefault="00BD0093" w:rsidP="005100CC">
            <w:pPr>
              <w:pStyle w:val="TableText"/>
              <w:rPr>
                <w:rFonts w:cs="Arial"/>
              </w:rPr>
            </w:pPr>
            <w:r w:rsidRPr="00042B2F">
              <w:rPr>
                <w:rFonts w:cs="Arial"/>
              </w:rPr>
              <w:t>FND PLSQL "DECLARE</w:t>
            </w:r>
          </w:p>
          <w:p w14:paraId="26BEA2C5" w14:textId="77777777" w:rsidR="00BD0093" w:rsidRPr="00042B2F" w:rsidRDefault="00BD0093" w:rsidP="005100CC">
            <w:pPr>
              <w:pStyle w:val="TableText"/>
              <w:rPr>
                <w:rFonts w:cs="Arial"/>
              </w:rPr>
            </w:pPr>
            <w:r w:rsidRPr="00042B2F">
              <w:rPr>
                <w:rFonts w:cs="Arial"/>
              </w:rPr>
              <w:t>lv_str varchar2(100) := :!VALUE;</w:t>
            </w:r>
          </w:p>
          <w:p w14:paraId="26BEA2C6" w14:textId="77777777" w:rsidR="00BD0093" w:rsidRPr="00042B2F" w:rsidRDefault="00BD0093" w:rsidP="005100CC">
            <w:pPr>
              <w:pStyle w:val="TableText"/>
              <w:rPr>
                <w:rFonts w:cs="Arial"/>
              </w:rPr>
            </w:pPr>
            <w:r w:rsidRPr="00042B2F">
              <w:rPr>
                <w:rFonts w:cs="Arial"/>
              </w:rPr>
              <w:t>lv_com varchar2(100);</w:t>
            </w:r>
          </w:p>
          <w:p w14:paraId="26BEA2C7" w14:textId="77777777" w:rsidR="00BD0093" w:rsidRPr="00042B2F" w:rsidRDefault="00BD0093" w:rsidP="005100CC">
            <w:pPr>
              <w:pStyle w:val="TableText"/>
              <w:rPr>
                <w:rFonts w:cs="Arial"/>
              </w:rPr>
            </w:pPr>
            <w:r w:rsidRPr="00042B2F">
              <w:rPr>
                <w:rFonts w:cs="Arial"/>
              </w:rPr>
              <w:t>lv_standard varchar2(100) :='@GILEAD.COM';</w:t>
            </w:r>
          </w:p>
          <w:p w14:paraId="26BEA2C8" w14:textId="77777777" w:rsidR="00BD0093" w:rsidRPr="00042B2F" w:rsidRDefault="00BD0093" w:rsidP="005100CC">
            <w:pPr>
              <w:pStyle w:val="TableText"/>
              <w:rPr>
                <w:rFonts w:cs="Arial"/>
              </w:rPr>
            </w:pPr>
            <w:r w:rsidRPr="00042B2F">
              <w:rPr>
                <w:rFonts w:cs="Arial"/>
              </w:rPr>
              <w:t>BEGIN</w:t>
            </w:r>
          </w:p>
          <w:p w14:paraId="26BEA2C9" w14:textId="77777777" w:rsidR="00BD0093" w:rsidRPr="00042B2F" w:rsidRDefault="00BD0093" w:rsidP="005100CC">
            <w:pPr>
              <w:pStyle w:val="TableText"/>
              <w:rPr>
                <w:rFonts w:cs="Arial"/>
              </w:rPr>
            </w:pPr>
            <w:r w:rsidRPr="00042B2F">
              <w:rPr>
                <w:rFonts w:cs="Arial"/>
              </w:rPr>
              <w:tab/>
              <w:t>IF (lv_str IS NOT NULL) THEN</w:t>
            </w:r>
          </w:p>
          <w:p w14:paraId="26BEA2CA" w14:textId="77777777" w:rsidR="00BD0093" w:rsidRPr="00042B2F" w:rsidRDefault="00BD0093" w:rsidP="005100CC">
            <w:pPr>
              <w:pStyle w:val="TableText"/>
              <w:rPr>
                <w:rFonts w:cs="Arial"/>
              </w:rPr>
            </w:pPr>
            <w:r w:rsidRPr="00042B2F">
              <w:rPr>
                <w:rFonts w:cs="Arial"/>
              </w:rPr>
              <w:tab/>
            </w:r>
            <w:r w:rsidRPr="00042B2F">
              <w:rPr>
                <w:rFonts w:cs="Arial"/>
              </w:rPr>
              <w:tab/>
              <w:t>SELECT UPPER(substr(lv_str,instr(lv_str,'@' ,1),length(lv_str)))</w:t>
            </w:r>
          </w:p>
          <w:p w14:paraId="26BEA2CB" w14:textId="77777777" w:rsidR="00BD0093" w:rsidRPr="00042B2F" w:rsidRDefault="00BD0093" w:rsidP="005100CC">
            <w:pPr>
              <w:pStyle w:val="TableText"/>
              <w:rPr>
                <w:rFonts w:cs="Arial"/>
              </w:rPr>
            </w:pPr>
            <w:r w:rsidRPr="00042B2F">
              <w:rPr>
                <w:rFonts w:cs="Arial"/>
              </w:rPr>
              <w:tab/>
            </w:r>
            <w:r w:rsidRPr="00042B2F">
              <w:rPr>
                <w:rFonts w:cs="Arial"/>
              </w:rPr>
              <w:tab/>
              <w:t xml:space="preserve">  INTO lv_com </w:t>
            </w:r>
          </w:p>
          <w:p w14:paraId="26BEA2CC" w14:textId="77777777" w:rsidR="00BD0093" w:rsidRPr="00042B2F" w:rsidRDefault="00BD0093" w:rsidP="005100CC">
            <w:pPr>
              <w:pStyle w:val="TableText"/>
              <w:rPr>
                <w:rFonts w:cs="Arial"/>
              </w:rPr>
            </w:pPr>
            <w:r w:rsidRPr="00042B2F">
              <w:rPr>
                <w:rFonts w:cs="Arial"/>
              </w:rPr>
              <w:tab/>
            </w:r>
            <w:r w:rsidRPr="00042B2F">
              <w:rPr>
                <w:rFonts w:cs="Arial"/>
              </w:rPr>
              <w:tab/>
              <w:t xml:space="preserve">  FROM dual;</w:t>
            </w:r>
          </w:p>
          <w:p w14:paraId="26BEA2CD" w14:textId="77777777" w:rsidR="00BD0093" w:rsidRPr="00042B2F" w:rsidRDefault="00BD0093" w:rsidP="005100CC">
            <w:pPr>
              <w:pStyle w:val="TableText"/>
              <w:rPr>
                <w:rFonts w:cs="Arial"/>
              </w:rPr>
            </w:pPr>
            <w:r w:rsidRPr="00042B2F">
              <w:rPr>
                <w:rFonts w:cs="Arial"/>
              </w:rPr>
              <w:tab/>
            </w:r>
            <w:r w:rsidRPr="00042B2F">
              <w:rPr>
                <w:rFonts w:cs="Arial"/>
              </w:rPr>
              <w:tab/>
              <w:t>IF lv_com&lt;&gt;lv_standard  THEN</w:t>
            </w:r>
          </w:p>
          <w:p w14:paraId="26BEA2CE" w14:textId="77777777" w:rsidR="00BD0093" w:rsidRPr="00042B2F" w:rsidRDefault="00BD0093" w:rsidP="005100CC">
            <w:pPr>
              <w:pStyle w:val="TableText"/>
              <w:rPr>
                <w:rFonts w:cs="Arial"/>
              </w:rPr>
            </w:pPr>
            <w:r w:rsidRPr="00042B2F">
              <w:rPr>
                <w:rFonts w:cs="Arial"/>
              </w:rPr>
              <w:tab/>
            </w:r>
            <w:r w:rsidRPr="00042B2F">
              <w:rPr>
                <w:rFonts w:cs="Arial"/>
              </w:rPr>
              <w:tab/>
            </w:r>
            <w:r w:rsidRPr="00042B2F">
              <w:rPr>
                <w:rFonts w:cs="Arial"/>
              </w:rPr>
              <w:tab/>
              <w:t>fnd_message.set_name( 'FND', 'FND_GENERIC_MESSAGE') ;</w:t>
            </w:r>
          </w:p>
          <w:p w14:paraId="26BEA2CF" w14:textId="77777777" w:rsidR="00BD0093" w:rsidRPr="00042B2F" w:rsidRDefault="00BD0093" w:rsidP="005100CC">
            <w:pPr>
              <w:pStyle w:val="TableText"/>
              <w:rPr>
                <w:rFonts w:cs="Arial"/>
              </w:rPr>
            </w:pPr>
            <w:r w:rsidRPr="00042B2F">
              <w:rPr>
                <w:rFonts w:cs="Arial"/>
              </w:rPr>
              <w:tab/>
            </w:r>
            <w:r w:rsidRPr="00042B2F">
              <w:rPr>
                <w:rFonts w:cs="Arial"/>
              </w:rPr>
              <w:tab/>
            </w:r>
            <w:r w:rsidRPr="00042B2F">
              <w:rPr>
                <w:rFonts w:cs="Arial"/>
              </w:rPr>
              <w:tab/>
              <w:t>fnd_message.set_token( 'MESSAGE', 'Enter only Gilead Email id') ;</w:t>
            </w:r>
          </w:p>
          <w:p w14:paraId="26BEA2D0" w14:textId="77777777" w:rsidR="00BD0093" w:rsidRPr="00042B2F" w:rsidRDefault="00BD0093" w:rsidP="005100CC">
            <w:pPr>
              <w:pStyle w:val="TableText"/>
              <w:rPr>
                <w:rFonts w:cs="Arial"/>
              </w:rPr>
            </w:pPr>
            <w:r w:rsidRPr="00042B2F">
              <w:rPr>
                <w:rFonts w:cs="Arial"/>
              </w:rPr>
              <w:tab/>
            </w:r>
            <w:r w:rsidRPr="00042B2F">
              <w:rPr>
                <w:rFonts w:cs="Arial"/>
              </w:rPr>
              <w:tab/>
            </w:r>
            <w:r w:rsidRPr="00042B2F">
              <w:rPr>
                <w:rFonts w:cs="Arial"/>
              </w:rPr>
              <w:tab/>
              <w:t>fnd_message.raise_error;</w:t>
            </w:r>
          </w:p>
          <w:p w14:paraId="26BEA2D1" w14:textId="77777777" w:rsidR="00BD0093" w:rsidRPr="00042B2F" w:rsidRDefault="00BD0093" w:rsidP="005100CC">
            <w:pPr>
              <w:pStyle w:val="TableText"/>
              <w:rPr>
                <w:rFonts w:cs="Arial"/>
              </w:rPr>
            </w:pPr>
            <w:r w:rsidRPr="00042B2F">
              <w:rPr>
                <w:rFonts w:cs="Arial"/>
              </w:rPr>
              <w:tab/>
            </w:r>
            <w:r w:rsidRPr="00042B2F">
              <w:rPr>
                <w:rFonts w:cs="Arial"/>
              </w:rPr>
              <w:tab/>
              <w:t>END IF;</w:t>
            </w:r>
          </w:p>
          <w:p w14:paraId="26BEA2D2" w14:textId="77777777" w:rsidR="00BD0093" w:rsidRPr="00042B2F" w:rsidRDefault="00BD0093" w:rsidP="005100CC">
            <w:pPr>
              <w:pStyle w:val="TableText"/>
              <w:rPr>
                <w:rFonts w:cs="Arial"/>
              </w:rPr>
            </w:pPr>
            <w:r w:rsidRPr="00042B2F">
              <w:rPr>
                <w:rFonts w:cs="Arial"/>
              </w:rPr>
              <w:tab/>
              <w:t>END IF;</w:t>
            </w:r>
          </w:p>
          <w:p w14:paraId="26BEA2D3" w14:textId="77777777" w:rsidR="00BD0093" w:rsidRPr="00944768" w:rsidRDefault="00BD0093" w:rsidP="005100CC">
            <w:pPr>
              <w:pStyle w:val="TableText"/>
              <w:rPr>
                <w:rFonts w:cs="Arial"/>
              </w:rPr>
            </w:pPr>
            <w:r w:rsidRPr="00042B2F">
              <w:rPr>
                <w:rFonts w:cs="Arial"/>
              </w:rPr>
              <w:t>END;"</w:t>
            </w:r>
          </w:p>
        </w:tc>
      </w:tr>
    </w:tbl>
    <w:p w14:paraId="26BEA2D5" w14:textId="77777777" w:rsidR="00BD0093" w:rsidRDefault="00BD0093" w:rsidP="00BD0093">
      <w:pPr>
        <w:pStyle w:val="Level3"/>
        <w:ind w:left="0"/>
      </w:pPr>
    </w:p>
    <w:tbl>
      <w:tblPr>
        <w:tblW w:w="0" w:type="auto"/>
        <w:tblInd w:w="15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right w:w="115" w:type="dxa"/>
        </w:tblCellMar>
        <w:tblLook w:val="01E0" w:firstRow="1" w:lastRow="1" w:firstColumn="1" w:lastColumn="1" w:noHBand="0" w:noVBand="0"/>
      </w:tblPr>
      <w:tblGrid>
        <w:gridCol w:w="2340"/>
        <w:gridCol w:w="4860"/>
      </w:tblGrid>
      <w:tr w:rsidR="00BD0093" w:rsidRPr="007B512A" w14:paraId="26BEA2D8"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2D6" w14:textId="77777777" w:rsidR="00BD0093" w:rsidRPr="00944768" w:rsidRDefault="00BD0093" w:rsidP="005100CC">
            <w:pPr>
              <w:rPr>
                <w:rFonts w:cs="Arial"/>
                <w:b/>
                <w:sz w:val="20"/>
                <w:szCs w:val="20"/>
              </w:rPr>
            </w:pPr>
            <w:r w:rsidRPr="00944768">
              <w:rPr>
                <w:rFonts w:cs="Arial"/>
                <w:b/>
                <w:sz w:val="20"/>
                <w:szCs w:val="20"/>
              </w:rPr>
              <w:t>Value Set</w:t>
            </w:r>
          </w:p>
        </w:tc>
        <w:tc>
          <w:tcPr>
            <w:tcW w:w="4860" w:type="dxa"/>
            <w:tcBorders>
              <w:left w:val="single" w:sz="12" w:space="0" w:color="auto"/>
            </w:tcBorders>
          </w:tcPr>
          <w:p w14:paraId="26BEA2D7" w14:textId="77777777" w:rsidR="00BD0093" w:rsidRPr="00944768" w:rsidRDefault="00BD0093" w:rsidP="005100CC">
            <w:pPr>
              <w:pStyle w:val="TableText"/>
              <w:rPr>
                <w:rFonts w:cs="Arial"/>
                <w:lang w:val="en-GB" w:eastAsia="en-GB"/>
              </w:rPr>
            </w:pPr>
            <w:r w:rsidRPr="006E3B25">
              <w:rPr>
                <w:rFonts w:cs="Arial"/>
                <w:lang w:val="en-GB" w:eastAsia="en-GB"/>
              </w:rPr>
              <w:t>XXGIL_AR_EMAIL_TRANSACTIONS</w:t>
            </w:r>
          </w:p>
        </w:tc>
      </w:tr>
      <w:tr w:rsidR="00BD0093" w:rsidRPr="007B512A" w14:paraId="26BEA2DB"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D9" w14:textId="77777777" w:rsidR="00BD0093" w:rsidRPr="00944768" w:rsidRDefault="00BD0093" w:rsidP="005100CC">
            <w:pPr>
              <w:rPr>
                <w:rFonts w:cs="Arial"/>
                <w:b/>
                <w:sz w:val="20"/>
                <w:szCs w:val="20"/>
              </w:rPr>
            </w:pPr>
            <w:r w:rsidRPr="00944768">
              <w:rPr>
                <w:rFonts w:cs="Arial"/>
                <w:b/>
                <w:sz w:val="20"/>
                <w:szCs w:val="20"/>
              </w:rPr>
              <w:t>Size</w:t>
            </w:r>
          </w:p>
        </w:tc>
        <w:tc>
          <w:tcPr>
            <w:tcW w:w="4860" w:type="dxa"/>
            <w:tcBorders>
              <w:left w:val="single" w:sz="12" w:space="0" w:color="auto"/>
            </w:tcBorders>
          </w:tcPr>
          <w:p w14:paraId="26BEA2DA" w14:textId="77777777" w:rsidR="00BD0093" w:rsidRPr="00944768" w:rsidRDefault="00BD0093" w:rsidP="005100CC">
            <w:pPr>
              <w:pStyle w:val="TableText"/>
              <w:rPr>
                <w:rFonts w:cs="Arial"/>
              </w:rPr>
            </w:pPr>
            <w:r>
              <w:rPr>
                <w:rFonts w:cs="Arial"/>
              </w:rPr>
              <w:t>Char(5</w:t>
            </w:r>
            <w:r w:rsidRPr="00944768">
              <w:rPr>
                <w:rFonts w:cs="Arial"/>
              </w:rPr>
              <w:t>0)</w:t>
            </w:r>
          </w:p>
        </w:tc>
      </w:tr>
      <w:tr w:rsidR="00BD0093" w:rsidRPr="007B512A" w14:paraId="26BEA2DE"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DC" w14:textId="77777777" w:rsidR="00BD0093" w:rsidRPr="00944768" w:rsidRDefault="00BD0093" w:rsidP="005100CC">
            <w:pPr>
              <w:rPr>
                <w:rFonts w:cs="Arial"/>
              </w:rPr>
            </w:pPr>
            <w:r w:rsidRPr="00944768">
              <w:rPr>
                <w:rFonts w:cs="Arial"/>
                <w:b/>
                <w:sz w:val="20"/>
                <w:szCs w:val="20"/>
              </w:rPr>
              <w:t>Type</w:t>
            </w:r>
          </w:p>
        </w:tc>
        <w:tc>
          <w:tcPr>
            <w:tcW w:w="4860" w:type="dxa"/>
            <w:tcBorders>
              <w:left w:val="single" w:sz="12" w:space="0" w:color="auto"/>
            </w:tcBorders>
          </w:tcPr>
          <w:p w14:paraId="26BEA2DD" w14:textId="77777777" w:rsidR="00BD0093" w:rsidRPr="00944768" w:rsidRDefault="00BD0093" w:rsidP="005100CC">
            <w:pPr>
              <w:pStyle w:val="TableText"/>
              <w:rPr>
                <w:rFonts w:cs="Arial"/>
              </w:rPr>
            </w:pPr>
            <w:r>
              <w:rPr>
                <w:rFonts w:cs="Arial"/>
              </w:rPr>
              <w:t>Independent</w:t>
            </w:r>
          </w:p>
        </w:tc>
      </w:tr>
      <w:tr w:rsidR="00BD0093" w:rsidRPr="007B512A" w14:paraId="26BEA2E1"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DF" w14:textId="77777777" w:rsidR="00BD0093" w:rsidRPr="00944768" w:rsidRDefault="00BD0093" w:rsidP="005100CC">
            <w:pPr>
              <w:rPr>
                <w:rFonts w:cs="Arial"/>
                <w:b/>
                <w:sz w:val="20"/>
                <w:szCs w:val="20"/>
              </w:rPr>
            </w:pPr>
            <w:r w:rsidRPr="00944768">
              <w:rPr>
                <w:rFonts w:cs="Arial"/>
                <w:b/>
                <w:sz w:val="20"/>
                <w:szCs w:val="20"/>
              </w:rPr>
              <w:t>Reqd</w:t>
            </w:r>
          </w:p>
        </w:tc>
        <w:tc>
          <w:tcPr>
            <w:tcW w:w="4860" w:type="dxa"/>
            <w:tcBorders>
              <w:left w:val="single" w:sz="12" w:space="0" w:color="auto"/>
            </w:tcBorders>
          </w:tcPr>
          <w:p w14:paraId="26BEA2E0" w14:textId="77777777" w:rsidR="00BD0093" w:rsidRPr="00944768" w:rsidRDefault="00BD0093" w:rsidP="005100CC">
            <w:pPr>
              <w:pStyle w:val="TableText"/>
              <w:rPr>
                <w:rFonts w:cs="Arial"/>
              </w:rPr>
            </w:pPr>
          </w:p>
        </w:tc>
      </w:tr>
      <w:tr w:rsidR="00BD0093" w:rsidRPr="007B512A" w14:paraId="26BEA2E4"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2E2" w14:textId="77777777" w:rsidR="00BD0093" w:rsidRPr="00944768" w:rsidRDefault="00BD0093" w:rsidP="005100CC">
            <w:pPr>
              <w:rPr>
                <w:rFonts w:cs="Arial"/>
                <w:b/>
                <w:sz w:val="20"/>
                <w:szCs w:val="20"/>
              </w:rPr>
            </w:pPr>
            <w:r w:rsidRPr="00944768">
              <w:rPr>
                <w:rFonts w:cs="Arial"/>
                <w:b/>
                <w:sz w:val="20"/>
                <w:szCs w:val="20"/>
              </w:rPr>
              <w:t>SQL</w:t>
            </w:r>
          </w:p>
        </w:tc>
        <w:tc>
          <w:tcPr>
            <w:tcW w:w="4860" w:type="dxa"/>
            <w:tcBorders>
              <w:left w:val="single" w:sz="12" w:space="0" w:color="auto"/>
            </w:tcBorders>
          </w:tcPr>
          <w:p w14:paraId="26BEA2E3" w14:textId="77777777" w:rsidR="00BD0093" w:rsidRPr="00944768" w:rsidRDefault="00BD0093" w:rsidP="005100CC">
            <w:pPr>
              <w:pStyle w:val="TableText"/>
              <w:rPr>
                <w:rFonts w:cs="Arial"/>
              </w:rPr>
            </w:pPr>
          </w:p>
        </w:tc>
      </w:tr>
    </w:tbl>
    <w:p w14:paraId="26BEA2E5" w14:textId="77777777" w:rsidR="00BD0093" w:rsidRDefault="00BD0093" w:rsidP="00BD0093">
      <w:pPr>
        <w:pStyle w:val="Level3"/>
        <w:ind w:left="0"/>
      </w:pPr>
      <w:r>
        <w:tab/>
      </w:r>
      <w:r>
        <w:tab/>
      </w:r>
    </w:p>
    <w:p w14:paraId="26BEA2E6" w14:textId="77777777" w:rsidR="00BD0093" w:rsidRDefault="00BD0093" w:rsidP="0039326D">
      <w:pPr>
        <w:ind w:left="720" w:firstLine="720"/>
        <w:rPr>
          <w:lang w:eastAsia="ja-JP"/>
        </w:rPr>
      </w:pPr>
      <w:r>
        <w:rPr>
          <w:lang w:eastAsia="ja-JP"/>
        </w:rPr>
        <w:t>Messages</w:t>
      </w:r>
    </w:p>
    <w:tbl>
      <w:tblPr>
        <w:tblW w:w="9990"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115" w:type="dxa"/>
          <w:right w:w="115" w:type="dxa"/>
        </w:tblCellMar>
        <w:tblLook w:val="01E0" w:firstRow="1" w:lastRow="1" w:firstColumn="1" w:lastColumn="1" w:noHBand="0" w:noVBand="0"/>
      </w:tblPr>
      <w:tblGrid>
        <w:gridCol w:w="3150"/>
        <w:gridCol w:w="1260"/>
        <w:gridCol w:w="1620"/>
        <w:gridCol w:w="3960"/>
      </w:tblGrid>
      <w:tr w:rsidR="00BD0093" w:rsidRPr="007B512A" w14:paraId="26BEA2EB" w14:textId="77777777" w:rsidTr="000A60C6">
        <w:trPr>
          <w:tblHeader/>
        </w:trPr>
        <w:tc>
          <w:tcPr>
            <w:tcW w:w="3150" w:type="dxa"/>
            <w:tcBorders>
              <w:top w:val="single" w:sz="12" w:space="0" w:color="auto"/>
              <w:left w:val="single" w:sz="12" w:space="0" w:color="auto"/>
              <w:bottom w:val="single" w:sz="6" w:space="0" w:color="auto"/>
              <w:right w:val="single" w:sz="12" w:space="0" w:color="auto"/>
            </w:tcBorders>
            <w:shd w:val="clear" w:color="auto" w:fill="C0C0C0"/>
          </w:tcPr>
          <w:p w14:paraId="26BEA2E7" w14:textId="77777777" w:rsidR="00BD0093" w:rsidRPr="00944768" w:rsidRDefault="00BD0093" w:rsidP="005100CC">
            <w:pPr>
              <w:rPr>
                <w:rFonts w:cs="Arial"/>
                <w:b/>
                <w:sz w:val="20"/>
                <w:szCs w:val="20"/>
              </w:rPr>
            </w:pPr>
            <w:r>
              <w:rPr>
                <w:rFonts w:cs="Arial"/>
                <w:b/>
                <w:sz w:val="20"/>
                <w:szCs w:val="20"/>
              </w:rPr>
              <w:t>Name</w:t>
            </w:r>
          </w:p>
        </w:tc>
        <w:tc>
          <w:tcPr>
            <w:tcW w:w="1260" w:type="dxa"/>
            <w:tcBorders>
              <w:left w:val="single" w:sz="12" w:space="0" w:color="auto"/>
              <w:right w:val="single" w:sz="12" w:space="0" w:color="auto"/>
            </w:tcBorders>
          </w:tcPr>
          <w:p w14:paraId="26BEA2E8" w14:textId="77777777" w:rsidR="00BD0093" w:rsidRPr="0095444A" w:rsidRDefault="00BD0093" w:rsidP="005100CC">
            <w:pPr>
              <w:pStyle w:val="TableText"/>
              <w:rPr>
                <w:rFonts w:cs="Arial"/>
                <w:b/>
                <w:szCs w:val="20"/>
              </w:rPr>
            </w:pPr>
            <w:r w:rsidRPr="0095444A">
              <w:rPr>
                <w:rFonts w:cs="Arial"/>
                <w:b/>
                <w:szCs w:val="20"/>
              </w:rPr>
              <w:t>Language</w:t>
            </w:r>
          </w:p>
        </w:tc>
        <w:tc>
          <w:tcPr>
            <w:tcW w:w="1620" w:type="dxa"/>
            <w:tcBorders>
              <w:left w:val="single" w:sz="12" w:space="0" w:color="auto"/>
              <w:right w:val="single" w:sz="12" w:space="0" w:color="auto"/>
            </w:tcBorders>
          </w:tcPr>
          <w:p w14:paraId="26BEA2E9" w14:textId="77777777" w:rsidR="00BD0093" w:rsidRPr="0095444A" w:rsidRDefault="00BD0093" w:rsidP="005100CC">
            <w:pPr>
              <w:pStyle w:val="TableText"/>
              <w:rPr>
                <w:rFonts w:cs="Arial"/>
                <w:b/>
                <w:szCs w:val="20"/>
              </w:rPr>
            </w:pPr>
            <w:r w:rsidRPr="0095444A">
              <w:rPr>
                <w:rFonts w:cs="Arial"/>
                <w:b/>
                <w:szCs w:val="20"/>
              </w:rPr>
              <w:t>Application</w:t>
            </w:r>
          </w:p>
        </w:tc>
        <w:tc>
          <w:tcPr>
            <w:tcW w:w="3960" w:type="dxa"/>
            <w:tcBorders>
              <w:left w:val="single" w:sz="12" w:space="0" w:color="auto"/>
            </w:tcBorders>
          </w:tcPr>
          <w:p w14:paraId="26BEA2EA" w14:textId="77777777" w:rsidR="00BD0093" w:rsidRPr="0095444A" w:rsidRDefault="00BD0093" w:rsidP="005100CC">
            <w:pPr>
              <w:pStyle w:val="TableText"/>
              <w:rPr>
                <w:rFonts w:cs="Arial"/>
                <w:b/>
                <w:szCs w:val="20"/>
              </w:rPr>
            </w:pPr>
            <w:r w:rsidRPr="0095444A">
              <w:rPr>
                <w:rFonts w:cs="Arial"/>
                <w:b/>
                <w:szCs w:val="20"/>
              </w:rPr>
              <w:t>Message Text</w:t>
            </w:r>
          </w:p>
        </w:tc>
      </w:tr>
      <w:tr w:rsidR="00BD0093" w:rsidRPr="007B512A" w14:paraId="26BEA2F0"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2EC" w14:textId="77777777" w:rsidR="00BD0093" w:rsidRPr="0095444A" w:rsidRDefault="00BD0093" w:rsidP="005100CC">
            <w:pPr>
              <w:rPr>
                <w:rFonts w:cs="Arial"/>
                <w:sz w:val="20"/>
                <w:szCs w:val="20"/>
              </w:rPr>
            </w:pPr>
            <w:r w:rsidRPr="0095444A">
              <w:rPr>
                <w:rFonts w:cs="Arial"/>
                <w:sz w:val="20"/>
                <w:szCs w:val="20"/>
              </w:rPr>
              <w:t>XXGIL_AR_ALL_INV_TITLE_MSG</w:t>
            </w:r>
          </w:p>
        </w:tc>
        <w:tc>
          <w:tcPr>
            <w:tcW w:w="1260" w:type="dxa"/>
            <w:tcBorders>
              <w:left w:val="single" w:sz="12" w:space="0" w:color="auto"/>
              <w:right w:val="single" w:sz="12" w:space="0" w:color="auto"/>
            </w:tcBorders>
          </w:tcPr>
          <w:p w14:paraId="26BEA2ED" w14:textId="77777777" w:rsidR="00BD0093"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2EE" w14:textId="77777777" w:rsidR="00BD0093"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2EF" w14:textId="77777777" w:rsidR="00BD0093" w:rsidRPr="00944768" w:rsidRDefault="00BD0093" w:rsidP="005100CC">
            <w:pPr>
              <w:pStyle w:val="TableText"/>
              <w:rPr>
                <w:rFonts w:cs="Arial"/>
              </w:rPr>
            </w:pPr>
            <w:r w:rsidRPr="00914C66">
              <w:rPr>
                <w:rFonts w:cs="Arial"/>
              </w:rPr>
              <w:t>&amp;TRX_TYPE from Gilead Sciences, Inc. Customer number &amp;CUST_NUM</w:t>
            </w:r>
          </w:p>
        </w:tc>
      </w:tr>
      <w:tr w:rsidR="00BD0093" w:rsidRPr="007B512A" w14:paraId="26BEA2FC"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2F1" w14:textId="77777777" w:rsidR="00BD0093" w:rsidRPr="00944768" w:rsidRDefault="00BD0093" w:rsidP="005100CC">
            <w:pPr>
              <w:rPr>
                <w:rFonts w:cs="Arial"/>
              </w:rPr>
            </w:pPr>
            <w:r w:rsidRPr="00914C66">
              <w:rPr>
                <w:rFonts w:cs="Arial"/>
              </w:rPr>
              <w:t>XXGIL_AR_BE_MSG</w:t>
            </w:r>
          </w:p>
        </w:tc>
        <w:tc>
          <w:tcPr>
            <w:tcW w:w="1260" w:type="dxa"/>
            <w:tcBorders>
              <w:left w:val="single" w:sz="12" w:space="0" w:color="auto"/>
              <w:right w:val="single" w:sz="12" w:space="0" w:color="auto"/>
            </w:tcBorders>
          </w:tcPr>
          <w:p w14:paraId="26BEA2F2" w14:textId="77777777" w:rsidR="00BD0093"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2F3" w14:textId="77777777" w:rsidR="00BD0093"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2F4" w14:textId="77777777" w:rsidR="00BD0093" w:rsidRPr="00914C66" w:rsidRDefault="00BD0093" w:rsidP="005100CC">
            <w:pPr>
              <w:pStyle w:val="TableText"/>
              <w:rPr>
                <w:rFonts w:cs="Arial"/>
              </w:rPr>
            </w:pPr>
            <w:r w:rsidRPr="00914C66">
              <w:rPr>
                <w:rFonts w:cs="Arial"/>
              </w:rPr>
              <w:t>Hello,</w:t>
            </w:r>
          </w:p>
          <w:p w14:paraId="26BEA2F5" w14:textId="77777777" w:rsidR="00BD0093" w:rsidRPr="00914C66" w:rsidRDefault="00BD0093" w:rsidP="005100CC">
            <w:pPr>
              <w:pStyle w:val="TableText"/>
              <w:rPr>
                <w:rFonts w:cs="Arial"/>
              </w:rPr>
            </w:pPr>
            <w:r w:rsidRPr="00914C66">
              <w:rPr>
                <w:rFonts w:cs="Arial"/>
              </w:rPr>
              <w:t xml:space="preserve">Please see your invoice(s) attached. </w:t>
            </w:r>
          </w:p>
          <w:p w14:paraId="26BEA2F6" w14:textId="77777777" w:rsidR="00BD0093" w:rsidRPr="00914C66" w:rsidRDefault="00BD0093" w:rsidP="005100CC">
            <w:pPr>
              <w:pStyle w:val="TableText"/>
              <w:rPr>
                <w:rFonts w:cs="Arial"/>
              </w:rPr>
            </w:pPr>
          </w:p>
          <w:p w14:paraId="26BEA2F7" w14:textId="77777777" w:rsidR="00BD0093" w:rsidRPr="00914C66" w:rsidRDefault="00BD0093" w:rsidP="005100CC">
            <w:pPr>
              <w:pStyle w:val="TableText"/>
              <w:rPr>
                <w:rFonts w:cs="Arial"/>
              </w:rPr>
            </w:pPr>
            <w:r w:rsidRPr="00914C66">
              <w:rPr>
                <w:rFonts w:cs="Arial"/>
              </w:rPr>
              <w:t xml:space="preserve">Gilead's AR Standard Terms &amp; Conditions also attached. </w:t>
            </w:r>
          </w:p>
          <w:p w14:paraId="26BEA2F8" w14:textId="77777777" w:rsidR="00BD0093" w:rsidRPr="00914C66" w:rsidRDefault="00BD0093" w:rsidP="005100CC">
            <w:pPr>
              <w:pStyle w:val="TableText"/>
              <w:rPr>
                <w:rFonts w:cs="Arial"/>
              </w:rPr>
            </w:pPr>
          </w:p>
          <w:p w14:paraId="26BEA2F9" w14:textId="77777777" w:rsidR="00BD0093" w:rsidRPr="00914C66" w:rsidRDefault="00BD0093" w:rsidP="005100CC">
            <w:pPr>
              <w:pStyle w:val="TableText"/>
              <w:rPr>
                <w:rFonts w:cs="Arial"/>
              </w:rPr>
            </w:pPr>
            <w:r w:rsidRPr="00914C66">
              <w:rPr>
                <w:rFonts w:cs="Arial"/>
              </w:rPr>
              <w:lastRenderedPageBreak/>
              <w:t>Kind Regards,</w:t>
            </w:r>
          </w:p>
          <w:p w14:paraId="26BEA2FA" w14:textId="77777777" w:rsidR="00BD0093" w:rsidRPr="00914C66" w:rsidRDefault="00BD0093" w:rsidP="005100CC">
            <w:pPr>
              <w:pStyle w:val="TableText"/>
              <w:rPr>
                <w:rFonts w:cs="Arial"/>
              </w:rPr>
            </w:pPr>
            <w:r w:rsidRPr="00914C66">
              <w:rPr>
                <w:rFonts w:cs="Arial"/>
              </w:rPr>
              <w:t xml:space="preserve">Customer Service Belgium </w:t>
            </w:r>
          </w:p>
          <w:p w14:paraId="26BEA2FB" w14:textId="77777777" w:rsidR="00BD0093" w:rsidRPr="00944768" w:rsidRDefault="00BD0093" w:rsidP="005100CC">
            <w:pPr>
              <w:pStyle w:val="TableText"/>
              <w:rPr>
                <w:rFonts w:cs="Arial"/>
              </w:rPr>
            </w:pPr>
            <w:r w:rsidRPr="00914C66">
              <w:rPr>
                <w:rFonts w:cs="Arial"/>
              </w:rPr>
              <w:t>Gilead Sciences Belgium SPRL-BVBA</w:t>
            </w:r>
          </w:p>
        </w:tc>
      </w:tr>
      <w:tr w:rsidR="00BD0093" w:rsidRPr="007B512A" w14:paraId="26BEA305"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2FD" w14:textId="77777777" w:rsidR="00BD0093" w:rsidRPr="0095444A" w:rsidRDefault="00BD0093" w:rsidP="005100CC">
            <w:pPr>
              <w:rPr>
                <w:rFonts w:cs="Arial"/>
                <w:sz w:val="20"/>
                <w:szCs w:val="20"/>
              </w:rPr>
            </w:pPr>
            <w:r w:rsidRPr="0095444A">
              <w:rPr>
                <w:rFonts w:cs="Arial"/>
                <w:sz w:val="20"/>
                <w:szCs w:val="20"/>
              </w:rPr>
              <w:lastRenderedPageBreak/>
              <w:t>XXGIL_AR_DE_MSG</w:t>
            </w:r>
          </w:p>
        </w:tc>
        <w:tc>
          <w:tcPr>
            <w:tcW w:w="1260" w:type="dxa"/>
            <w:tcBorders>
              <w:left w:val="single" w:sz="12" w:space="0" w:color="auto"/>
              <w:right w:val="single" w:sz="12" w:space="0" w:color="auto"/>
            </w:tcBorders>
          </w:tcPr>
          <w:p w14:paraId="26BEA2FE"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2FF"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00" w14:textId="77777777" w:rsidR="00BD0093" w:rsidRPr="00914C66" w:rsidRDefault="00BD0093" w:rsidP="005100CC">
            <w:pPr>
              <w:pStyle w:val="TableText"/>
              <w:rPr>
                <w:rFonts w:cs="Arial"/>
              </w:rPr>
            </w:pPr>
            <w:r w:rsidRPr="00914C66">
              <w:rPr>
                <w:rFonts w:cs="Arial"/>
              </w:rPr>
              <w:t>Sehr geehrte Damen und Herren,</w:t>
            </w:r>
          </w:p>
          <w:p w14:paraId="26BEA301" w14:textId="77777777" w:rsidR="00BD0093" w:rsidRPr="00914C66" w:rsidRDefault="00BD0093" w:rsidP="005100CC">
            <w:pPr>
              <w:pStyle w:val="TableText"/>
              <w:rPr>
                <w:rFonts w:cs="Arial"/>
              </w:rPr>
            </w:pPr>
            <w:r w:rsidRPr="00914C66">
              <w:rPr>
                <w:rFonts w:cs="Arial"/>
              </w:rPr>
              <w:t>Im Anhang erhalten Sie Ihre Rechnung/en zu Ihrem Auftrag/Ihren Aufträgen</w:t>
            </w:r>
          </w:p>
          <w:p w14:paraId="26BEA302" w14:textId="77777777" w:rsidR="00BD0093" w:rsidRPr="00914C66" w:rsidRDefault="00BD0093" w:rsidP="005100CC">
            <w:pPr>
              <w:pStyle w:val="TableText"/>
              <w:rPr>
                <w:rFonts w:cs="Arial"/>
              </w:rPr>
            </w:pPr>
          </w:p>
          <w:p w14:paraId="26BEA303" w14:textId="77777777" w:rsidR="00BD0093" w:rsidRPr="00914C66" w:rsidRDefault="00BD0093" w:rsidP="005100CC">
            <w:pPr>
              <w:pStyle w:val="TableText"/>
              <w:rPr>
                <w:rFonts w:cs="Arial"/>
              </w:rPr>
            </w:pPr>
            <w:r w:rsidRPr="00914C66">
              <w:rPr>
                <w:rFonts w:cs="Arial"/>
              </w:rPr>
              <w:t>Mit freundlichen Grüßen</w:t>
            </w:r>
          </w:p>
          <w:p w14:paraId="26BEA304" w14:textId="77777777" w:rsidR="00BD0093" w:rsidRPr="00944768" w:rsidRDefault="00BD0093" w:rsidP="005100CC">
            <w:pPr>
              <w:pStyle w:val="TableText"/>
              <w:rPr>
                <w:rFonts w:cs="Arial"/>
              </w:rPr>
            </w:pPr>
            <w:r w:rsidRPr="00914C66">
              <w:rPr>
                <w:rFonts w:cs="Arial"/>
              </w:rPr>
              <w:t>Gilead Sciences GmbH</w:t>
            </w:r>
          </w:p>
        </w:tc>
      </w:tr>
      <w:tr w:rsidR="00BD0093" w:rsidRPr="007B512A" w14:paraId="26BEA30A"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06" w14:textId="77777777" w:rsidR="00BD0093" w:rsidRPr="0095444A" w:rsidRDefault="00BD0093" w:rsidP="005100CC">
            <w:pPr>
              <w:rPr>
                <w:rFonts w:cs="Arial"/>
                <w:sz w:val="20"/>
                <w:szCs w:val="20"/>
              </w:rPr>
            </w:pPr>
            <w:r w:rsidRPr="0095444A">
              <w:rPr>
                <w:rFonts w:cs="Arial"/>
                <w:sz w:val="20"/>
                <w:szCs w:val="20"/>
              </w:rPr>
              <w:t>XXGIL_AR_DE_TITLE_MSG</w:t>
            </w:r>
          </w:p>
        </w:tc>
        <w:tc>
          <w:tcPr>
            <w:tcW w:w="1260" w:type="dxa"/>
            <w:tcBorders>
              <w:left w:val="single" w:sz="12" w:space="0" w:color="auto"/>
              <w:right w:val="single" w:sz="12" w:space="0" w:color="auto"/>
            </w:tcBorders>
          </w:tcPr>
          <w:p w14:paraId="26BEA307"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08"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09" w14:textId="77777777" w:rsidR="00BD0093" w:rsidRPr="00944768" w:rsidRDefault="00BD0093" w:rsidP="005100CC">
            <w:pPr>
              <w:pStyle w:val="TableText"/>
              <w:rPr>
                <w:rFonts w:cs="Arial"/>
              </w:rPr>
            </w:pPr>
            <w:r w:rsidRPr="00914C66">
              <w:rPr>
                <w:rFonts w:cs="Arial"/>
              </w:rPr>
              <w:t>Ihre Rechnung von Gilead Sciences GmbH, Ihre Kundennummer: &amp;CUST_NUM</w:t>
            </w:r>
          </w:p>
        </w:tc>
      </w:tr>
      <w:tr w:rsidR="00BD0093" w:rsidRPr="007B512A" w14:paraId="26BEA315"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0B" w14:textId="77777777" w:rsidR="00BD0093" w:rsidRPr="0095444A" w:rsidRDefault="00BD0093" w:rsidP="005100CC">
            <w:pPr>
              <w:rPr>
                <w:rFonts w:cs="Arial"/>
                <w:sz w:val="20"/>
                <w:szCs w:val="20"/>
              </w:rPr>
            </w:pPr>
            <w:r w:rsidRPr="0095444A">
              <w:rPr>
                <w:rFonts w:cs="Arial"/>
                <w:sz w:val="20"/>
                <w:szCs w:val="20"/>
              </w:rPr>
              <w:t>XXGIL_AR_DK_MSG</w:t>
            </w:r>
          </w:p>
        </w:tc>
        <w:tc>
          <w:tcPr>
            <w:tcW w:w="1260" w:type="dxa"/>
            <w:tcBorders>
              <w:left w:val="single" w:sz="12" w:space="0" w:color="auto"/>
              <w:right w:val="single" w:sz="12" w:space="0" w:color="auto"/>
            </w:tcBorders>
          </w:tcPr>
          <w:p w14:paraId="26BEA30C"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0D"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0E" w14:textId="77777777" w:rsidR="00BD0093" w:rsidRPr="00914C66" w:rsidRDefault="00BD0093" w:rsidP="005100CC">
            <w:pPr>
              <w:pStyle w:val="TableText"/>
              <w:rPr>
                <w:rFonts w:cs="Arial"/>
              </w:rPr>
            </w:pPr>
            <w:r w:rsidRPr="00914C66">
              <w:rPr>
                <w:rFonts w:cs="Arial"/>
              </w:rPr>
              <w:t>Hello,</w:t>
            </w:r>
          </w:p>
          <w:p w14:paraId="26BEA30F" w14:textId="77777777" w:rsidR="00BD0093" w:rsidRPr="00914C66" w:rsidRDefault="00BD0093" w:rsidP="005100CC">
            <w:pPr>
              <w:pStyle w:val="TableText"/>
              <w:rPr>
                <w:rFonts w:cs="Arial"/>
              </w:rPr>
            </w:pPr>
            <w:r w:rsidRPr="00914C66">
              <w:rPr>
                <w:rFonts w:cs="Arial"/>
              </w:rPr>
              <w:t xml:space="preserve">Please see your invoice(s) attached. </w:t>
            </w:r>
          </w:p>
          <w:p w14:paraId="26BEA310" w14:textId="77777777" w:rsidR="00BD0093" w:rsidRPr="00914C66" w:rsidRDefault="00BD0093" w:rsidP="005100CC">
            <w:pPr>
              <w:pStyle w:val="TableText"/>
              <w:rPr>
                <w:rFonts w:cs="Arial"/>
              </w:rPr>
            </w:pPr>
          </w:p>
          <w:p w14:paraId="26BEA311" w14:textId="77777777" w:rsidR="00BD0093" w:rsidRPr="00914C66" w:rsidRDefault="00BD0093" w:rsidP="005100CC">
            <w:pPr>
              <w:pStyle w:val="TableText"/>
              <w:rPr>
                <w:rFonts w:cs="Arial"/>
              </w:rPr>
            </w:pPr>
          </w:p>
          <w:p w14:paraId="26BEA312" w14:textId="77777777" w:rsidR="00BD0093" w:rsidRPr="00914C66" w:rsidRDefault="00BD0093" w:rsidP="005100CC">
            <w:pPr>
              <w:pStyle w:val="TableText"/>
              <w:rPr>
                <w:rFonts w:cs="Arial"/>
              </w:rPr>
            </w:pPr>
            <w:r w:rsidRPr="00914C66">
              <w:rPr>
                <w:rFonts w:cs="Arial"/>
              </w:rPr>
              <w:t>Kind Regards,</w:t>
            </w:r>
          </w:p>
          <w:p w14:paraId="26BEA313" w14:textId="77777777" w:rsidR="00BD0093" w:rsidRPr="00914C66" w:rsidRDefault="00BD0093" w:rsidP="005100CC">
            <w:pPr>
              <w:pStyle w:val="TableText"/>
              <w:rPr>
                <w:rFonts w:cs="Arial"/>
              </w:rPr>
            </w:pPr>
            <w:r w:rsidRPr="00914C66">
              <w:rPr>
                <w:rFonts w:cs="Arial"/>
              </w:rPr>
              <w:t xml:space="preserve">Customer Service Nordics </w:t>
            </w:r>
          </w:p>
          <w:p w14:paraId="26BEA314" w14:textId="77777777" w:rsidR="00BD0093" w:rsidRPr="00944768" w:rsidRDefault="00BD0093" w:rsidP="005100CC">
            <w:pPr>
              <w:pStyle w:val="TableText"/>
              <w:rPr>
                <w:rFonts w:cs="Arial"/>
              </w:rPr>
            </w:pPr>
            <w:r w:rsidRPr="00914C66">
              <w:rPr>
                <w:rFonts w:cs="Arial"/>
              </w:rPr>
              <w:t>Gilead Denmark</w:t>
            </w:r>
          </w:p>
        </w:tc>
      </w:tr>
      <w:tr w:rsidR="00BD0093" w:rsidRPr="007B512A" w14:paraId="26BEA31A"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16" w14:textId="77777777" w:rsidR="00BD0093" w:rsidRPr="0095444A" w:rsidRDefault="00BD0093" w:rsidP="005100CC">
            <w:pPr>
              <w:rPr>
                <w:rFonts w:cs="Arial"/>
                <w:sz w:val="20"/>
                <w:szCs w:val="20"/>
              </w:rPr>
            </w:pPr>
            <w:r w:rsidRPr="0095444A">
              <w:rPr>
                <w:rFonts w:cs="Arial"/>
                <w:sz w:val="20"/>
                <w:szCs w:val="20"/>
              </w:rPr>
              <w:t>XXGIL_AR_EMAIL_PARAM_ERROR</w:t>
            </w:r>
          </w:p>
        </w:tc>
        <w:tc>
          <w:tcPr>
            <w:tcW w:w="1260" w:type="dxa"/>
            <w:tcBorders>
              <w:left w:val="single" w:sz="12" w:space="0" w:color="auto"/>
              <w:right w:val="single" w:sz="12" w:space="0" w:color="auto"/>
            </w:tcBorders>
          </w:tcPr>
          <w:p w14:paraId="26BEA317"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18"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19" w14:textId="77777777" w:rsidR="00BD0093" w:rsidRPr="00944768" w:rsidRDefault="00BD0093" w:rsidP="005100CC">
            <w:pPr>
              <w:pStyle w:val="TableText"/>
              <w:rPr>
                <w:rFonts w:cs="Arial"/>
              </w:rPr>
            </w:pPr>
            <w:r w:rsidRPr="00BF08F8">
              <w:t>To limit significant no. of emails to our customers, usage of at least one of the following parameters is mandatory:Transaction Number Low/High, Trx date Low/High, Sales Order Low/High, Delivery Number Low/High, or Customer PO Num Low/High.</w:t>
            </w:r>
          </w:p>
        </w:tc>
      </w:tr>
      <w:tr w:rsidR="00BD0093" w:rsidRPr="007B512A" w14:paraId="26BEA324"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1B" w14:textId="77777777" w:rsidR="00BD0093" w:rsidRPr="0095444A" w:rsidRDefault="00BD0093" w:rsidP="005100CC">
            <w:pPr>
              <w:rPr>
                <w:rFonts w:cs="Arial"/>
                <w:sz w:val="20"/>
                <w:szCs w:val="20"/>
              </w:rPr>
            </w:pPr>
            <w:r w:rsidRPr="0095444A">
              <w:rPr>
                <w:rFonts w:cs="Arial"/>
                <w:sz w:val="20"/>
                <w:szCs w:val="20"/>
              </w:rPr>
              <w:t>XXGIL_AR_FI_MSG</w:t>
            </w:r>
          </w:p>
        </w:tc>
        <w:tc>
          <w:tcPr>
            <w:tcW w:w="1260" w:type="dxa"/>
            <w:tcBorders>
              <w:left w:val="single" w:sz="12" w:space="0" w:color="auto"/>
              <w:right w:val="single" w:sz="12" w:space="0" w:color="auto"/>
            </w:tcBorders>
          </w:tcPr>
          <w:p w14:paraId="26BEA31C"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1D"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1E" w14:textId="77777777" w:rsidR="00BD0093" w:rsidRPr="00914C66" w:rsidRDefault="00BD0093" w:rsidP="005100CC">
            <w:pPr>
              <w:pStyle w:val="TableText"/>
              <w:rPr>
                <w:rFonts w:cs="Arial"/>
              </w:rPr>
            </w:pPr>
            <w:r w:rsidRPr="00914C66">
              <w:rPr>
                <w:rFonts w:cs="Arial"/>
              </w:rPr>
              <w:t>Hello,</w:t>
            </w:r>
          </w:p>
          <w:p w14:paraId="26BEA31F" w14:textId="77777777" w:rsidR="00BD0093" w:rsidRPr="00914C66" w:rsidRDefault="00BD0093" w:rsidP="005100CC">
            <w:pPr>
              <w:pStyle w:val="TableText"/>
              <w:rPr>
                <w:rFonts w:cs="Arial"/>
              </w:rPr>
            </w:pPr>
            <w:r w:rsidRPr="00914C66">
              <w:rPr>
                <w:rFonts w:cs="Arial"/>
              </w:rPr>
              <w:t xml:space="preserve">Please see your invoice(s) attached. </w:t>
            </w:r>
          </w:p>
          <w:p w14:paraId="26BEA320" w14:textId="77777777" w:rsidR="00BD0093" w:rsidRPr="00914C66" w:rsidRDefault="00BD0093" w:rsidP="005100CC">
            <w:pPr>
              <w:pStyle w:val="TableText"/>
              <w:rPr>
                <w:rFonts w:cs="Arial"/>
              </w:rPr>
            </w:pPr>
          </w:p>
          <w:p w14:paraId="26BEA321" w14:textId="77777777" w:rsidR="00BD0093" w:rsidRPr="00914C66" w:rsidRDefault="00BD0093" w:rsidP="005100CC">
            <w:pPr>
              <w:pStyle w:val="TableText"/>
              <w:rPr>
                <w:rFonts w:cs="Arial"/>
              </w:rPr>
            </w:pPr>
            <w:r w:rsidRPr="00914C66">
              <w:rPr>
                <w:rFonts w:cs="Arial"/>
              </w:rPr>
              <w:t>Kind Regards,</w:t>
            </w:r>
          </w:p>
          <w:p w14:paraId="26BEA322" w14:textId="77777777" w:rsidR="00BD0093" w:rsidRPr="00914C66" w:rsidRDefault="00BD0093" w:rsidP="005100CC">
            <w:pPr>
              <w:pStyle w:val="TableText"/>
              <w:rPr>
                <w:rFonts w:cs="Arial"/>
              </w:rPr>
            </w:pPr>
            <w:r w:rsidRPr="00914C66">
              <w:rPr>
                <w:rFonts w:cs="Arial"/>
              </w:rPr>
              <w:t>Customer Service Nordics</w:t>
            </w:r>
          </w:p>
          <w:p w14:paraId="26BEA323" w14:textId="77777777" w:rsidR="00BD0093" w:rsidRPr="00944768" w:rsidRDefault="00BD0093" w:rsidP="005100CC">
            <w:pPr>
              <w:pStyle w:val="TableText"/>
              <w:rPr>
                <w:rFonts w:cs="Arial"/>
              </w:rPr>
            </w:pPr>
            <w:r w:rsidRPr="00914C66">
              <w:rPr>
                <w:rFonts w:cs="Arial"/>
              </w:rPr>
              <w:t>Gilead Finland</w:t>
            </w:r>
          </w:p>
        </w:tc>
      </w:tr>
      <w:tr w:rsidR="00BD0093" w:rsidRPr="007B512A" w14:paraId="26BEA32F"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25" w14:textId="77777777" w:rsidR="00BD0093" w:rsidRPr="0095444A" w:rsidRDefault="00BD0093" w:rsidP="005100CC">
            <w:pPr>
              <w:rPr>
                <w:rFonts w:cs="Arial"/>
                <w:sz w:val="20"/>
                <w:szCs w:val="20"/>
              </w:rPr>
            </w:pPr>
            <w:r w:rsidRPr="0095444A">
              <w:rPr>
                <w:rFonts w:cs="Arial"/>
                <w:sz w:val="20"/>
                <w:szCs w:val="20"/>
              </w:rPr>
              <w:t>XXGIL_AR_IE_MSG</w:t>
            </w:r>
          </w:p>
        </w:tc>
        <w:tc>
          <w:tcPr>
            <w:tcW w:w="1260" w:type="dxa"/>
            <w:tcBorders>
              <w:left w:val="single" w:sz="12" w:space="0" w:color="auto"/>
              <w:right w:val="single" w:sz="12" w:space="0" w:color="auto"/>
            </w:tcBorders>
          </w:tcPr>
          <w:p w14:paraId="26BEA326"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27"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28" w14:textId="77777777" w:rsidR="00BD0093" w:rsidRPr="00914C66" w:rsidRDefault="00BD0093" w:rsidP="005100CC">
            <w:pPr>
              <w:pStyle w:val="TableText"/>
              <w:rPr>
                <w:rFonts w:cs="Arial"/>
              </w:rPr>
            </w:pPr>
            <w:r w:rsidRPr="00914C66">
              <w:rPr>
                <w:rFonts w:cs="Arial"/>
              </w:rPr>
              <w:t>Hello,</w:t>
            </w:r>
          </w:p>
          <w:p w14:paraId="26BEA329" w14:textId="77777777" w:rsidR="00BD0093" w:rsidRPr="00914C66" w:rsidRDefault="00BD0093" w:rsidP="005100CC">
            <w:pPr>
              <w:pStyle w:val="TableText"/>
              <w:rPr>
                <w:rFonts w:cs="Arial"/>
              </w:rPr>
            </w:pPr>
            <w:r w:rsidRPr="00914C66">
              <w:rPr>
                <w:rFonts w:cs="Arial"/>
              </w:rPr>
              <w:t xml:space="preserve">Please see your invoice(s) attached. </w:t>
            </w:r>
          </w:p>
          <w:p w14:paraId="26BEA32A" w14:textId="77777777" w:rsidR="00BD0093" w:rsidRPr="00914C66" w:rsidRDefault="00BD0093" w:rsidP="005100CC">
            <w:pPr>
              <w:pStyle w:val="TableText"/>
              <w:rPr>
                <w:rFonts w:cs="Arial"/>
              </w:rPr>
            </w:pPr>
          </w:p>
          <w:p w14:paraId="26BEA32B" w14:textId="77777777" w:rsidR="00BD0093" w:rsidRPr="00914C66" w:rsidRDefault="00BD0093" w:rsidP="005100CC">
            <w:pPr>
              <w:pStyle w:val="TableText"/>
              <w:rPr>
                <w:rFonts w:cs="Arial"/>
              </w:rPr>
            </w:pPr>
          </w:p>
          <w:p w14:paraId="26BEA32C" w14:textId="77777777" w:rsidR="00BD0093" w:rsidRPr="00914C66" w:rsidRDefault="00BD0093" w:rsidP="005100CC">
            <w:pPr>
              <w:pStyle w:val="TableText"/>
              <w:rPr>
                <w:rFonts w:cs="Arial"/>
              </w:rPr>
            </w:pPr>
            <w:r w:rsidRPr="00914C66">
              <w:rPr>
                <w:rFonts w:cs="Arial"/>
              </w:rPr>
              <w:t>Kind Regards,</w:t>
            </w:r>
          </w:p>
          <w:p w14:paraId="26BEA32D" w14:textId="77777777" w:rsidR="00BD0093" w:rsidRPr="00914C66" w:rsidRDefault="00BD0093" w:rsidP="005100CC">
            <w:pPr>
              <w:pStyle w:val="TableText"/>
              <w:rPr>
                <w:rFonts w:cs="Arial"/>
              </w:rPr>
            </w:pPr>
            <w:r w:rsidRPr="00914C66">
              <w:rPr>
                <w:rFonts w:cs="Arial"/>
              </w:rPr>
              <w:t xml:space="preserve">Customer Service  </w:t>
            </w:r>
          </w:p>
          <w:p w14:paraId="26BEA32E" w14:textId="77777777" w:rsidR="00BD0093" w:rsidRPr="00944768" w:rsidRDefault="00BD0093" w:rsidP="005100CC">
            <w:pPr>
              <w:pStyle w:val="TableText"/>
              <w:rPr>
                <w:rFonts w:cs="Arial"/>
              </w:rPr>
            </w:pPr>
            <w:r w:rsidRPr="00914C66">
              <w:rPr>
                <w:rFonts w:cs="Arial"/>
              </w:rPr>
              <w:t>Gilead Sciences Ireland UC</w:t>
            </w:r>
          </w:p>
        </w:tc>
      </w:tr>
      <w:tr w:rsidR="00BD0093" w:rsidRPr="007B512A" w14:paraId="26BEA33A"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30" w14:textId="77777777" w:rsidR="00BD0093" w:rsidRPr="0095444A" w:rsidRDefault="00BD0093" w:rsidP="005100CC">
            <w:pPr>
              <w:rPr>
                <w:rFonts w:cs="Arial"/>
                <w:sz w:val="20"/>
                <w:szCs w:val="20"/>
              </w:rPr>
            </w:pPr>
            <w:r w:rsidRPr="0095444A">
              <w:rPr>
                <w:rFonts w:cs="Arial"/>
                <w:sz w:val="20"/>
                <w:szCs w:val="20"/>
              </w:rPr>
              <w:t>XXGIL_AR_NL_MSG</w:t>
            </w:r>
          </w:p>
        </w:tc>
        <w:tc>
          <w:tcPr>
            <w:tcW w:w="1260" w:type="dxa"/>
            <w:tcBorders>
              <w:left w:val="single" w:sz="12" w:space="0" w:color="auto"/>
              <w:right w:val="single" w:sz="12" w:space="0" w:color="auto"/>
            </w:tcBorders>
          </w:tcPr>
          <w:p w14:paraId="26BEA331"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32" w14:textId="77777777" w:rsidR="00BD0093" w:rsidRPr="00944768" w:rsidRDefault="00BD0093" w:rsidP="005100CC">
            <w:pPr>
              <w:pStyle w:val="TableText"/>
              <w:rPr>
                <w:rFonts w:cs="Arial"/>
              </w:rPr>
            </w:pPr>
            <w:r w:rsidRPr="00914C66">
              <w:rPr>
                <w:rFonts w:cs="Arial"/>
              </w:rPr>
              <w:t xml:space="preserve">Gilead Custom </w:t>
            </w:r>
            <w:r w:rsidRPr="00914C66">
              <w:rPr>
                <w:rFonts w:cs="Arial"/>
              </w:rPr>
              <w:lastRenderedPageBreak/>
              <w:t>Application</w:t>
            </w:r>
          </w:p>
        </w:tc>
        <w:tc>
          <w:tcPr>
            <w:tcW w:w="3960" w:type="dxa"/>
            <w:tcBorders>
              <w:left w:val="single" w:sz="12" w:space="0" w:color="auto"/>
            </w:tcBorders>
          </w:tcPr>
          <w:p w14:paraId="26BEA333" w14:textId="77777777" w:rsidR="00BD0093" w:rsidRPr="00914C66" w:rsidRDefault="00BD0093" w:rsidP="005100CC">
            <w:pPr>
              <w:pStyle w:val="TableText"/>
              <w:rPr>
                <w:rFonts w:cs="Arial"/>
              </w:rPr>
            </w:pPr>
            <w:r w:rsidRPr="00914C66">
              <w:rPr>
                <w:rFonts w:cs="Arial"/>
              </w:rPr>
              <w:lastRenderedPageBreak/>
              <w:t>Hello,</w:t>
            </w:r>
          </w:p>
          <w:p w14:paraId="26BEA334" w14:textId="77777777" w:rsidR="00BD0093" w:rsidRPr="00914C66" w:rsidRDefault="00BD0093" w:rsidP="005100CC">
            <w:pPr>
              <w:pStyle w:val="TableText"/>
              <w:rPr>
                <w:rFonts w:cs="Arial"/>
              </w:rPr>
            </w:pPr>
            <w:r w:rsidRPr="00914C66">
              <w:rPr>
                <w:rFonts w:cs="Arial"/>
              </w:rPr>
              <w:lastRenderedPageBreak/>
              <w:t xml:space="preserve">Please see your invoice(s) attached. </w:t>
            </w:r>
          </w:p>
          <w:p w14:paraId="26BEA335" w14:textId="77777777" w:rsidR="00BD0093" w:rsidRPr="00914C66" w:rsidRDefault="00BD0093" w:rsidP="005100CC">
            <w:pPr>
              <w:pStyle w:val="TableText"/>
              <w:rPr>
                <w:rFonts w:cs="Arial"/>
              </w:rPr>
            </w:pPr>
          </w:p>
          <w:p w14:paraId="26BEA336" w14:textId="77777777" w:rsidR="00BD0093" w:rsidRPr="00914C66" w:rsidRDefault="00BD0093" w:rsidP="005100CC">
            <w:pPr>
              <w:pStyle w:val="TableText"/>
              <w:rPr>
                <w:rFonts w:cs="Arial"/>
              </w:rPr>
            </w:pPr>
          </w:p>
          <w:p w14:paraId="26BEA337" w14:textId="77777777" w:rsidR="00BD0093" w:rsidRPr="00914C66" w:rsidRDefault="00BD0093" w:rsidP="005100CC">
            <w:pPr>
              <w:pStyle w:val="TableText"/>
              <w:rPr>
                <w:rFonts w:cs="Arial"/>
              </w:rPr>
            </w:pPr>
            <w:r w:rsidRPr="00914C66">
              <w:rPr>
                <w:rFonts w:cs="Arial"/>
              </w:rPr>
              <w:t>Kind Regards,</w:t>
            </w:r>
          </w:p>
          <w:p w14:paraId="26BEA338" w14:textId="77777777" w:rsidR="00BD0093" w:rsidRPr="00914C66" w:rsidRDefault="00BD0093" w:rsidP="005100CC">
            <w:pPr>
              <w:pStyle w:val="TableText"/>
              <w:rPr>
                <w:rFonts w:cs="Arial"/>
              </w:rPr>
            </w:pPr>
            <w:r w:rsidRPr="00914C66">
              <w:rPr>
                <w:rFonts w:cs="Arial"/>
              </w:rPr>
              <w:t>Customer Service Netherlands</w:t>
            </w:r>
          </w:p>
          <w:p w14:paraId="26BEA339" w14:textId="77777777" w:rsidR="00BD0093" w:rsidRPr="00944768" w:rsidRDefault="00BD0093" w:rsidP="005100CC">
            <w:pPr>
              <w:pStyle w:val="TableText"/>
              <w:rPr>
                <w:rFonts w:cs="Arial"/>
              </w:rPr>
            </w:pPr>
            <w:r w:rsidRPr="00914C66">
              <w:rPr>
                <w:rFonts w:cs="Arial"/>
              </w:rPr>
              <w:t>Gilead Sciences Netherlands</w:t>
            </w:r>
          </w:p>
        </w:tc>
      </w:tr>
      <w:tr w:rsidR="00BD0093" w:rsidRPr="007B512A" w14:paraId="26BEA345"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3B" w14:textId="77777777" w:rsidR="00BD0093" w:rsidRPr="0095444A" w:rsidRDefault="00BD0093" w:rsidP="005100CC">
            <w:pPr>
              <w:rPr>
                <w:rFonts w:cs="Arial"/>
                <w:sz w:val="20"/>
                <w:szCs w:val="20"/>
              </w:rPr>
            </w:pPr>
            <w:r w:rsidRPr="0095444A">
              <w:rPr>
                <w:rFonts w:cs="Arial"/>
                <w:sz w:val="20"/>
                <w:szCs w:val="20"/>
              </w:rPr>
              <w:lastRenderedPageBreak/>
              <w:t>XXGIL_AR_NO_MSG</w:t>
            </w:r>
          </w:p>
        </w:tc>
        <w:tc>
          <w:tcPr>
            <w:tcW w:w="1260" w:type="dxa"/>
            <w:tcBorders>
              <w:left w:val="single" w:sz="12" w:space="0" w:color="auto"/>
              <w:right w:val="single" w:sz="12" w:space="0" w:color="auto"/>
            </w:tcBorders>
          </w:tcPr>
          <w:p w14:paraId="26BEA33C"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3D"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3E" w14:textId="77777777" w:rsidR="00BD0093" w:rsidRPr="00914C66" w:rsidRDefault="00BD0093" w:rsidP="005100CC">
            <w:pPr>
              <w:pStyle w:val="TableText"/>
              <w:rPr>
                <w:rFonts w:cs="Arial"/>
              </w:rPr>
            </w:pPr>
            <w:r w:rsidRPr="00914C66">
              <w:rPr>
                <w:rFonts w:cs="Arial"/>
              </w:rPr>
              <w:t>Hello,</w:t>
            </w:r>
          </w:p>
          <w:p w14:paraId="26BEA33F" w14:textId="77777777" w:rsidR="00BD0093" w:rsidRPr="00914C66" w:rsidRDefault="00BD0093" w:rsidP="005100CC">
            <w:pPr>
              <w:pStyle w:val="TableText"/>
              <w:rPr>
                <w:rFonts w:cs="Arial"/>
              </w:rPr>
            </w:pPr>
            <w:r w:rsidRPr="00914C66">
              <w:rPr>
                <w:rFonts w:cs="Arial"/>
              </w:rPr>
              <w:t xml:space="preserve">Please see your invoice(s) attached. </w:t>
            </w:r>
          </w:p>
          <w:p w14:paraId="26BEA340" w14:textId="77777777" w:rsidR="00BD0093" w:rsidRPr="00914C66" w:rsidRDefault="00BD0093" w:rsidP="005100CC">
            <w:pPr>
              <w:pStyle w:val="TableText"/>
              <w:rPr>
                <w:rFonts w:cs="Arial"/>
              </w:rPr>
            </w:pPr>
          </w:p>
          <w:p w14:paraId="26BEA341" w14:textId="77777777" w:rsidR="00BD0093" w:rsidRPr="00914C66" w:rsidRDefault="00BD0093" w:rsidP="005100CC">
            <w:pPr>
              <w:pStyle w:val="TableText"/>
              <w:rPr>
                <w:rFonts w:cs="Arial"/>
              </w:rPr>
            </w:pPr>
          </w:p>
          <w:p w14:paraId="26BEA342" w14:textId="77777777" w:rsidR="00BD0093" w:rsidRPr="00914C66" w:rsidRDefault="00BD0093" w:rsidP="005100CC">
            <w:pPr>
              <w:pStyle w:val="TableText"/>
              <w:rPr>
                <w:rFonts w:cs="Arial"/>
              </w:rPr>
            </w:pPr>
            <w:r w:rsidRPr="00914C66">
              <w:rPr>
                <w:rFonts w:cs="Arial"/>
              </w:rPr>
              <w:t>Kind Regards,</w:t>
            </w:r>
          </w:p>
          <w:p w14:paraId="26BEA343" w14:textId="77777777" w:rsidR="00BD0093" w:rsidRPr="00914C66" w:rsidRDefault="00BD0093" w:rsidP="005100CC">
            <w:pPr>
              <w:pStyle w:val="TableText"/>
              <w:rPr>
                <w:rFonts w:cs="Arial"/>
              </w:rPr>
            </w:pPr>
            <w:r w:rsidRPr="00914C66">
              <w:rPr>
                <w:rFonts w:cs="Arial"/>
              </w:rPr>
              <w:t xml:space="preserve">Customer Service Nordics  </w:t>
            </w:r>
          </w:p>
          <w:p w14:paraId="26BEA344" w14:textId="77777777" w:rsidR="00BD0093" w:rsidRPr="00944768" w:rsidRDefault="00BD0093" w:rsidP="005100CC">
            <w:pPr>
              <w:pStyle w:val="TableText"/>
              <w:rPr>
                <w:rFonts w:cs="Arial"/>
              </w:rPr>
            </w:pPr>
            <w:r w:rsidRPr="00914C66">
              <w:rPr>
                <w:rFonts w:cs="Arial"/>
              </w:rPr>
              <w:t>Gilead Norway</w:t>
            </w:r>
          </w:p>
        </w:tc>
      </w:tr>
      <w:tr w:rsidR="00BD0093" w:rsidRPr="007B512A" w14:paraId="26BEA350"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46" w14:textId="77777777" w:rsidR="00BD0093" w:rsidRPr="0095444A" w:rsidRDefault="00BD0093" w:rsidP="005100CC">
            <w:pPr>
              <w:rPr>
                <w:rFonts w:cs="Arial"/>
                <w:sz w:val="20"/>
                <w:szCs w:val="20"/>
              </w:rPr>
            </w:pPr>
            <w:r w:rsidRPr="0095444A">
              <w:rPr>
                <w:rFonts w:cs="Arial"/>
                <w:sz w:val="20"/>
                <w:szCs w:val="20"/>
              </w:rPr>
              <w:t>XXGIL_AR_SE_MSG</w:t>
            </w:r>
          </w:p>
        </w:tc>
        <w:tc>
          <w:tcPr>
            <w:tcW w:w="1260" w:type="dxa"/>
            <w:tcBorders>
              <w:left w:val="single" w:sz="12" w:space="0" w:color="auto"/>
              <w:right w:val="single" w:sz="12" w:space="0" w:color="auto"/>
            </w:tcBorders>
          </w:tcPr>
          <w:p w14:paraId="26BEA347"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48"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49" w14:textId="77777777" w:rsidR="00BD0093" w:rsidRPr="00914C66" w:rsidRDefault="00BD0093" w:rsidP="005100CC">
            <w:pPr>
              <w:pStyle w:val="TableText"/>
              <w:rPr>
                <w:rFonts w:cs="Arial"/>
              </w:rPr>
            </w:pPr>
            <w:r w:rsidRPr="00914C66">
              <w:rPr>
                <w:rFonts w:cs="Arial"/>
              </w:rPr>
              <w:t>Hello,</w:t>
            </w:r>
          </w:p>
          <w:p w14:paraId="26BEA34A" w14:textId="77777777" w:rsidR="00BD0093" w:rsidRPr="00914C66" w:rsidRDefault="00BD0093" w:rsidP="005100CC">
            <w:pPr>
              <w:pStyle w:val="TableText"/>
              <w:rPr>
                <w:rFonts w:cs="Arial"/>
              </w:rPr>
            </w:pPr>
            <w:r w:rsidRPr="00914C66">
              <w:rPr>
                <w:rFonts w:cs="Arial"/>
              </w:rPr>
              <w:t xml:space="preserve">Please see your invoice(s) attached. </w:t>
            </w:r>
          </w:p>
          <w:p w14:paraId="26BEA34B" w14:textId="77777777" w:rsidR="00BD0093" w:rsidRPr="00914C66" w:rsidRDefault="00BD0093" w:rsidP="005100CC">
            <w:pPr>
              <w:pStyle w:val="TableText"/>
              <w:rPr>
                <w:rFonts w:cs="Arial"/>
              </w:rPr>
            </w:pPr>
          </w:p>
          <w:p w14:paraId="26BEA34C" w14:textId="77777777" w:rsidR="00BD0093" w:rsidRPr="00914C66" w:rsidRDefault="00BD0093" w:rsidP="005100CC">
            <w:pPr>
              <w:pStyle w:val="TableText"/>
              <w:rPr>
                <w:rFonts w:cs="Arial"/>
              </w:rPr>
            </w:pPr>
          </w:p>
          <w:p w14:paraId="26BEA34D" w14:textId="77777777" w:rsidR="00BD0093" w:rsidRPr="00914C66" w:rsidRDefault="00BD0093" w:rsidP="005100CC">
            <w:pPr>
              <w:pStyle w:val="TableText"/>
              <w:rPr>
                <w:rFonts w:cs="Arial"/>
              </w:rPr>
            </w:pPr>
            <w:r w:rsidRPr="00914C66">
              <w:rPr>
                <w:rFonts w:cs="Arial"/>
              </w:rPr>
              <w:t>Kind Regards,</w:t>
            </w:r>
          </w:p>
          <w:p w14:paraId="26BEA34E" w14:textId="77777777" w:rsidR="00BD0093" w:rsidRPr="00914C66" w:rsidRDefault="00BD0093" w:rsidP="005100CC">
            <w:pPr>
              <w:pStyle w:val="TableText"/>
              <w:rPr>
                <w:rFonts w:cs="Arial"/>
              </w:rPr>
            </w:pPr>
            <w:r w:rsidRPr="00914C66">
              <w:rPr>
                <w:rFonts w:cs="Arial"/>
              </w:rPr>
              <w:t xml:space="preserve">Customer Service Nordics  </w:t>
            </w:r>
          </w:p>
          <w:p w14:paraId="26BEA34F" w14:textId="77777777" w:rsidR="00BD0093" w:rsidRPr="00944768" w:rsidRDefault="00BD0093" w:rsidP="005100CC">
            <w:pPr>
              <w:pStyle w:val="TableText"/>
              <w:rPr>
                <w:rFonts w:cs="Arial"/>
              </w:rPr>
            </w:pPr>
            <w:r w:rsidRPr="00914C66">
              <w:rPr>
                <w:rFonts w:cs="Arial"/>
              </w:rPr>
              <w:t>Gilead Sweden</w:t>
            </w:r>
          </w:p>
        </w:tc>
      </w:tr>
      <w:tr w:rsidR="00BD0093" w:rsidRPr="007B512A" w14:paraId="26BEA355"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51" w14:textId="77777777" w:rsidR="00BD0093" w:rsidRPr="0095444A" w:rsidRDefault="00BD0093" w:rsidP="005100CC">
            <w:pPr>
              <w:rPr>
                <w:rFonts w:cs="Arial"/>
                <w:sz w:val="20"/>
                <w:szCs w:val="20"/>
              </w:rPr>
            </w:pPr>
            <w:r w:rsidRPr="0095444A">
              <w:rPr>
                <w:rFonts w:cs="Arial"/>
                <w:sz w:val="20"/>
                <w:szCs w:val="20"/>
              </w:rPr>
              <w:t>XXGIL_AR_TRX_LIMIT_ERROR</w:t>
            </w:r>
          </w:p>
        </w:tc>
        <w:tc>
          <w:tcPr>
            <w:tcW w:w="1260" w:type="dxa"/>
            <w:tcBorders>
              <w:left w:val="single" w:sz="12" w:space="0" w:color="auto"/>
              <w:right w:val="single" w:sz="12" w:space="0" w:color="auto"/>
            </w:tcBorders>
          </w:tcPr>
          <w:p w14:paraId="26BEA352"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53"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54" w14:textId="77777777" w:rsidR="00BD0093" w:rsidRPr="00944768" w:rsidRDefault="00BD0093" w:rsidP="005100CC">
            <w:pPr>
              <w:pStyle w:val="TableText"/>
              <w:rPr>
                <w:rFonts w:cs="Arial"/>
              </w:rPr>
            </w:pPr>
            <w:r w:rsidRPr="00914C66">
              <w:rPr>
                <w:rFonts w:cs="Arial"/>
              </w:rPr>
              <w:t>A threshold of &amp;PROFILE_LIMIT emails is setup to avoid accidental emails to our customers. The parameters selected in this run generate &amp;PROG_COUNT emails that exceed the threshold. Please narrow the number of emails by using additional parameters.</w:t>
            </w:r>
          </w:p>
        </w:tc>
      </w:tr>
      <w:tr w:rsidR="00BD0093" w:rsidRPr="007B512A" w14:paraId="26BEA362"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56" w14:textId="77777777" w:rsidR="00BD0093" w:rsidRPr="0095444A" w:rsidRDefault="00BD0093" w:rsidP="005100CC">
            <w:pPr>
              <w:rPr>
                <w:rFonts w:cs="Arial"/>
                <w:sz w:val="20"/>
                <w:szCs w:val="20"/>
              </w:rPr>
            </w:pPr>
            <w:r w:rsidRPr="0095444A">
              <w:rPr>
                <w:rFonts w:cs="Arial"/>
                <w:sz w:val="20"/>
                <w:szCs w:val="20"/>
              </w:rPr>
              <w:t>XXGIL_AR_US01_MSG</w:t>
            </w:r>
          </w:p>
        </w:tc>
        <w:tc>
          <w:tcPr>
            <w:tcW w:w="1260" w:type="dxa"/>
            <w:tcBorders>
              <w:left w:val="single" w:sz="12" w:space="0" w:color="auto"/>
              <w:right w:val="single" w:sz="12" w:space="0" w:color="auto"/>
            </w:tcBorders>
          </w:tcPr>
          <w:p w14:paraId="26BEA357"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58"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59" w14:textId="77777777" w:rsidR="00BD0093" w:rsidRPr="00914C66" w:rsidRDefault="00BD0093" w:rsidP="005100CC">
            <w:pPr>
              <w:pStyle w:val="TableText"/>
              <w:rPr>
                <w:rFonts w:cs="Arial"/>
              </w:rPr>
            </w:pPr>
            <w:r w:rsidRPr="00914C66">
              <w:rPr>
                <w:rFonts w:cs="Arial"/>
              </w:rPr>
              <w:t>Hello,</w:t>
            </w:r>
          </w:p>
          <w:p w14:paraId="26BEA35A" w14:textId="77777777" w:rsidR="00BD0093" w:rsidRPr="00914C66" w:rsidRDefault="00BD0093" w:rsidP="005100CC">
            <w:pPr>
              <w:pStyle w:val="TableText"/>
              <w:rPr>
                <w:rFonts w:cs="Arial"/>
              </w:rPr>
            </w:pPr>
            <w:r w:rsidRPr="00914C66">
              <w:rPr>
                <w:rFonts w:cs="Arial"/>
              </w:rPr>
              <w:t xml:space="preserve">Please see your &amp;TRX_TYPE attached. </w:t>
            </w:r>
          </w:p>
          <w:p w14:paraId="26BEA35B" w14:textId="77777777" w:rsidR="00BD0093" w:rsidRPr="00914C66" w:rsidRDefault="00BD0093" w:rsidP="005100CC">
            <w:pPr>
              <w:pStyle w:val="TableText"/>
              <w:rPr>
                <w:rFonts w:cs="Arial"/>
              </w:rPr>
            </w:pPr>
          </w:p>
          <w:p w14:paraId="26BEA35C" w14:textId="77777777" w:rsidR="00BD0093" w:rsidRPr="00914C66" w:rsidRDefault="00BD0093" w:rsidP="005100CC">
            <w:pPr>
              <w:pStyle w:val="TableText"/>
              <w:rPr>
                <w:rFonts w:cs="Arial"/>
              </w:rPr>
            </w:pPr>
            <w:r w:rsidRPr="00914C66">
              <w:rPr>
                <w:rFonts w:cs="Arial"/>
              </w:rPr>
              <w:t xml:space="preserve">Please see link below for Gilead's AR Standard Terms &amp; Conditions: </w:t>
            </w:r>
          </w:p>
          <w:p w14:paraId="26BEA35D" w14:textId="77777777" w:rsidR="00BD0093" w:rsidRPr="00914C66" w:rsidRDefault="00BD0093" w:rsidP="005100CC">
            <w:pPr>
              <w:pStyle w:val="TableText"/>
              <w:rPr>
                <w:rFonts w:cs="Arial"/>
              </w:rPr>
            </w:pPr>
            <w:r w:rsidRPr="00914C66">
              <w:rPr>
                <w:rFonts w:cs="Arial"/>
              </w:rPr>
              <w:t>http://www.gilead.com/~/media/files/pdfs/other/standard%20terms%20and%20conditions_2015.pdf</w:t>
            </w:r>
          </w:p>
          <w:p w14:paraId="26BEA35E" w14:textId="77777777" w:rsidR="00BD0093" w:rsidRPr="00914C66" w:rsidRDefault="00BD0093" w:rsidP="005100CC">
            <w:pPr>
              <w:pStyle w:val="TableText"/>
              <w:rPr>
                <w:rFonts w:cs="Arial"/>
              </w:rPr>
            </w:pPr>
          </w:p>
          <w:p w14:paraId="26BEA35F" w14:textId="77777777" w:rsidR="00BD0093" w:rsidRPr="00914C66" w:rsidRDefault="00BD0093" w:rsidP="005100CC">
            <w:pPr>
              <w:pStyle w:val="TableText"/>
              <w:rPr>
                <w:rFonts w:cs="Arial"/>
              </w:rPr>
            </w:pPr>
            <w:r w:rsidRPr="00914C66">
              <w:rPr>
                <w:rFonts w:cs="Arial"/>
              </w:rPr>
              <w:t>Kind Regards,</w:t>
            </w:r>
          </w:p>
          <w:p w14:paraId="26BEA360" w14:textId="77777777" w:rsidR="00BD0093" w:rsidRPr="00914C66" w:rsidRDefault="00BD0093" w:rsidP="005100CC">
            <w:pPr>
              <w:pStyle w:val="TableText"/>
              <w:rPr>
                <w:rFonts w:cs="Arial"/>
              </w:rPr>
            </w:pPr>
            <w:r w:rsidRPr="00914C66">
              <w:rPr>
                <w:rFonts w:cs="Arial"/>
              </w:rPr>
              <w:t xml:space="preserve">Accounts Receivable </w:t>
            </w:r>
          </w:p>
          <w:p w14:paraId="26BEA361" w14:textId="77777777" w:rsidR="00BD0093" w:rsidRPr="00944768" w:rsidRDefault="00BD0093" w:rsidP="005100CC">
            <w:pPr>
              <w:pStyle w:val="TableText"/>
              <w:rPr>
                <w:rFonts w:cs="Arial"/>
              </w:rPr>
            </w:pPr>
            <w:r w:rsidRPr="00914C66">
              <w:rPr>
                <w:rFonts w:cs="Arial"/>
              </w:rPr>
              <w:t>Gilead Sciences, Inc.</w:t>
            </w:r>
          </w:p>
        </w:tc>
      </w:tr>
      <w:tr w:rsidR="00BD0093" w:rsidRPr="007B512A" w14:paraId="26BEA36F"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63" w14:textId="77777777" w:rsidR="00BD0093" w:rsidRPr="0095444A" w:rsidRDefault="00BD0093" w:rsidP="005100CC">
            <w:pPr>
              <w:rPr>
                <w:rFonts w:cs="Arial"/>
                <w:sz w:val="20"/>
                <w:szCs w:val="20"/>
              </w:rPr>
            </w:pPr>
            <w:r w:rsidRPr="0095444A">
              <w:rPr>
                <w:rFonts w:cs="Arial"/>
                <w:sz w:val="20"/>
                <w:szCs w:val="20"/>
              </w:rPr>
              <w:t>XXGIL_AR_US03_MSG</w:t>
            </w:r>
          </w:p>
        </w:tc>
        <w:tc>
          <w:tcPr>
            <w:tcW w:w="1260" w:type="dxa"/>
            <w:tcBorders>
              <w:left w:val="single" w:sz="12" w:space="0" w:color="auto"/>
              <w:right w:val="single" w:sz="12" w:space="0" w:color="auto"/>
            </w:tcBorders>
          </w:tcPr>
          <w:p w14:paraId="26BEA364"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65" w14:textId="77777777" w:rsidR="00BD0093" w:rsidRPr="00944768" w:rsidRDefault="00BD0093" w:rsidP="005100CC">
            <w:pPr>
              <w:pStyle w:val="TableText"/>
              <w:rPr>
                <w:rFonts w:cs="Arial"/>
              </w:rPr>
            </w:pPr>
            <w:r w:rsidRPr="00914C66">
              <w:rPr>
                <w:rFonts w:cs="Arial"/>
              </w:rPr>
              <w:t xml:space="preserve">Gilead Custom </w:t>
            </w:r>
            <w:r w:rsidRPr="00914C66">
              <w:rPr>
                <w:rFonts w:cs="Arial"/>
              </w:rPr>
              <w:lastRenderedPageBreak/>
              <w:t>Application</w:t>
            </w:r>
          </w:p>
        </w:tc>
        <w:tc>
          <w:tcPr>
            <w:tcW w:w="3960" w:type="dxa"/>
            <w:tcBorders>
              <w:left w:val="single" w:sz="12" w:space="0" w:color="auto"/>
            </w:tcBorders>
          </w:tcPr>
          <w:p w14:paraId="26BEA366" w14:textId="77777777" w:rsidR="00BD0093" w:rsidRPr="00914C66" w:rsidRDefault="00BD0093" w:rsidP="005100CC">
            <w:pPr>
              <w:pStyle w:val="TableText"/>
              <w:rPr>
                <w:rFonts w:cs="Arial"/>
              </w:rPr>
            </w:pPr>
            <w:r w:rsidRPr="00914C66">
              <w:rPr>
                <w:rFonts w:cs="Arial"/>
              </w:rPr>
              <w:lastRenderedPageBreak/>
              <w:t>Hello,</w:t>
            </w:r>
          </w:p>
          <w:p w14:paraId="26BEA367" w14:textId="77777777" w:rsidR="00BD0093" w:rsidRPr="00914C66" w:rsidRDefault="00BD0093" w:rsidP="005100CC">
            <w:pPr>
              <w:pStyle w:val="TableText"/>
              <w:rPr>
                <w:rFonts w:cs="Arial"/>
              </w:rPr>
            </w:pPr>
            <w:r w:rsidRPr="00914C66">
              <w:rPr>
                <w:rFonts w:cs="Arial"/>
              </w:rPr>
              <w:lastRenderedPageBreak/>
              <w:t xml:space="preserve">Please see your &amp;TRX_TYPE attached. </w:t>
            </w:r>
          </w:p>
          <w:p w14:paraId="26BEA368" w14:textId="77777777" w:rsidR="00BD0093" w:rsidRPr="00914C66" w:rsidRDefault="00BD0093" w:rsidP="005100CC">
            <w:pPr>
              <w:pStyle w:val="TableText"/>
              <w:rPr>
                <w:rFonts w:cs="Arial"/>
              </w:rPr>
            </w:pPr>
          </w:p>
          <w:p w14:paraId="26BEA369" w14:textId="77777777" w:rsidR="00BD0093" w:rsidRPr="00914C66" w:rsidRDefault="00BD0093" w:rsidP="005100CC">
            <w:pPr>
              <w:pStyle w:val="TableText"/>
              <w:rPr>
                <w:rFonts w:cs="Arial"/>
              </w:rPr>
            </w:pPr>
            <w:r w:rsidRPr="00914C66">
              <w:rPr>
                <w:rFonts w:cs="Arial"/>
              </w:rPr>
              <w:t xml:space="preserve">Please see link below for BMS-Gilead Sciences, LLC's AR Standard Terms &amp; Conditions: </w:t>
            </w:r>
          </w:p>
          <w:p w14:paraId="26BEA36A" w14:textId="77777777" w:rsidR="00BD0093" w:rsidRPr="00914C66" w:rsidRDefault="00BD0093" w:rsidP="005100CC">
            <w:pPr>
              <w:pStyle w:val="TableText"/>
              <w:rPr>
                <w:rFonts w:cs="Arial"/>
              </w:rPr>
            </w:pPr>
            <w:r w:rsidRPr="00914C66">
              <w:rPr>
                <w:rFonts w:cs="Arial"/>
              </w:rPr>
              <w:t>http://www.gilead.com/~/media/files/pdfs/other/standard%20terms%20and%20conditions_2015.pdf</w:t>
            </w:r>
          </w:p>
          <w:p w14:paraId="26BEA36B" w14:textId="77777777" w:rsidR="00BD0093" w:rsidRPr="00914C66" w:rsidRDefault="00BD0093" w:rsidP="005100CC">
            <w:pPr>
              <w:pStyle w:val="TableText"/>
              <w:rPr>
                <w:rFonts w:cs="Arial"/>
              </w:rPr>
            </w:pPr>
          </w:p>
          <w:p w14:paraId="26BEA36C" w14:textId="77777777" w:rsidR="00BD0093" w:rsidRPr="00914C66" w:rsidRDefault="00BD0093" w:rsidP="005100CC">
            <w:pPr>
              <w:pStyle w:val="TableText"/>
              <w:rPr>
                <w:rFonts w:cs="Arial"/>
              </w:rPr>
            </w:pPr>
            <w:r w:rsidRPr="00914C66">
              <w:rPr>
                <w:rFonts w:cs="Arial"/>
              </w:rPr>
              <w:t>Kind Regards,</w:t>
            </w:r>
          </w:p>
          <w:p w14:paraId="26BEA36D" w14:textId="77777777" w:rsidR="00BD0093" w:rsidRPr="00914C66" w:rsidRDefault="00BD0093" w:rsidP="005100CC">
            <w:pPr>
              <w:pStyle w:val="TableText"/>
              <w:rPr>
                <w:rFonts w:cs="Arial"/>
              </w:rPr>
            </w:pPr>
            <w:r w:rsidRPr="00914C66">
              <w:rPr>
                <w:rFonts w:cs="Arial"/>
              </w:rPr>
              <w:t xml:space="preserve">Accounts Receivable </w:t>
            </w:r>
          </w:p>
          <w:p w14:paraId="26BEA36E" w14:textId="77777777" w:rsidR="00BD0093" w:rsidRPr="00944768" w:rsidRDefault="00BD0093" w:rsidP="005100CC">
            <w:pPr>
              <w:pStyle w:val="TableText"/>
              <w:rPr>
                <w:rFonts w:cs="Arial"/>
              </w:rPr>
            </w:pPr>
            <w:r w:rsidRPr="00914C66">
              <w:rPr>
                <w:rFonts w:cs="Arial"/>
              </w:rPr>
              <w:t>BMS-Gilead Sciences, LLC</w:t>
            </w:r>
          </w:p>
        </w:tc>
      </w:tr>
      <w:tr w:rsidR="00BD0093" w:rsidRPr="007B512A" w14:paraId="26BEA374"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70" w14:textId="77777777" w:rsidR="00BD0093" w:rsidRPr="0095444A" w:rsidRDefault="00BD0093" w:rsidP="005100CC">
            <w:pPr>
              <w:rPr>
                <w:rFonts w:cs="Arial"/>
                <w:sz w:val="20"/>
                <w:szCs w:val="20"/>
              </w:rPr>
            </w:pPr>
            <w:r w:rsidRPr="0095444A">
              <w:rPr>
                <w:rFonts w:cs="Arial"/>
                <w:sz w:val="20"/>
                <w:szCs w:val="20"/>
              </w:rPr>
              <w:lastRenderedPageBreak/>
              <w:t>XXGIL_AR_US03_TITLE_MSG</w:t>
            </w:r>
          </w:p>
        </w:tc>
        <w:tc>
          <w:tcPr>
            <w:tcW w:w="1260" w:type="dxa"/>
            <w:tcBorders>
              <w:left w:val="single" w:sz="12" w:space="0" w:color="auto"/>
              <w:right w:val="single" w:sz="12" w:space="0" w:color="auto"/>
            </w:tcBorders>
          </w:tcPr>
          <w:p w14:paraId="26BEA371"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72"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73" w14:textId="77777777" w:rsidR="00BD0093" w:rsidRPr="00944768" w:rsidRDefault="00BD0093" w:rsidP="005100CC">
            <w:pPr>
              <w:pStyle w:val="TableText"/>
              <w:rPr>
                <w:rFonts w:cs="Arial"/>
              </w:rPr>
            </w:pPr>
            <w:r w:rsidRPr="00914C66">
              <w:rPr>
                <w:rFonts w:cs="Arial"/>
              </w:rPr>
              <w:t>&amp;TRX_TYPE from BMS-Gilead Sciences, LLC</w:t>
            </w:r>
          </w:p>
        </w:tc>
      </w:tr>
      <w:tr w:rsidR="00BD0093" w:rsidRPr="007B512A" w14:paraId="26BEA379" w14:textId="77777777" w:rsidTr="0025599E">
        <w:tc>
          <w:tcPr>
            <w:tcW w:w="3150" w:type="dxa"/>
            <w:tcBorders>
              <w:top w:val="single" w:sz="6" w:space="0" w:color="auto"/>
              <w:left w:val="single" w:sz="12" w:space="0" w:color="auto"/>
              <w:bottom w:val="single" w:sz="6" w:space="0" w:color="auto"/>
              <w:right w:val="single" w:sz="12" w:space="0" w:color="auto"/>
            </w:tcBorders>
            <w:shd w:val="clear" w:color="auto" w:fill="C0C0C0"/>
          </w:tcPr>
          <w:p w14:paraId="26BEA375" w14:textId="77777777" w:rsidR="00BD0093" w:rsidRPr="0095444A" w:rsidRDefault="00BD0093" w:rsidP="005100CC">
            <w:pPr>
              <w:rPr>
                <w:rFonts w:cs="Arial"/>
                <w:sz w:val="20"/>
                <w:szCs w:val="20"/>
              </w:rPr>
            </w:pPr>
            <w:r w:rsidRPr="0095444A">
              <w:rPr>
                <w:rFonts w:cs="Arial"/>
                <w:sz w:val="20"/>
                <w:szCs w:val="20"/>
              </w:rPr>
              <w:t>XXGIL_AR_US_TITLE_MSG</w:t>
            </w:r>
          </w:p>
        </w:tc>
        <w:tc>
          <w:tcPr>
            <w:tcW w:w="1260" w:type="dxa"/>
            <w:tcBorders>
              <w:left w:val="single" w:sz="12" w:space="0" w:color="auto"/>
              <w:right w:val="single" w:sz="12" w:space="0" w:color="auto"/>
            </w:tcBorders>
          </w:tcPr>
          <w:p w14:paraId="26BEA376" w14:textId="77777777" w:rsidR="00BD0093" w:rsidRPr="00944768" w:rsidRDefault="00BD0093" w:rsidP="005100CC">
            <w:pPr>
              <w:pStyle w:val="TableText"/>
              <w:rPr>
                <w:rFonts w:cs="Arial"/>
              </w:rPr>
            </w:pPr>
            <w:r>
              <w:rPr>
                <w:rFonts w:cs="Arial"/>
              </w:rPr>
              <w:t>US</w:t>
            </w:r>
          </w:p>
        </w:tc>
        <w:tc>
          <w:tcPr>
            <w:tcW w:w="1620" w:type="dxa"/>
            <w:tcBorders>
              <w:left w:val="single" w:sz="12" w:space="0" w:color="auto"/>
              <w:right w:val="single" w:sz="12" w:space="0" w:color="auto"/>
            </w:tcBorders>
          </w:tcPr>
          <w:p w14:paraId="26BEA377" w14:textId="77777777" w:rsidR="00BD0093" w:rsidRPr="00944768" w:rsidRDefault="00BD0093" w:rsidP="005100CC">
            <w:pPr>
              <w:pStyle w:val="TableText"/>
              <w:rPr>
                <w:rFonts w:cs="Arial"/>
              </w:rPr>
            </w:pPr>
            <w:r w:rsidRPr="00914C66">
              <w:rPr>
                <w:rFonts w:cs="Arial"/>
              </w:rPr>
              <w:t>Gilead Custom Application</w:t>
            </w:r>
          </w:p>
        </w:tc>
        <w:tc>
          <w:tcPr>
            <w:tcW w:w="3960" w:type="dxa"/>
            <w:tcBorders>
              <w:left w:val="single" w:sz="12" w:space="0" w:color="auto"/>
            </w:tcBorders>
          </w:tcPr>
          <w:p w14:paraId="26BEA378" w14:textId="77777777" w:rsidR="00BD0093" w:rsidRPr="00944768" w:rsidRDefault="00BD0093" w:rsidP="005100CC">
            <w:pPr>
              <w:pStyle w:val="TableText"/>
              <w:rPr>
                <w:rFonts w:cs="Arial"/>
              </w:rPr>
            </w:pPr>
            <w:r w:rsidRPr="00914C66">
              <w:rPr>
                <w:rFonts w:cs="Arial"/>
              </w:rPr>
              <w:t>&amp;TRX_TYPE from Gilead Sciences, Inc.</w:t>
            </w:r>
          </w:p>
        </w:tc>
      </w:tr>
    </w:tbl>
    <w:p w14:paraId="26BEA37A" w14:textId="77777777" w:rsidR="004B3E57" w:rsidRPr="00982D84" w:rsidRDefault="004B3E57" w:rsidP="00DA136D">
      <w:pPr>
        <w:pStyle w:val="ListParagraph"/>
        <w:numPr>
          <w:ilvl w:val="0"/>
          <w:numId w:val="17"/>
        </w:numPr>
        <w:autoSpaceDE w:val="0"/>
        <w:autoSpaceDN w:val="0"/>
        <w:adjustRightInd w:val="0"/>
        <w:spacing w:after="0"/>
        <w:rPr>
          <w:rFonts w:eastAsia="Arial Unicode MS" w:cs="Arial"/>
          <w:b/>
        </w:rPr>
      </w:pPr>
      <w:r w:rsidRPr="004B3E57">
        <w:rPr>
          <w:rFonts w:eastAsia="Arial Unicode MS" w:cs="Arial"/>
          <w:b/>
        </w:rPr>
        <w:t xml:space="preserve">CR </w:t>
      </w:r>
      <w:r>
        <w:rPr>
          <w:rFonts w:eastAsia="Arial Unicode MS" w:cs="Arial"/>
          <w:b/>
        </w:rPr>
        <w:t>1936 Kite Drop Ship Order Setup</w:t>
      </w:r>
    </w:p>
    <w:p w14:paraId="26BEA37B" w14:textId="77777777" w:rsidR="004B3E57" w:rsidRPr="00831591" w:rsidRDefault="004B3E57" w:rsidP="004B3E57">
      <w:pPr>
        <w:autoSpaceDE w:val="0"/>
        <w:autoSpaceDN w:val="0"/>
        <w:adjustRightInd w:val="0"/>
        <w:ind w:left="1080"/>
        <w:rPr>
          <w:rFonts w:eastAsia="Arial Unicode MS" w:cs="Arial"/>
          <w:b/>
          <w:color w:val="FF0000"/>
        </w:rPr>
      </w:pPr>
    </w:p>
    <w:p w14:paraId="26BEA37C" w14:textId="77777777" w:rsidR="004B3E57" w:rsidRPr="00831591" w:rsidRDefault="004B3E57" w:rsidP="004B3E57">
      <w:pPr>
        <w:ind w:left="1080"/>
        <w:rPr>
          <w:b/>
        </w:rPr>
      </w:pPr>
      <w:r w:rsidRPr="00831591">
        <w:rPr>
          <w:b/>
        </w:rPr>
        <w:t>Business Need</w:t>
      </w:r>
    </w:p>
    <w:p w14:paraId="26BEA37D" w14:textId="77777777" w:rsidR="004B3E57" w:rsidRPr="00831591" w:rsidRDefault="004B3E57" w:rsidP="004B3E57">
      <w:pPr>
        <w:ind w:left="1080"/>
      </w:pPr>
      <w:r w:rsidRPr="00831591">
        <w:t xml:space="preserve">      </w:t>
      </w:r>
      <w:r w:rsidRPr="004B3E57">
        <w:t xml:space="preserve">GIL Print Commercial Invoices-Standard (Print) </w:t>
      </w:r>
      <w:r>
        <w:t xml:space="preserve"> and </w:t>
      </w:r>
      <w:r w:rsidRPr="00831591">
        <w:t>‘GIL Print Commercial Invoices-Spl</w:t>
      </w:r>
      <w:r>
        <w:t xml:space="preserve">it (Print)’ is not printing the Lot Number and Lot Expiry Date </w:t>
      </w:r>
      <w:r w:rsidR="00BB6DBC">
        <w:t>for Kite Drop Ship Orders</w:t>
      </w:r>
    </w:p>
    <w:p w14:paraId="26BEA37E" w14:textId="77777777" w:rsidR="004B3E57" w:rsidRDefault="004B3E57" w:rsidP="004B3E57">
      <w:pPr>
        <w:ind w:left="1080"/>
      </w:pPr>
    </w:p>
    <w:p w14:paraId="26BEA37F" w14:textId="77777777" w:rsidR="004B3E57" w:rsidRDefault="004B3E57" w:rsidP="004B3E57">
      <w:pPr>
        <w:ind w:left="1080"/>
        <w:rPr>
          <w:b/>
        </w:rPr>
      </w:pPr>
      <w:r w:rsidRPr="007F38BC">
        <w:rPr>
          <w:b/>
        </w:rPr>
        <w:t xml:space="preserve">Technical Design </w:t>
      </w:r>
    </w:p>
    <w:p w14:paraId="26BEA380" w14:textId="77777777" w:rsidR="00C36DDB" w:rsidRDefault="00BB6DBC" w:rsidP="0025599E">
      <w:pPr>
        <w:rPr>
          <w:rFonts w:cs="Arial"/>
          <w:lang w:eastAsia="ja-JP"/>
        </w:rPr>
      </w:pPr>
      <w:r>
        <w:rPr>
          <w:rFonts w:cs="Arial"/>
          <w:lang w:eastAsia="ja-JP"/>
        </w:rPr>
        <w:tab/>
      </w:r>
      <w:r>
        <w:rPr>
          <w:rFonts w:cs="Arial"/>
          <w:lang w:eastAsia="ja-JP"/>
        </w:rPr>
        <w:tab/>
        <w:t>For Drop Ship Orders there will not be any Shipping Details (Delivery Name = 0) as the Order is sourced and shipped externally. Hence the Lot Number information cannot be fetched from Shipping Module.</w:t>
      </w:r>
    </w:p>
    <w:p w14:paraId="26BEA381" w14:textId="77777777" w:rsidR="00BB6DBC" w:rsidRDefault="00BB6DBC" w:rsidP="0025599E">
      <w:pPr>
        <w:rPr>
          <w:rFonts w:cs="Arial"/>
          <w:lang w:eastAsia="ja-JP"/>
        </w:rPr>
      </w:pPr>
      <w:r>
        <w:rPr>
          <w:rFonts w:cs="Arial"/>
          <w:lang w:eastAsia="ja-JP"/>
        </w:rPr>
        <w:t>The Lot Query has been enhanced to derived the Lot details from the Receiving Trancsactions and included in the ‘Q_LOTS’ Query of the RDF file.</w:t>
      </w:r>
    </w:p>
    <w:p w14:paraId="26BEA382" w14:textId="77777777" w:rsidR="00BB6DBC" w:rsidRDefault="00BB6DBC" w:rsidP="0025599E">
      <w:pPr>
        <w:rPr>
          <w:rFonts w:cs="Arial"/>
          <w:lang w:eastAsia="ja-JP"/>
        </w:rPr>
      </w:pPr>
      <w:r>
        <w:rPr>
          <w:rFonts w:cs="Arial"/>
          <w:lang w:eastAsia="ja-JP"/>
        </w:rPr>
        <w:t xml:space="preserve">The new query would be </w:t>
      </w:r>
    </w:p>
    <w:p w14:paraId="26BEA383" w14:textId="77777777" w:rsidR="00BB6DBC" w:rsidRPr="00BB6DBC" w:rsidRDefault="00BB6DBC" w:rsidP="00BB6DBC">
      <w:pPr>
        <w:rPr>
          <w:rFonts w:cs="Arial"/>
          <w:lang w:eastAsia="ja-JP"/>
        </w:rPr>
      </w:pPr>
      <w:r w:rsidRPr="00BB6DBC">
        <w:rPr>
          <w:rFonts w:cs="Arial"/>
          <w:lang w:eastAsia="ja-JP"/>
        </w:rPr>
        <w:t>--Created by Suresh Kandru to get lot number and expiration date for line item. Union below queries to get lot number and expiration date for credit memos and invoices.</w:t>
      </w:r>
    </w:p>
    <w:p w14:paraId="26BEA384" w14:textId="77777777" w:rsidR="00BB6DBC" w:rsidRPr="00BB6DBC" w:rsidRDefault="00BB6DBC" w:rsidP="00BB6DBC">
      <w:pPr>
        <w:rPr>
          <w:rFonts w:cs="Arial"/>
          <w:lang w:eastAsia="ja-JP"/>
        </w:rPr>
      </w:pPr>
      <w:r w:rsidRPr="00BB6DBC">
        <w:rPr>
          <w:rFonts w:cs="Arial"/>
          <w:lang w:eastAsia="ja-JP"/>
        </w:rPr>
        <w:t>-- Added by Suresh Kandru on May12 2011, query to get lot number and expiration date for intercompany invoices defect #4871</w:t>
      </w:r>
    </w:p>
    <w:p w14:paraId="26BEA385" w14:textId="77777777" w:rsidR="00BB6DBC" w:rsidRPr="00BB6DBC" w:rsidRDefault="00BB6DBC" w:rsidP="00BB6DBC">
      <w:pPr>
        <w:rPr>
          <w:rFonts w:cs="Arial"/>
          <w:lang w:eastAsia="ja-JP"/>
        </w:rPr>
      </w:pPr>
      <w:r w:rsidRPr="00BB6DBC">
        <w:rPr>
          <w:rFonts w:cs="Arial"/>
          <w:lang w:eastAsia="ja-JP"/>
        </w:rPr>
        <w:t>-- Query modified by Vikas Sathidev on 04 May,2017 as per REQ0227814/PRB12622</w:t>
      </w:r>
    </w:p>
    <w:p w14:paraId="26BEA386" w14:textId="77777777" w:rsidR="00BB6DBC" w:rsidRPr="00BB6DBC" w:rsidRDefault="00BB6DBC" w:rsidP="00BB6DBC">
      <w:pPr>
        <w:rPr>
          <w:rFonts w:cs="Arial"/>
          <w:lang w:eastAsia="ja-JP"/>
        </w:rPr>
      </w:pPr>
      <w:r w:rsidRPr="00BB6DBC">
        <w:rPr>
          <w:rFonts w:cs="Arial"/>
          <w:lang w:eastAsia="ja-JP"/>
        </w:rPr>
        <w:t>/* Senthil : CR1936 - Kite Drop Shop Process - Missing Lot number and Lot Expiry date */</w:t>
      </w:r>
    </w:p>
    <w:p w14:paraId="26BEA387" w14:textId="77777777" w:rsidR="00BB6DBC" w:rsidRPr="00BB6DBC" w:rsidRDefault="00BB6DBC" w:rsidP="00BB6DBC">
      <w:pPr>
        <w:rPr>
          <w:rFonts w:cs="Arial"/>
          <w:lang w:eastAsia="ja-JP"/>
        </w:rPr>
      </w:pPr>
      <w:r w:rsidRPr="00BB6DBC">
        <w:rPr>
          <w:rFonts w:cs="Arial"/>
          <w:lang w:eastAsia="ja-JP"/>
        </w:rPr>
        <w:t xml:space="preserve">SELECT   </w:t>
      </w:r>
    </w:p>
    <w:p w14:paraId="26BEA388" w14:textId="77777777" w:rsidR="00BB6DBC" w:rsidRPr="00BB6DBC" w:rsidRDefault="00BB6DBC" w:rsidP="00BB6DBC">
      <w:pPr>
        <w:rPr>
          <w:rFonts w:cs="Arial"/>
          <w:lang w:eastAsia="ja-JP"/>
        </w:rPr>
      </w:pPr>
      <w:r w:rsidRPr="00BB6DBC">
        <w:rPr>
          <w:rFonts w:cs="Arial"/>
          <w:lang w:eastAsia="ja-JP"/>
        </w:rPr>
        <w:t>wdd.source_line_id line_so_line_id,</w:t>
      </w:r>
    </w:p>
    <w:p w14:paraId="26BEA389" w14:textId="77777777" w:rsidR="00BB6DBC" w:rsidRPr="00BB6DBC" w:rsidRDefault="00BB6DBC" w:rsidP="00BB6DBC">
      <w:pPr>
        <w:rPr>
          <w:rFonts w:cs="Arial"/>
          <w:lang w:eastAsia="ja-JP"/>
        </w:rPr>
      </w:pPr>
      <w:r w:rsidRPr="00BB6DBC">
        <w:rPr>
          <w:rFonts w:cs="Arial"/>
          <w:lang w:eastAsia="ja-JP"/>
        </w:rPr>
        <w:t>mln.inventory_item_id inventory_item_id,</w:t>
      </w:r>
    </w:p>
    <w:p w14:paraId="26BEA38A" w14:textId="77777777" w:rsidR="00BB6DBC" w:rsidRPr="00BB6DBC" w:rsidRDefault="00BB6DBC" w:rsidP="00BB6DBC">
      <w:pPr>
        <w:rPr>
          <w:rFonts w:cs="Arial"/>
          <w:lang w:eastAsia="ja-JP"/>
        </w:rPr>
      </w:pPr>
      <w:r w:rsidRPr="00BB6DBC">
        <w:rPr>
          <w:rFonts w:cs="Arial"/>
          <w:lang w:eastAsia="ja-JP"/>
        </w:rPr>
        <w:t>wdd.date_requested,</w:t>
      </w:r>
    </w:p>
    <w:p w14:paraId="26BEA38B" w14:textId="77777777" w:rsidR="00BB6DBC" w:rsidRPr="00BB6DBC" w:rsidRDefault="00BB6DBC" w:rsidP="00BB6DBC">
      <w:pPr>
        <w:rPr>
          <w:rFonts w:cs="Arial"/>
          <w:lang w:eastAsia="ja-JP"/>
        </w:rPr>
      </w:pPr>
      <w:r w:rsidRPr="00BB6DBC">
        <w:rPr>
          <w:rFonts w:cs="Arial"/>
          <w:lang w:eastAsia="ja-JP"/>
        </w:rPr>
        <w:t>wdd.lot_number,</w:t>
      </w:r>
    </w:p>
    <w:p w14:paraId="26BEA38C" w14:textId="77777777" w:rsidR="00BB6DBC" w:rsidRPr="00BB6DBC" w:rsidRDefault="00BB6DBC" w:rsidP="00BB6DBC">
      <w:pPr>
        <w:rPr>
          <w:rFonts w:cs="Arial"/>
          <w:lang w:eastAsia="ja-JP"/>
        </w:rPr>
      </w:pPr>
      <w:r w:rsidRPr="00BB6DBC">
        <w:rPr>
          <w:rFonts w:cs="Arial"/>
          <w:lang w:eastAsia="ja-JP"/>
        </w:rPr>
        <w:t>mln.expiration_date,</w:t>
      </w:r>
    </w:p>
    <w:p w14:paraId="26BEA38D" w14:textId="77777777" w:rsidR="00BB6DBC" w:rsidRPr="00BB6DBC" w:rsidRDefault="00BB6DBC" w:rsidP="00BB6DBC">
      <w:pPr>
        <w:rPr>
          <w:rFonts w:cs="Arial"/>
          <w:lang w:eastAsia="ja-JP"/>
        </w:rPr>
      </w:pPr>
      <w:r w:rsidRPr="00BB6DBC">
        <w:rPr>
          <w:rFonts w:cs="Arial"/>
          <w:lang w:eastAsia="ja-JP"/>
        </w:rPr>
        <w:t>wdd.REQUESTED_QUANTITY line_qty_ordered -- Added by Vikas Sathidev for REQ0227814</w:t>
      </w:r>
    </w:p>
    <w:p w14:paraId="26BEA38E" w14:textId="77777777" w:rsidR="00BB6DBC" w:rsidRPr="00BB6DBC" w:rsidRDefault="00BB6DBC" w:rsidP="00BB6DBC">
      <w:pPr>
        <w:rPr>
          <w:rFonts w:cs="Arial"/>
          <w:lang w:eastAsia="ja-JP"/>
        </w:rPr>
      </w:pPr>
      <w:r w:rsidRPr="00BB6DBC">
        <w:rPr>
          <w:rFonts w:cs="Arial"/>
          <w:lang w:eastAsia="ja-JP"/>
        </w:rPr>
        <w:t>,-1 transaction_id    --Added by Vikas Sathidev for REQ0227814/PRB12622</w:t>
      </w:r>
    </w:p>
    <w:p w14:paraId="26BEA38F" w14:textId="77777777" w:rsidR="00BB6DBC" w:rsidRPr="00BB6DBC" w:rsidRDefault="00BB6DBC" w:rsidP="00BB6DBC">
      <w:pPr>
        <w:rPr>
          <w:rFonts w:cs="Arial"/>
          <w:lang w:eastAsia="ja-JP"/>
        </w:rPr>
      </w:pPr>
      <w:r w:rsidRPr="00BB6DBC">
        <w:rPr>
          <w:rFonts w:cs="Arial"/>
          <w:lang w:eastAsia="ja-JP"/>
        </w:rPr>
        <w:lastRenderedPageBreak/>
        <w:t>FROM apps.wsh_new_deliveries wnd ,</w:t>
      </w:r>
    </w:p>
    <w:p w14:paraId="26BEA390" w14:textId="77777777" w:rsidR="00BB6DBC" w:rsidRPr="00BB6DBC" w:rsidRDefault="00BB6DBC" w:rsidP="00BB6DBC">
      <w:pPr>
        <w:rPr>
          <w:rFonts w:cs="Arial"/>
          <w:lang w:eastAsia="ja-JP"/>
        </w:rPr>
      </w:pPr>
      <w:r w:rsidRPr="00BB6DBC">
        <w:rPr>
          <w:rFonts w:cs="Arial"/>
          <w:lang w:eastAsia="ja-JP"/>
        </w:rPr>
        <w:t xml:space="preserve">     apps.wsh_delivery_assignments wda,</w:t>
      </w:r>
    </w:p>
    <w:p w14:paraId="26BEA391" w14:textId="77777777" w:rsidR="00BB6DBC" w:rsidRPr="00BB6DBC" w:rsidRDefault="00BB6DBC" w:rsidP="00BB6DBC">
      <w:pPr>
        <w:rPr>
          <w:rFonts w:cs="Arial"/>
          <w:lang w:eastAsia="ja-JP"/>
        </w:rPr>
      </w:pPr>
      <w:r w:rsidRPr="00BB6DBC">
        <w:rPr>
          <w:rFonts w:cs="Arial"/>
          <w:lang w:eastAsia="ja-JP"/>
        </w:rPr>
        <w:t xml:space="preserve">     apps.wsh_delivery_details wdd,</w:t>
      </w:r>
    </w:p>
    <w:p w14:paraId="26BEA392" w14:textId="77777777" w:rsidR="00BB6DBC" w:rsidRPr="00BB6DBC" w:rsidRDefault="00BB6DBC" w:rsidP="00BB6DBC">
      <w:pPr>
        <w:rPr>
          <w:rFonts w:cs="Arial"/>
          <w:lang w:eastAsia="ja-JP"/>
        </w:rPr>
      </w:pPr>
      <w:r w:rsidRPr="00BB6DBC">
        <w:rPr>
          <w:rFonts w:cs="Arial"/>
          <w:lang w:eastAsia="ja-JP"/>
        </w:rPr>
        <w:t xml:space="preserve">     apps.mtl_lot_numbers mln</w:t>
      </w:r>
    </w:p>
    <w:p w14:paraId="26BEA393" w14:textId="77777777" w:rsidR="00BB6DBC" w:rsidRPr="00BB6DBC" w:rsidRDefault="00BB6DBC" w:rsidP="00BB6DBC">
      <w:pPr>
        <w:rPr>
          <w:rFonts w:cs="Arial"/>
          <w:lang w:eastAsia="ja-JP"/>
        </w:rPr>
      </w:pPr>
      <w:r w:rsidRPr="00BB6DBC">
        <w:rPr>
          <w:rFonts w:cs="Arial"/>
          <w:lang w:eastAsia="ja-JP"/>
        </w:rPr>
        <w:t xml:space="preserve"> WHERE wnd.delivery_id        = wda.delivery_id</w:t>
      </w:r>
    </w:p>
    <w:p w14:paraId="26BEA394" w14:textId="77777777" w:rsidR="00BB6DBC" w:rsidRPr="00BB6DBC" w:rsidRDefault="00BB6DBC" w:rsidP="00BB6DBC">
      <w:pPr>
        <w:rPr>
          <w:rFonts w:cs="Arial"/>
          <w:lang w:eastAsia="ja-JP"/>
        </w:rPr>
      </w:pPr>
      <w:r w:rsidRPr="00BB6DBC">
        <w:rPr>
          <w:rFonts w:cs="Arial"/>
          <w:lang w:eastAsia="ja-JP"/>
        </w:rPr>
        <w:t xml:space="preserve">   AND wda.delivery_detail_id=wdd.delivery_detail_id</w:t>
      </w:r>
    </w:p>
    <w:p w14:paraId="26BEA395" w14:textId="77777777" w:rsidR="00BB6DBC" w:rsidRPr="00BB6DBC" w:rsidRDefault="00BB6DBC" w:rsidP="00BB6DBC">
      <w:pPr>
        <w:rPr>
          <w:rFonts w:cs="Arial"/>
          <w:lang w:eastAsia="ja-JP"/>
        </w:rPr>
      </w:pPr>
      <w:r w:rsidRPr="00BB6DBC">
        <w:rPr>
          <w:rFonts w:cs="Arial"/>
          <w:lang w:eastAsia="ja-JP"/>
        </w:rPr>
        <w:t xml:space="preserve">   AND wdd.lot_number         = mln.lot_number</w:t>
      </w:r>
    </w:p>
    <w:p w14:paraId="26BEA396"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397" w14:textId="77777777" w:rsidR="00BB6DBC" w:rsidRPr="00BB6DBC" w:rsidRDefault="00BB6DBC" w:rsidP="00BB6DBC">
      <w:pPr>
        <w:rPr>
          <w:rFonts w:cs="Arial"/>
          <w:lang w:eastAsia="ja-JP"/>
        </w:rPr>
      </w:pPr>
      <w:r w:rsidRPr="00BB6DBC">
        <w:rPr>
          <w:rFonts w:cs="Arial"/>
          <w:lang w:eastAsia="ja-JP"/>
        </w:rPr>
        <w:t xml:space="preserve">  AND wnd.name=:line_delivery_name</w:t>
      </w:r>
    </w:p>
    <w:p w14:paraId="26BEA398" w14:textId="77777777" w:rsidR="00BB6DBC" w:rsidRPr="00BB6DBC" w:rsidRDefault="00BB6DBC" w:rsidP="00BB6DBC">
      <w:pPr>
        <w:rPr>
          <w:rFonts w:cs="Arial"/>
          <w:lang w:eastAsia="ja-JP"/>
        </w:rPr>
      </w:pPr>
      <w:r w:rsidRPr="00BB6DBC">
        <w:rPr>
          <w:rFonts w:cs="Arial"/>
          <w:lang w:eastAsia="ja-JP"/>
        </w:rPr>
        <w:t xml:space="preserve">  AND  :CP_TRX_TYPE_CLASS ='INV' </w:t>
      </w:r>
    </w:p>
    <w:p w14:paraId="26BEA399" w14:textId="77777777" w:rsidR="00BB6DBC" w:rsidRPr="00BB6DBC" w:rsidRDefault="00BB6DBC" w:rsidP="00BB6DBC">
      <w:pPr>
        <w:rPr>
          <w:rFonts w:cs="Arial"/>
          <w:lang w:eastAsia="ja-JP"/>
        </w:rPr>
      </w:pPr>
      <w:r w:rsidRPr="00BB6DBC">
        <w:rPr>
          <w:rFonts w:cs="Arial"/>
          <w:lang w:eastAsia="ja-JP"/>
        </w:rPr>
        <w:t>UNION ALL -- Query split to handle INTERCOMPANY invoices separately from other invoices as INTERCOMPANY invoices alone have the transaction_id</w:t>
      </w:r>
    </w:p>
    <w:p w14:paraId="26BEA39A" w14:textId="77777777" w:rsidR="00BB6DBC" w:rsidRPr="00BB6DBC" w:rsidRDefault="00BB6DBC" w:rsidP="00BB6DBC">
      <w:pPr>
        <w:rPr>
          <w:rFonts w:cs="Arial"/>
          <w:lang w:eastAsia="ja-JP"/>
        </w:rPr>
      </w:pPr>
      <w:r w:rsidRPr="00BB6DBC">
        <w:rPr>
          <w:rFonts w:cs="Arial"/>
          <w:lang w:eastAsia="ja-JP"/>
        </w:rPr>
        <w:t>SELECT distinct wdd.source_line_id line_so_line_id,</w:t>
      </w:r>
    </w:p>
    <w:p w14:paraId="26BEA39B"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39C" w14:textId="77777777" w:rsidR="00BB6DBC" w:rsidRPr="00BB6DBC" w:rsidRDefault="00BB6DBC" w:rsidP="00BB6DBC">
      <w:pPr>
        <w:rPr>
          <w:rFonts w:cs="Arial"/>
          <w:lang w:eastAsia="ja-JP"/>
        </w:rPr>
      </w:pPr>
      <w:r w:rsidRPr="00BB6DBC">
        <w:rPr>
          <w:rFonts w:cs="Arial"/>
          <w:lang w:eastAsia="ja-JP"/>
        </w:rPr>
        <w:t xml:space="preserve">        wdd.date_requested,</w:t>
      </w:r>
    </w:p>
    <w:p w14:paraId="26BEA39D" w14:textId="77777777" w:rsidR="00BB6DBC" w:rsidRPr="00BB6DBC" w:rsidRDefault="00BB6DBC" w:rsidP="00BB6DBC">
      <w:pPr>
        <w:rPr>
          <w:rFonts w:cs="Arial"/>
          <w:lang w:eastAsia="ja-JP"/>
        </w:rPr>
      </w:pPr>
      <w:r w:rsidRPr="00BB6DBC">
        <w:rPr>
          <w:rFonts w:cs="Arial"/>
          <w:lang w:eastAsia="ja-JP"/>
        </w:rPr>
        <w:t xml:space="preserve">        wdd.lot_number,</w:t>
      </w:r>
    </w:p>
    <w:p w14:paraId="26BEA39E" w14:textId="77777777" w:rsidR="00BB6DBC" w:rsidRPr="00BB6DBC" w:rsidRDefault="00BB6DBC" w:rsidP="00BB6DBC">
      <w:pPr>
        <w:rPr>
          <w:rFonts w:cs="Arial"/>
          <w:lang w:eastAsia="ja-JP"/>
        </w:rPr>
      </w:pPr>
      <w:r w:rsidRPr="00BB6DBC">
        <w:rPr>
          <w:rFonts w:cs="Arial"/>
          <w:lang w:eastAsia="ja-JP"/>
        </w:rPr>
        <w:t xml:space="preserve">        mln.expiration_date,</w:t>
      </w:r>
    </w:p>
    <w:p w14:paraId="26BEA39F" w14:textId="77777777" w:rsidR="00BB6DBC" w:rsidRPr="00BB6DBC" w:rsidRDefault="00BB6DBC" w:rsidP="00BB6DBC">
      <w:pPr>
        <w:rPr>
          <w:rFonts w:cs="Arial"/>
          <w:lang w:eastAsia="ja-JP"/>
        </w:rPr>
      </w:pPr>
      <w:r w:rsidRPr="00BB6DBC">
        <w:rPr>
          <w:rFonts w:cs="Arial"/>
          <w:lang w:eastAsia="ja-JP"/>
        </w:rPr>
        <w:t xml:space="preserve">        wdd.REQUESTED_QUANTITY line_qty_ordered -- Added by Vikas Sathidev for REQ0227814/PRB12622</w:t>
      </w:r>
    </w:p>
    <w:p w14:paraId="26BEA3A0" w14:textId="77777777" w:rsidR="00BB6DBC" w:rsidRPr="00BB6DBC" w:rsidRDefault="00BB6DBC" w:rsidP="00BB6DBC">
      <w:pPr>
        <w:rPr>
          <w:rFonts w:cs="Arial"/>
          <w:lang w:eastAsia="ja-JP"/>
        </w:rPr>
      </w:pPr>
      <w:r w:rsidRPr="00BB6DBC">
        <w:rPr>
          <w:rFonts w:cs="Arial"/>
          <w:lang w:eastAsia="ja-JP"/>
        </w:rPr>
        <w:t xml:space="preserve">                                               ,</w:t>
      </w:r>
    </w:p>
    <w:p w14:paraId="26BEA3A1" w14:textId="77777777" w:rsidR="00BB6DBC" w:rsidRPr="00BB6DBC" w:rsidRDefault="00BB6DBC" w:rsidP="00BB6DBC">
      <w:pPr>
        <w:rPr>
          <w:rFonts w:cs="Arial"/>
          <w:lang w:eastAsia="ja-JP"/>
        </w:rPr>
      </w:pPr>
      <w:r w:rsidRPr="00BB6DBC">
        <w:rPr>
          <w:rFonts w:cs="Arial"/>
          <w:lang w:eastAsia="ja-JP"/>
        </w:rPr>
        <w:t xml:space="preserve">        mmt.transaction_id  --Added by Vikas Sathidev for REQ0227814/PRB12622</w:t>
      </w:r>
    </w:p>
    <w:p w14:paraId="26BEA3A2" w14:textId="77777777" w:rsidR="00BB6DBC" w:rsidRPr="00BB6DBC" w:rsidRDefault="00BB6DBC" w:rsidP="00BB6DBC">
      <w:pPr>
        <w:rPr>
          <w:rFonts w:cs="Arial"/>
          <w:lang w:eastAsia="ja-JP"/>
        </w:rPr>
      </w:pPr>
      <w:r w:rsidRPr="00BB6DBC">
        <w:rPr>
          <w:rFonts w:cs="Arial"/>
          <w:lang w:eastAsia="ja-JP"/>
        </w:rPr>
        <w:t xml:space="preserve">   FROM apps.wsh_new_deliveries wnd,</w:t>
      </w:r>
    </w:p>
    <w:p w14:paraId="26BEA3A3" w14:textId="77777777" w:rsidR="00BB6DBC" w:rsidRPr="00BB6DBC" w:rsidRDefault="00BB6DBC" w:rsidP="00BB6DBC">
      <w:pPr>
        <w:rPr>
          <w:rFonts w:cs="Arial"/>
          <w:lang w:eastAsia="ja-JP"/>
        </w:rPr>
      </w:pPr>
      <w:r w:rsidRPr="00BB6DBC">
        <w:rPr>
          <w:rFonts w:cs="Arial"/>
          <w:lang w:eastAsia="ja-JP"/>
        </w:rPr>
        <w:t xml:space="preserve">        apps.wsh_delivery_assignments wda,</w:t>
      </w:r>
    </w:p>
    <w:p w14:paraId="26BEA3A4" w14:textId="77777777" w:rsidR="00BB6DBC" w:rsidRPr="00BB6DBC" w:rsidRDefault="00BB6DBC" w:rsidP="00BB6DBC">
      <w:pPr>
        <w:rPr>
          <w:rFonts w:cs="Arial"/>
          <w:lang w:eastAsia="ja-JP"/>
        </w:rPr>
      </w:pPr>
      <w:r w:rsidRPr="00BB6DBC">
        <w:rPr>
          <w:rFonts w:cs="Arial"/>
          <w:lang w:eastAsia="ja-JP"/>
        </w:rPr>
        <w:t xml:space="preserve">        apps.wsh_delivery_details wdd,</w:t>
      </w:r>
    </w:p>
    <w:p w14:paraId="26BEA3A5" w14:textId="77777777" w:rsidR="00BB6DBC" w:rsidRPr="00BB6DBC" w:rsidRDefault="00BB6DBC" w:rsidP="00BB6DBC">
      <w:pPr>
        <w:rPr>
          <w:rFonts w:cs="Arial"/>
          <w:lang w:eastAsia="ja-JP"/>
        </w:rPr>
      </w:pPr>
      <w:r w:rsidRPr="00BB6DBC">
        <w:rPr>
          <w:rFonts w:cs="Arial"/>
          <w:lang w:eastAsia="ja-JP"/>
        </w:rPr>
        <w:t xml:space="preserve">        apps.mtl_lot_numbers mln,</w:t>
      </w:r>
    </w:p>
    <w:p w14:paraId="26BEA3A6" w14:textId="77777777" w:rsidR="00BB6DBC" w:rsidRPr="00BB6DBC" w:rsidRDefault="00BB6DBC" w:rsidP="00BB6DBC">
      <w:pPr>
        <w:rPr>
          <w:rFonts w:cs="Arial"/>
          <w:lang w:eastAsia="ja-JP"/>
        </w:rPr>
      </w:pPr>
      <w:r w:rsidRPr="00BB6DBC">
        <w:rPr>
          <w:rFonts w:cs="Arial"/>
          <w:lang w:eastAsia="ja-JP"/>
        </w:rPr>
        <w:t xml:space="preserve">        apps.mtl_material_transactions mmt,</w:t>
      </w:r>
    </w:p>
    <w:p w14:paraId="26BEA3A7" w14:textId="77777777" w:rsidR="00BB6DBC" w:rsidRPr="00BB6DBC" w:rsidRDefault="00BB6DBC" w:rsidP="00BB6DBC">
      <w:pPr>
        <w:rPr>
          <w:rFonts w:cs="Arial"/>
          <w:lang w:eastAsia="ja-JP"/>
        </w:rPr>
      </w:pPr>
      <w:r w:rsidRPr="00BB6DBC">
        <w:rPr>
          <w:rFonts w:cs="Arial"/>
          <w:lang w:eastAsia="ja-JP"/>
        </w:rPr>
        <w:t xml:space="preserve">        apps.mtl_transaction_lot_numbers mtln</w:t>
      </w:r>
    </w:p>
    <w:p w14:paraId="26BEA3A8" w14:textId="77777777" w:rsidR="00BB6DBC" w:rsidRPr="00BB6DBC" w:rsidRDefault="00BB6DBC" w:rsidP="00BB6DBC">
      <w:pPr>
        <w:rPr>
          <w:rFonts w:cs="Arial"/>
          <w:lang w:eastAsia="ja-JP"/>
        </w:rPr>
      </w:pPr>
      <w:r w:rsidRPr="00BB6DBC">
        <w:rPr>
          <w:rFonts w:cs="Arial"/>
          <w:lang w:eastAsia="ja-JP"/>
        </w:rPr>
        <w:t xml:space="preserve">  WHERE     wnd.delivery_id = wda.delivery_id</w:t>
      </w:r>
    </w:p>
    <w:p w14:paraId="26BEA3A9" w14:textId="77777777" w:rsidR="00BB6DBC" w:rsidRPr="00BB6DBC" w:rsidRDefault="00BB6DBC" w:rsidP="00BB6DBC">
      <w:pPr>
        <w:rPr>
          <w:rFonts w:cs="Arial"/>
          <w:lang w:eastAsia="ja-JP"/>
        </w:rPr>
      </w:pPr>
      <w:r w:rsidRPr="00BB6DBC">
        <w:rPr>
          <w:rFonts w:cs="Arial"/>
          <w:lang w:eastAsia="ja-JP"/>
        </w:rPr>
        <w:t xml:space="preserve">        AND wda.delivery_detail_id = wdd.delivery_detail_id</w:t>
      </w:r>
    </w:p>
    <w:p w14:paraId="26BEA3AA" w14:textId="77777777" w:rsidR="00BB6DBC" w:rsidRPr="00BB6DBC" w:rsidRDefault="00BB6DBC" w:rsidP="00BB6DBC">
      <w:pPr>
        <w:rPr>
          <w:rFonts w:cs="Arial"/>
          <w:lang w:eastAsia="ja-JP"/>
        </w:rPr>
      </w:pPr>
      <w:r w:rsidRPr="00BB6DBC">
        <w:rPr>
          <w:rFonts w:cs="Arial"/>
          <w:lang w:eastAsia="ja-JP"/>
        </w:rPr>
        <w:t xml:space="preserve">        AND wdd.lot_number = mln.lot_number</w:t>
      </w:r>
    </w:p>
    <w:p w14:paraId="26BEA3AB"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3AC" w14:textId="77777777" w:rsidR="00BB6DBC" w:rsidRPr="00BB6DBC" w:rsidRDefault="00BB6DBC" w:rsidP="00BB6DBC">
      <w:pPr>
        <w:rPr>
          <w:rFonts w:cs="Arial"/>
          <w:lang w:eastAsia="ja-JP"/>
        </w:rPr>
      </w:pPr>
      <w:r w:rsidRPr="00BB6DBC">
        <w:rPr>
          <w:rFonts w:cs="Arial"/>
          <w:lang w:eastAsia="ja-JP"/>
        </w:rPr>
        <w:t xml:space="preserve">        AND wnd.name = :line_delivery_name</w:t>
      </w:r>
    </w:p>
    <w:p w14:paraId="26BEA3AD"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3AE" w14:textId="77777777" w:rsidR="00BB6DBC" w:rsidRPr="00BB6DBC" w:rsidRDefault="00BB6DBC" w:rsidP="00BB6DBC">
      <w:pPr>
        <w:rPr>
          <w:rFonts w:cs="Arial"/>
          <w:lang w:eastAsia="ja-JP"/>
        </w:rPr>
      </w:pPr>
      <w:r w:rsidRPr="00BB6DBC">
        <w:rPr>
          <w:rFonts w:cs="Arial"/>
          <w:lang w:eastAsia="ja-JP"/>
        </w:rPr>
        <w:t xml:space="preserve">        AND mmt.TRX_SOURCE_LINE_ID = wdd.source_line_id</w:t>
      </w:r>
    </w:p>
    <w:p w14:paraId="26BEA3AF"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t>AND mmt.transaction_id = mtln.transaction_id</w:t>
      </w:r>
    </w:p>
    <w:p w14:paraId="26BEA3B0"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t>AND mln.lot_number = mtln.lot_number</w:t>
      </w:r>
    </w:p>
    <w:p w14:paraId="26BEA3B1" w14:textId="77777777" w:rsidR="00BB6DBC" w:rsidRPr="00BB6DBC" w:rsidRDefault="00BB6DBC" w:rsidP="00BB6DBC">
      <w:pPr>
        <w:rPr>
          <w:rFonts w:cs="Arial"/>
          <w:lang w:eastAsia="ja-JP"/>
        </w:rPr>
      </w:pPr>
      <w:r w:rsidRPr="00BB6DBC">
        <w:rPr>
          <w:rFonts w:cs="Arial"/>
          <w:lang w:eastAsia="ja-JP"/>
        </w:rPr>
        <w:t>UNION ALL -- Query split to handle INTERCOMPANY invoices which are 'Logical Sales Order Issue/Receipt'</w:t>
      </w:r>
    </w:p>
    <w:p w14:paraId="26BEA3B2" w14:textId="77777777" w:rsidR="00BB6DBC" w:rsidRPr="00BB6DBC" w:rsidRDefault="00BB6DBC" w:rsidP="00BB6DBC">
      <w:pPr>
        <w:rPr>
          <w:rFonts w:cs="Arial"/>
          <w:lang w:eastAsia="ja-JP"/>
        </w:rPr>
      </w:pPr>
      <w:r w:rsidRPr="00BB6DBC">
        <w:rPr>
          <w:rFonts w:cs="Arial"/>
          <w:lang w:eastAsia="ja-JP"/>
        </w:rPr>
        <w:t>SELECT distinct wdd.source_line_id line_so_line_id,</w:t>
      </w:r>
    </w:p>
    <w:p w14:paraId="26BEA3B3"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3B4" w14:textId="77777777" w:rsidR="00BB6DBC" w:rsidRPr="00BB6DBC" w:rsidRDefault="00BB6DBC" w:rsidP="00BB6DBC">
      <w:pPr>
        <w:rPr>
          <w:rFonts w:cs="Arial"/>
          <w:lang w:eastAsia="ja-JP"/>
        </w:rPr>
      </w:pPr>
      <w:r w:rsidRPr="00BB6DBC">
        <w:rPr>
          <w:rFonts w:cs="Arial"/>
          <w:lang w:eastAsia="ja-JP"/>
        </w:rPr>
        <w:t xml:space="preserve">        wdd.date_requested,</w:t>
      </w:r>
    </w:p>
    <w:p w14:paraId="26BEA3B5" w14:textId="77777777" w:rsidR="00BB6DBC" w:rsidRPr="00BB6DBC" w:rsidRDefault="00BB6DBC" w:rsidP="00BB6DBC">
      <w:pPr>
        <w:rPr>
          <w:rFonts w:cs="Arial"/>
          <w:lang w:eastAsia="ja-JP"/>
        </w:rPr>
      </w:pPr>
      <w:r w:rsidRPr="00BB6DBC">
        <w:rPr>
          <w:rFonts w:cs="Arial"/>
          <w:lang w:eastAsia="ja-JP"/>
        </w:rPr>
        <w:t xml:space="preserve">        wdd.lot_number,</w:t>
      </w:r>
    </w:p>
    <w:p w14:paraId="26BEA3B6" w14:textId="77777777" w:rsidR="00BB6DBC" w:rsidRPr="00BB6DBC" w:rsidRDefault="00BB6DBC" w:rsidP="00BB6DBC">
      <w:pPr>
        <w:rPr>
          <w:rFonts w:cs="Arial"/>
          <w:lang w:eastAsia="ja-JP"/>
        </w:rPr>
      </w:pPr>
      <w:r w:rsidRPr="00BB6DBC">
        <w:rPr>
          <w:rFonts w:cs="Arial"/>
          <w:lang w:eastAsia="ja-JP"/>
        </w:rPr>
        <w:t xml:space="preserve">        mln.expiration_date,</w:t>
      </w:r>
    </w:p>
    <w:p w14:paraId="26BEA3B7" w14:textId="77777777" w:rsidR="00BB6DBC" w:rsidRPr="00BB6DBC" w:rsidRDefault="00BB6DBC" w:rsidP="00BB6DBC">
      <w:pPr>
        <w:rPr>
          <w:rFonts w:cs="Arial"/>
          <w:lang w:eastAsia="ja-JP"/>
        </w:rPr>
      </w:pPr>
      <w:r w:rsidRPr="00BB6DBC">
        <w:rPr>
          <w:rFonts w:cs="Arial"/>
          <w:lang w:eastAsia="ja-JP"/>
        </w:rPr>
        <w:t xml:space="preserve">        wdd.REQUESTED_QUANTITY line_qty_ordered -- Added by Vikas Sathidev for REQ0227814/PRB12622</w:t>
      </w:r>
    </w:p>
    <w:p w14:paraId="26BEA3B8" w14:textId="77777777" w:rsidR="00BB6DBC" w:rsidRPr="00BB6DBC" w:rsidRDefault="00BB6DBC" w:rsidP="00BB6DBC">
      <w:pPr>
        <w:rPr>
          <w:rFonts w:cs="Arial"/>
          <w:lang w:eastAsia="ja-JP"/>
        </w:rPr>
      </w:pPr>
      <w:r w:rsidRPr="00BB6DBC">
        <w:rPr>
          <w:rFonts w:cs="Arial"/>
          <w:lang w:eastAsia="ja-JP"/>
        </w:rPr>
        <w:t xml:space="preserve">                                               ,</w:t>
      </w:r>
    </w:p>
    <w:p w14:paraId="26BEA3B9" w14:textId="77777777" w:rsidR="00BB6DBC" w:rsidRPr="00BB6DBC" w:rsidRDefault="00BB6DBC" w:rsidP="00BB6DBC">
      <w:pPr>
        <w:rPr>
          <w:rFonts w:cs="Arial"/>
          <w:lang w:eastAsia="ja-JP"/>
        </w:rPr>
      </w:pPr>
      <w:r w:rsidRPr="00BB6DBC">
        <w:rPr>
          <w:rFonts w:cs="Arial"/>
          <w:lang w:eastAsia="ja-JP"/>
        </w:rPr>
        <w:t xml:space="preserve">        mmt.transaction_id  --Added by Vikas Sathidev for REQ0227814/PRB12622</w:t>
      </w:r>
    </w:p>
    <w:p w14:paraId="26BEA3BA" w14:textId="77777777" w:rsidR="00BB6DBC" w:rsidRPr="00BB6DBC" w:rsidRDefault="00BB6DBC" w:rsidP="00BB6DBC">
      <w:pPr>
        <w:rPr>
          <w:rFonts w:cs="Arial"/>
          <w:lang w:eastAsia="ja-JP"/>
        </w:rPr>
      </w:pPr>
      <w:r w:rsidRPr="00BB6DBC">
        <w:rPr>
          <w:rFonts w:cs="Arial"/>
          <w:lang w:eastAsia="ja-JP"/>
        </w:rPr>
        <w:lastRenderedPageBreak/>
        <w:t xml:space="preserve">   FROM apps.wsh_new_deliveries wnd,</w:t>
      </w:r>
    </w:p>
    <w:p w14:paraId="26BEA3BB" w14:textId="77777777" w:rsidR="00BB6DBC" w:rsidRPr="00BB6DBC" w:rsidRDefault="00BB6DBC" w:rsidP="00BB6DBC">
      <w:pPr>
        <w:rPr>
          <w:rFonts w:cs="Arial"/>
          <w:lang w:eastAsia="ja-JP"/>
        </w:rPr>
      </w:pPr>
      <w:r w:rsidRPr="00BB6DBC">
        <w:rPr>
          <w:rFonts w:cs="Arial"/>
          <w:lang w:eastAsia="ja-JP"/>
        </w:rPr>
        <w:t xml:space="preserve">        apps.wsh_delivery_assignments wda,</w:t>
      </w:r>
    </w:p>
    <w:p w14:paraId="26BEA3BC" w14:textId="77777777" w:rsidR="00BB6DBC" w:rsidRPr="00BB6DBC" w:rsidRDefault="00BB6DBC" w:rsidP="00BB6DBC">
      <w:pPr>
        <w:rPr>
          <w:rFonts w:cs="Arial"/>
          <w:lang w:eastAsia="ja-JP"/>
        </w:rPr>
      </w:pPr>
      <w:r w:rsidRPr="00BB6DBC">
        <w:rPr>
          <w:rFonts w:cs="Arial"/>
          <w:lang w:eastAsia="ja-JP"/>
        </w:rPr>
        <w:t xml:space="preserve">        apps.wsh_delivery_details wdd,</w:t>
      </w:r>
    </w:p>
    <w:p w14:paraId="26BEA3BD" w14:textId="77777777" w:rsidR="00BB6DBC" w:rsidRPr="00BB6DBC" w:rsidRDefault="00BB6DBC" w:rsidP="00BB6DBC">
      <w:pPr>
        <w:rPr>
          <w:rFonts w:cs="Arial"/>
          <w:lang w:eastAsia="ja-JP"/>
        </w:rPr>
      </w:pPr>
      <w:r w:rsidRPr="00BB6DBC">
        <w:rPr>
          <w:rFonts w:cs="Arial"/>
          <w:lang w:eastAsia="ja-JP"/>
        </w:rPr>
        <w:t xml:space="preserve">        apps.mtl_lot_numbers mln,</w:t>
      </w:r>
    </w:p>
    <w:p w14:paraId="26BEA3BE" w14:textId="77777777" w:rsidR="00BB6DBC" w:rsidRPr="00BB6DBC" w:rsidRDefault="00BB6DBC" w:rsidP="00BB6DBC">
      <w:pPr>
        <w:rPr>
          <w:rFonts w:cs="Arial"/>
          <w:lang w:eastAsia="ja-JP"/>
        </w:rPr>
      </w:pPr>
      <w:r w:rsidRPr="00BB6DBC">
        <w:rPr>
          <w:rFonts w:cs="Arial"/>
          <w:lang w:eastAsia="ja-JP"/>
        </w:rPr>
        <w:t xml:space="preserve">        apps.mtl_material_transactions mmt</w:t>
      </w:r>
    </w:p>
    <w:p w14:paraId="26BEA3BF" w14:textId="77777777" w:rsidR="00BB6DBC" w:rsidRPr="00BB6DBC" w:rsidRDefault="00BB6DBC" w:rsidP="00BB6DBC">
      <w:pPr>
        <w:rPr>
          <w:rFonts w:cs="Arial"/>
          <w:lang w:eastAsia="ja-JP"/>
        </w:rPr>
      </w:pPr>
      <w:r w:rsidRPr="00BB6DBC">
        <w:rPr>
          <w:rFonts w:cs="Arial"/>
          <w:lang w:eastAsia="ja-JP"/>
        </w:rPr>
        <w:t xml:space="preserve">  WHERE     wnd.delivery_id = wda.delivery_id</w:t>
      </w:r>
    </w:p>
    <w:p w14:paraId="26BEA3C0" w14:textId="77777777" w:rsidR="00BB6DBC" w:rsidRPr="00BB6DBC" w:rsidRDefault="00BB6DBC" w:rsidP="00BB6DBC">
      <w:pPr>
        <w:rPr>
          <w:rFonts w:cs="Arial"/>
          <w:lang w:eastAsia="ja-JP"/>
        </w:rPr>
      </w:pPr>
      <w:r w:rsidRPr="00BB6DBC">
        <w:rPr>
          <w:rFonts w:cs="Arial"/>
          <w:lang w:eastAsia="ja-JP"/>
        </w:rPr>
        <w:t xml:space="preserve">        AND wda.delivery_detail_id = wdd.delivery_detail_id</w:t>
      </w:r>
    </w:p>
    <w:p w14:paraId="26BEA3C1" w14:textId="77777777" w:rsidR="00BB6DBC" w:rsidRPr="00BB6DBC" w:rsidRDefault="00BB6DBC" w:rsidP="00BB6DBC">
      <w:pPr>
        <w:rPr>
          <w:rFonts w:cs="Arial"/>
          <w:lang w:eastAsia="ja-JP"/>
        </w:rPr>
      </w:pPr>
      <w:r w:rsidRPr="00BB6DBC">
        <w:rPr>
          <w:rFonts w:cs="Arial"/>
          <w:lang w:eastAsia="ja-JP"/>
        </w:rPr>
        <w:t xml:space="preserve">        AND wdd.lot_number = mln.lot_number</w:t>
      </w:r>
    </w:p>
    <w:p w14:paraId="26BEA3C2"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3C3" w14:textId="77777777" w:rsidR="00BB6DBC" w:rsidRPr="00BB6DBC" w:rsidRDefault="00BB6DBC" w:rsidP="00BB6DBC">
      <w:pPr>
        <w:rPr>
          <w:rFonts w:cs="Arial"/>
          <w:lang w:eastAsia="ja-JP"/>
        </w:rPr>
      </w:pPr>
      <w:r w:rsidRPr="00BB6DBC">
        <w:rPr>
          <w:rFonts w:cs="Arial"/>
          <w:lang w:eastAsia="ja-JP"/>
        </w:rPr>
        <w:t xml:space="preserve">        AND wnd.name = :line_delivery_name</w:t>
      </w:r>
    </w:p>
    <w:p w14:paraId="26BEA3C4"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3C5" w14:textId="77777777" w:rsidR="00BB6DBC" w:rsidRPr="00BB6DBC" w:rsidRDefault="00BB6DBC" w:rsidP="00BB6DBC">
      <w:pPr>
        <w:rPr>
          <w:rFonts w:cs="Arial"/>
          <w:lang w:eastAsia="ja-JP"/>
        </w:rPr>
      </w:pPr>
      <w:r w:rsidRPr="00BB6DBC">
        <w:rPr>
          <w:rFonts w:cs="Arial"/>
          <w:lang w:eastAsia="ja-JP"/>
        </w:rPr>
        <w:t xml:space="preserve">        AND mmt.TRX_SOURCE_LINE_ID = wdd.source_line_id</w:t>
      </w:r>
    </w:p>
    <w:p w14:paraId="26BEA3C6" w14:textId="77777777" w:rsidR="00BB6DBC" w:rsidRPr="00BB6DBC" w:rsidRDefault="00BB6DBC" w:rsidP="00BB6DBC">
      <w:pPr>
        <w:rPr>
          <w:rFonts w:cs="Arial"/>
          <w:lang w:eastAsia="ja-JP"/>
        </w:rPr>
      </w:pPr>
      <w:r w:rsidRPr="00BB6DBC">
        <w:rPr>
          <w:rFonts w:cs="Arial"/>
          <w:lang w:eastAsia="ja-JP"/>
        </w:rPr>
        <w:t xml:space="preserve">        and not exists (select 1</w:t>
      </w:r>
    </w:p>
    <w:p w14:paraId="26BEA3C7"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from mtl_transaction_lot_numbers mtln</w:t>
      </w:r>
    </w:p>
    <w:p w14:paraId="26BEA3C8"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where 1=1</w:t>
      </w:r>
    </w:p>
    <w:p w14:paraId="26BEA3C9"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and mmt.transaction_id = mtln.transaction_id)</w:t>
      </w:r>
    </w:p>
    <w:p w14:paraId="26BEA3CA"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t>AND mln.lot_number in (select d.lot_number</w:t>
      </w:r>
    </w:p>
    <w:p w14:paraId="26BEA3CB" w14:textId="77777777" w:rsidR="00BB6DBC" w:rsidRPr="00BB6DBC" w:rsidRDefault="00BB6DBC" w:rsidP="00BB6DBC">
      <w:pPr>
        <w:rPr>
          <w:rFonts w:cs="Arial"/>
          <w:lang w:eastAsia="ja-JP"/>
        </w:rPr>
      </w:pPr>
      <w:r w:rsidRPr="00BB6DBC">
        <w:rPr>
          <w:rFonts w:cs="Arial"/>
          <w:lang w:eastAsia="ja-JP"/>
        </w:rPr>
        <w:t xml:space="preserve">                                            from mtl_material_transactions a,</w:t>
      </w:r>
    </w:p>
    <w:p w14:paraId="26BEA3CC" w14:textId="77777777" w:rsidR="00BB6DBC" w:rsidRPr="00BB6DBC" w:rsidRDefault="00BB6DBC" w:rsidP="00BB6DBC">
      <w:pPr>
        <w:rPr>
          <w:rFonts w:cs="Arial"/>
          <w:lang w:eastAsia="ja-JP"/>
        </w:rPr>
      </w:pPr>
      <w:r w:rsidRPr="00BB6DBC">
        <w:rPr>
          <w:rFonts w:cs="Arial"/>
          <w:lang w:eastAsia="ja-JP"/>
        </w:rPr>
        <w:t xml:space="preserve">                                                 mtl_material_transactions b,</w:t>
      </w:r>
    </w:p>
    <w:p w14:paraId="26BEA3CD" w14:textId="77777777" w:rsidR="00BB6DBC" w:rsidRPr="00BB6DBC" w:rsidRDefault="00BB6DBC" w:rsidP="00BB6DBC">
      <w:pPr>
        <w:rPr>
          <w:rFonts w:cs="Arial"/>
          <w:lang w:eastAsia="ja-JP"/>
        </w:rPr>
      </w:pPr>
      <w:r w:rsidRPr="00BB6DBC">
        <w:rPr>
          <w:rFonts w:cs="Arial"/>
          <w:lang w:eastAsia="ja-JP"/>
        </w:rPr>
        <w:t xml:space="preserve">                                                 wsh_delivery_details d</w:t>
      </w:r>
    </w:p>
    <w:p w14:paraId="26BEA3CE" w14:textId="77777777" w:rsidR="00BB6DBC" w:rsidRPr="00BB6DBC" w:rsidRDefault="00BB6DBC" w:rsidP="00BB6DBC">
      <w:pPr>
        <w:rPr>
          <w:rFonts w:cs="Arial"/>
          <w:lang w:eastAsia="ja-JP"/>
        </w:rPr>
      </w:pPr>
      <w:r w:rsidRPr="00BB6DBC">
        <w:rPr>
          <w:rFonts w:cs="Arial"/>
          <w:lang w:eastAsia="ja-JP"/>
        </w:rPr>
        <w:t xml:space="preserve">                                            where 1=1</w:t>
      </w:r>
    </w:p>
    <w:p w14:paraId="26BEA3CF" w14:textId="77777777" w:rsidR="00BB6DBC" w:rsidRPr="00BB6DBC" w:rsidRDefault="00BB6DBC" w:rsidP="00BB6DBC">
      <w:pPr>
        <w:rPr>
          <w:rFonts w:cs="Arial"/>
          <w:lang w:eastAsia="ja-JP"/>
        </w:rPr>
      </w:pPr>
      <w:r w:rsidRPr="00BB6DBC">
        <w:rPr>
          <w:rFonts w:cs="Arial"/>
          <w:lang w:eastAsia="ja-JP"/>
        </w:rPr>
        <w:t xml:space="preserve">                                            and a.transaction_id = mmt.transaction_id</w:t>
      </w:r>
    </w:p>
    <w:p w14:paraId="26BEA3D0" w14:textId="77777777" w:rsidR="00BB6DBC" w:rsidRPr="00BB6DBC" w:rsidRDefault="00BB6DBC" w:rsidP="00BB6DBC">
      <w:pPr>
        <w:rPr>
          <w:rFonts w:cs="Arial"/>
          <w:lang w:eastAsia="ja-JP"/>
        </w:rPr>
      </w:pPr>
      <w:r w:rsidRPr="00BB6DBC">
        <w:rPr>
          <w:rFonts w:cs="Arial"/>
          <w:lang w:eastAsia="ja-JP"/>
        </w:rPr>
        <w:t xml:space="preserve">                                            and b.transaction_id = a.transaction_batch_id</w:t>
      </w:r>
    </w:p>
    <w:p w14:paraId="26BEA3D1" w14:textId="77777777" w:rsidR="00BB6DBC" w:rsidRPr="00BB6DBC" w:rsidRDefault="00BB6DBC" w:rsidP="00BB6DBC">
      <w:pPr>
        <w:rPr>
          <w:rFonts w:cs="Arial"/>
          <w:lang w:eastAsia="ja-JP"/>
        </w:rPr>
      </w:pPr>
      <w:r w:rsidRPr="00BB6DBC">
        <w:rPr>
          <w:rFonts w:cs="Arial"/>
          <w:lang w:eastAsia="ja-JP"/>
        </w:rPr>
        <w:t xml:space="preserve">                                            and d.delivery_detail_id = b.picking_line_Id)</w:t>
      </w:r>
    </w:p>
    <w:p w14:paraId="26BEA3D2" w14:textId="77777777" w:rsidR="00BB6DBC" w:rsidRPr="00BB6DBC" w:rsidRDefault="00BB6DBC" w:rsidP="00BB6DBC">
      <w:pPr>
        <w:rPr>
          <w:rFonts w:cs="Arial"/>
          <w:lang w:eastAsia="ja-JP"/>
        </w:rPr>
      </w:pPr>
      <w:r w:rsidRPr="00BB6DBC">
        <w:rPr>
          <w:rFonts w:cs="Arial"/>
          <w:lang w:eastAsia="ja-JP"/>
        </w:rPr>
        <w:t xml:space="preserve">  UNION </w:t>
      </w:r>
    </w:p>
    <w:p w14:paraId="26BEA3D3" w14:textId="77777777" w:rsidR="00BB6DBC" w:rsidRPr="00BB6DBC" w:rsidRDefault="00BB6DBC" w:rsidP="00BB6DBC">
      <w:pPr>
        <w:rPr>
          <w:rFonts w:cs="Arial"/>
          <w:lang w:eastAsia="ja-JP"/>
        </w:rPr>
      </w:pPr>
      <w:r w:rsidRPr="00BB6DBC">
        <w:rPr>
          <w:rFonts w:cs="Arial"/>
          <w:lang w:eastAsia="ja-JP"/>
        </w:rPr>
        <w:t xml:space="preserve">SELECT </w:t>
      </w:r>
    </w:p>
    <w:p w14:paraId="26BEA3D4" w14:textId="77777777" w:rsidR="00BB6DBC" w:rsidRPr="00BB6DBC" w:rsidRDefault="00BB6DBC" w:rsidP="00BB6DBC">
      <w:pPr>
        <w:rPr>
          <w:rFonts w:cs="Arial"/>
          <w:lang w:eastAsia="ja-JP"/>
        </w:rPr>
      </w:pPr>
      <w:r w:rsidRPr="00BB6DBC">
        <w:rPr>
          <w:rFonts w:cs="Arial"/>
          <w:lang w:eastAsia="ja-JP"/>
        </w:rPr>
        <w:t xml:space="preserve">       oola.line_id line_so_line_id,</w:t>
      </w:r>
      <w:r w:rsidRPr="00BB6DBC">
        <w:rPr>
          <w:rFonts w:cs="Arial"/>
          <w:lang w:eastAsia="ja-JP"/>
        </w:rPr>
        <w:tab/>
      </w:r>
    </w:p>
    <w:p w14:paraId="26BEA3D5"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3D6" w14:textId="77777777" w:rsidR="00BB6DBC" w:rsidRPr="00BB6DBC" w:rsidRDefault="00BB6DBC" w:rsidP="00BB6DBC">
      <w:pPr>
        <w:rPr>
          <w:rFonts w:cs="Arial"/>
          <w:lang w:eastAsia="ja-JP"/>
        </w:rPr>
      </w:pPr>
      <w:r w:rsidRPr="00BB6DBC">
        <w:rPr>
          <w:rFonts w:cs="Arial"/>
          <w:lang w:eastAsia="ja-JP"/>
        </w:rPr>
        <w:t xml:space="preserve">       oola.request_date,</w:t>
      </w:r>
    </w:p>
    <w:p w14:paraId="26BEA3D7" w14:textId="77777777" w:rsidR="00BB6DBC" w:rsidRPr="00BB6DBC" w:rsidRDefault="00BB6DBC" w:rsidP="00BB6DBC">
      <w:pPr>
        <w:rPr>
          <w:rFonts w:cs="Arial"/>
          <w:lang w:eastAsia="ja-JP"/>
        </w:rPr>
      </w:pPr>
      <w:r w:rsidRPr="00BB6DBC">
        <w:rPr>
          <w:rFonts w:cs="Arial"/>
          <w:lang w:eastAsia="ja-JP"/>
        </w:rPr>
        <w:t xml:space="preserve">       oels.lot_number,</w:t>
      </w:r>
    </w:p>
    <w:p w14:paraId="26BEA3D8" w14:textId="77777777" w:rsidR="00BB6DBC" w:rsidRPr="00BB6DBC" w:rsidRDefault="00BB6DBC" w:rsidP="00BB6DBC">
      <w:pPr>
        <w:rPr>
          <w:rFonts w:cs="Arial"/>
          <w:lang w:eastAsia="ja-JP"/>
        </w:rPr>
      </w:pPr>
      <w:r w:rsidRPr="00BB6DBC">
        <w:rPr>
          <w:rFonts w:cs="Arial"/>
          <w:lang w:eastAsia="ja-JP"/>
        </w:rPr>
        <w:t xml:space="preserve">       mln.expiration_date,</w:t>
      </w:r>
    </w:p>
    <w:p w14:paraId="26BEA3D9" w14:textId="77777777" w:rsidR="00BB6DBC" w:rsidRPr="00BB6DBC" w:rsidRDefault="00BB6DBC" w:rsidP="00BB6DBC">
      <w:pPr>
        <w:rPr>
          <w:rFonts w:cs="Arial"/>
          <w:lang w:eastAsia="ja-JP"/>
        </w:rPr>
      </w:pPr>
      <w:r w:rsidRPr="00BB6DBC">
        <w:rPr>
          <w:rFonts w:cs="Arial"/>
          <w:lang w:eastAsia="ja-JP"/>
        </w:rPr>
        <w:tab/>
        <w:t xml:space="preserve">   nvl(oola.shipping_quantity,oola.shipped_quantity) line_qty_ordered -- Added by Vikas Sathidev for REQ0227814/PRB12622</w:t>
      </w:r>
    </w:p>
    <w:p w14:paraId="26BEA3DA" w14:textId="77777777" w:rsidR="00BB6DBC" w:rsidRPr="00BB6DBC" w:rsidRDefault="00BB6DBC" w:rsidP="00BB6DBC">
      <w:pPr>
        <w:rPr>
          <w:rFonts w:cs="Arial"/>
          <w:lang w:eastAsia="ja-JP"/>
        </w:rPr>
      </w:pPr>
      <w:r w:rsidRPr="00BB6DBC">
        <w:rPr>
          <w:rFonts w:cs="Arial"/>
          <w:lang w:eastAsia="ja-JP"/>
        </w:rPr>
        <w:tab/>
        <w:t xml:space="preserve">   ,-1 transaction_id    --Added by Vikas Sathidev for REQ0227814/PRB12622</w:t>
      </w:r>
    </w:p>
    <w:p w14:paraId="26BEA3DB" w14:textId="77777777" w:rsidR="00BB6DBC" w:rsidRPr="00BB6DBC" w:rsidRDefault="00BB6DBC" w:rsidP="00BB6DBC">
      <w:pPr>
        <w:rPr>
          <w:rFonts w:cs="Arial"/>
          <w:lang w:eastAsia="ja-JP"/>
        </w:rPr>
      </w:pPr>
      <w:r w:rsidRPr="00BB6DBC">
        <w:rPr>
          <w:rFonts w:cs="Arial"/>
          <w:lang w:eastAsia="ja-JP"/>
        </w:rPr>
        <w:t xml:space="preserve"> FROM apps.mtl_lot_numbers mln,</w:t>
      </w:r>
    </w:p>
    <w:p w14:paraId="26BEA3DC" w14:textId="77777777" w:rsidR="00BB6DBC" w:rsidRPr="00BB6DBC" w:rsidRDefault="00BB6DBC" w:rsidP="00BB6DBC">
      <w:pPr>
        <w:rPr>
          <w:rFonts w:cs="Arial"/>
          <w:lang w:eastAsia="ja-JP"/>
        </w:rPr>
      </w:pPr>
      <w:r w:rsidRPr="00BB6DBC">
        <w:rPr>
          <w:rFonts w:cs="Arial"/>
          <w:lang w:eastAsia="ja-JP"/>
        </w:rPr>
        <w:t xml:space="preserve">       apps.oe_lot_serial_numbers oels,</w:t>
      </w:r>
    </w:p>
    <w:p w14:paraId="26BEA3DD"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3DE" w14:textId="77777777" w:rsidR="00BB6DBC" w:rsidRPr="00BB6DBC" w:rsidRDefault="00BB6DBC" w:rsidP="00BB6DBC">
      <w:pPr>
        <w:rPr>
          <w:rFonts w:cs="Arial"/>
          <w:lang w:eastAsia="ja-JP"/>
        </w:rPr>
      </w:pPr>
      <w:r w:rsidRPr="00BB6DBC">
        <w:rPr>
          <w:rFonts w:cs="Arial"/>
          <w:lang w:eastAsia="ja-JP"/>
        </w:rPr>
        <w:t xml:space="preserve">       apps.mtl_parameters mp</w:t>
      </w:r>
    </w:p>
    <w:p w14:paraId="26BEA3DF" w14:textId="77777777" w:rsidR="00BB6DBC" w:rsidRPr="00BB6DBC" w:rsidRDefault="00BB6DBC" w:rsidP="00BB6DBC">
      <w:pPr>
        <w:rPr>
          <w:rFonts w:cs="Arial"/>
          <w:lang w:eastAsia="ja-JP"/>
        </w:rPr>
      </w:pPr>
      <w:r w:rsidRPr="00BB6DBC">
        <w:rPr>
          <w:rFonts w:cs="Arial"/>
          <w:lang w:eastAsia="ja-JP"/>
        </w:rPr>
        <w:t xml:space="preserve"> WHERE oels.line_id = oola.line_id</w:t>
      </w:r>
    </w:p>
    <w:p w14:paraId="26BEA3E0" w14:textId="77777777" w:rsidR="00BB6DBC" w:rsidRPr="00BB6DBC" w:rsidRDefault="00BB6DBC" w:rsidP="00BB6DBC">
      <w:pPr>
        <w:rPr>
          <w:rFonts w:cs="Arial"/>
          <w:lang w:eastAsia="ja-JP"/>
        </w:rPr>
      </w:pPr>
      <w:r w:rsidRPr="00BB6DBC">
        <w:rPr>
          <w:rFonts w:cs="Arial"/>
          <w:lang w:eastAsia="ja-JP"/>
        </w:rPr>
        <w:t xml:space="preserve">   AND oels.lot_number = mln.lot_number</w:t>
      </w:r>
    </w:p>
    <w:p w14:paraId="26BEA3E1" w14:textId="77777777" w:rsidR="00BB6DBC" w:rsidRPr="00BB6DBC" w:rsidRDefault="00BB6DBC" w:rsidP="00BB6DBC">
      <w:pPr>
        <w:rPr>
          <w:rFonts w:cs="Arial"/>
          <w:lang w:eastAsia="ja-JP"/>
        </w:rPr>
      </w:pPr>
      <w:r w:rsidRPr="00BB6DBC">
        <w:rPr>
          <w:rFonts w:cs="Arial"/>
          <w:lang w:eastAsia="ja-JP"/>
        </w:rPr>
        <w:t xml:space="preserve">   AND mp.organization_id= mln.organization_id</w:t>
      </w:r>
    </w:p>
    <w:p w14:paraId="26BEA3E2" w14:textId="77777777" w:rsidR="00BB6DBC" w:rsidRPr="00BB6DBC" w:rsidRDefault="00BB6DBC" w:rsidP="00BB6DBC">
      <w:pPr>
        <w:rPr>
          <w:rFonts w:cs="Arial"/>
          <w:lang w:eastAsia="ja-JP"/>
        </w:rPr>
      </w:pPr>
      <w:r w:rsidRPr="00BB6DBC">
        <w:rPr>
          <w:rFonts w:cs="Arial"/>
          <w:lang w:eastAsia="ja-JP"/>
        </w:rPr>
        <w:t xml:space="preserve">   AND oola.ship_from_org_id </w:t>
      </w:r>
      <w:r w:rsidRPr="00BB6DBC">
        <w:rPr>
          <w:rFonts w:cs="Arial"/>
          <w:lang w:eastAsia="ja-JP"/>
        </w:rPr>
        <w:tab/>
        <w:t>= mp.organization_id</w:t>
      </w:r>
    </w:p>
    <w:p w14:paraId="26BEA3E3" w14:textId="77777777" w:rsidR="00BB6DBC" w:rsidRPr="00BB6DBC" w:rsidRDefault="00BB6DBC" w:rsidP="00BB6DBC">
      <w:pPr>
        <w:rPr>
          <w:rFonts w:cs="Arial"/>
          <w:lang w:eastAsia="ja-JP"/>
        </w:rPr>
      </w:pPr>
      <w:r w:rsidRPr="00BB6DBC">
        <w:rPr>
          <w:rFonts w:cs="Arial"/>
          <w:lang w:eastAsia="ja-JP"/>
        </w:rPr>
        <w:t xml:space="preserve">  AND  :CP_TRX_TYPE_CLASS ='INV'</w:t>
      </w:r>
    </w:p>
    <w:p w14:paraId="26BEA3E4" w14:textId="77777777" w:rsidR="00BB6DBC" w:rsidRPr="00BB6DBC" w:rsidRDefault="00BB6DBC" w:rsidP="00BB6DBC">
      <w:pPr>
        <w:rPr>
          <w:rFonts w:cs="Arial"/>
          <w:lang w:eastAsia="ja-JP"/>
        </w:rPr>
      </w:pPr>
      <w:r w:rsidRPr="00BB6DBC">
        <w:rPr>
          <w:rFonts w:cs="Arial"/>
          <w:lang w:eastAsia="ja-JP"/>
        </w:rPr>
        <w:t xml:space="preserve">  UNION ALL-- Query split to handle INTERCOMPANY and other invoices separately</w:t>
      </w:r>
    </w:p>
    <w:p w14:paraId="26BEA3E5" w14:textId="77777777" w:rsidR="00BB6DBC" w:rsidRPr="00BB6DBC" w:rsidRDefault="00BB6DBC" w:rsidP="00BB6DBC">
      <w:pPr>
        <w:rPr>
          <w:rFonts w:cs="Arial"/>
          <w:lang w:eastAsia="ja-JP"/>
        </w:rPr>
      </w:pPr>
      <w:r w:rsidRPr="00BB6DBC">
        <w:rPr>
          <w:rFonts w:cs="Arial"/>
          <w:lang w:eastAsia="ja-JP"/>
        </w:rPr>
        <w:t xml:space="preserve"> SELECT distinct oola.line_id line_so_line_id,</w:t>
      </w:r>
    </w:p>
    <w:p w14:paraId="26BEA3E6"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3E7" w14:textId="77777777" w:rsidR="00BB6DBC" w:rsidRPr="00BB6DBC" w:rsidRDefault="00BB6DBC" w:rsidP="00BB6DBC">
      <w:pPr>
        <w:rPr>
          <w:rFonts w:cs="Arial"/>
          <w:lang w:eastAsia="ja-JP"/>
        </w:rPr>
      </w:pPr>
      <w:r w:rsidRPr="00BB6DBC">
        <w:rPr>
          <w:rFonts w:cs="Arial"/>
          <w:lang w:eastAsia="ja-JP"/>
        </w:rPr>
        <w:t xml:space="preserve">        oola.request_date,</w:t>
      </w:r>
    </w:p>
    <w:p w14:paraId="26BEA3E8" w14:textId="77777777" w:rsidR="00BB6DBC" w:rsidRPr="00BB6DBC" w:rsidRDefault="00BB6DBC" w:rsidP="00BB6DBC">
      <w:pPr>
        <w:rPr>
          <w:rFonts w:cs="Arial"/>
          <w:lang w:eastAsia="ja-JP"/>
        </w:rPr>
      </w:pPr>
      <w:r w:rsidRPr="00BB6DBC">
        <w:rPr>
          <w:rFonts w:cs="Arial"/>
          <w:lang w:eastAsia="ja-JP"/>
        </w:rPr>
        <w:lastRenderedPageBreak/>
        <w:t xml:space="preserve">        oels.lot_number,</w:t>
      </w:r>
    </w:p>
    <w:p w14:paraId="26BEA3E9" w14:textId="77777777" w:rsidR="00BB6DBC" w:rsidRPr="00BB6DBC" w:rsidRDefault="00BB6DBC" w:rsidP="00BB6DBC">
      <w:pPr>
        <w:rPr>
          <w:rFonts w:cs="Arial"/>
          <w:lang w:eastAsia="ja-JP"/>
        </w:rPr>
      </w:pPr>
      <w:r w:rsidRPr="00BB6DBC">
        <w:rPr>
          <w:rFonts w:cs="Arial"/>
          <w:lang w:eastAsia="ja-JP"/>
        </w:rPr>
        <w:t xml:space="preserve">        mln.expiration_date,</w:t>
      </w:r>
    </w:p>
    <w:p w14:paraId="26BEA3EA" w14:textId="77777777" w:rsidR="00BB6DBC" w:rsidRPr="00BB6DBC" w:rsidRDefault="00BB6DBC" w:rsidP="00BB6DBC">
      <w:pPr>
        <w:rPr>
          <w:rFonts w:cs="Arial"/>
          <w:lang w:eastAsia="ja-JP"/>
        </w:rPr>
      </w:pPr>
      <w:r w:rsidRPr="00BB6DBC">
        <w:rPr>
          <w:rFonts w:cs="Arial"/>
          <w:lang w:eastAsia="ja-JP"/>
        </w:rPr>
        <w:t xml:space="preserve">        NVL(oola.shipping_quantity, oola.shipped_quantity) line_qty_ordered -- Added by Vikas Sathidev for REQ0227814/PRB12622</w:t>
      </w:r>
    </w:p>
    <w:p w14:paraId="26BEA3EB" w14:textId="77777777" w:rsidR="00BB6DBC" w:rsidRPr="00BB6DBC" w:rsidRDefault="00BB6DBC" w:rsidP="00BB6DBC">
      <w:pPr>
        <w:rPr>
          <w:rFonts w:cs="Arial"/>
          <w:lang w:eastAsia="ja-JP"/>
        </w:rPr>
      </w:pPr>
      <w:r w:rsidRPr="00BB6DBC">
        <w:rPr>
          <w:rFonts w:cs="Arial"/>
          <w:lang w:eastAsia="ja-JP"/>
        </w:rPr>
        <w:t xml:space="preserve">                                                                            ,</w:t>
      </w:r>
    </w:p>
    <w:p w14:paraId="26BEA3EC" w14:textId="77777777" w:rsidR="00BB6DBC" w:rsidRPr="00BB6DBC" w:rsidRDefault="00BB6DBC" w:rsidP="00BB6DBC">
      <w:pPr>
        <w:rPr>
          <w:rFonts w:cs="Arial"/>
          <w:lang w:eastAsia="ja-JP"/>
        </w:rPr>
      </w:pPr>
      <w:r w:rsidRPr="00BB6DBC">
        <w:rPr>
          <w:rFonts w:cs="Arial"/>
          <w:lang w:eastAsia="ja-JP"/>
        </w:rPr>
        <w:t xml:space="preserve">        mmt.transaction_id   --Added by Vikas Sathidev for REQ0227814/PRB12622</w:t>
      </w:r>
    </w:p>
    <w:p w14:paraId="26BEA3ED" w14:textId="77777777" w:rsidR="00BB6DBC" w:rsidRPr="00BB6DBC" w:rsidRDefault="00BB6DBC" w:rsidP="00BB6DBC">
      <w:pPr>
        <w:rPr>
          <w:rFonts w:cs="Arial"/>
          <w:lang w:eastAsia="ja-JP"/>
        </w:rPr>
      </w:pPr>
      <w:r w:rsidRPr="00BB6DBC">
        <w:rPr>
          <w:rFonts w:cs="Arial"/>
          <w:lang w:eastAsia="ja-JP"/>
        </w:rPr>
        <w:t xml:space="preserve">   FROM apps.mtl_lot_numbers mln,</w:t>
      </w:r>
    </w:p>
    <w:p w14:paraId="26BEA3EE" w14:textId="77777777" w:rsidR="00BB6DBC" w:rsidRPr="00BB6DBC" w:rsidRDefault="00BB6DBC" w:rsidP="00BB6DBC">
      <w:pPr>
        <w:rPr>
          <w:rFonts w:cs="Arial"/>
          <w:lang w:eastAsia="ja-JP"/>
        </w:rPr>
      </w:pPr>
      <w:r w:rsidRPr="00BB6DBC">
        <w:rPr>
          <w:rFonts w:cs="Arial"/>
          <w:lang w:eastAsia="ja-JP"/>
        </w:rPr>
        <w:t xml:space="preserve">        apps.oe_lot_serial_numbers oels,</w:t>
      </w:r>
    </w:p>
    <w:p w14:paraId="26BEA3EF"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3F0" w14:textId="77777777" w:rsidR="00BB6DBC" w:rsidRPr="00BB6DBC" w:rsidRDefault="00BB6DBC" w:rsidP="00BB6DBC">
      <w:pPr>
        <w:rPr>
          <w:rFonts w:cs="Arial"/>
          <w:lang w:eastAsia="ja-JP"/>
        </w:rPr>
      </w:pPr>
      <w:r w:rsidRPr="00BB6DBC">
        <w:rPr>
          <w:rFonts w:cs="Arial"/>
          <w:lang w:eastAsia="ja-JP"/>
        </w:rPr>
        <w:t xml:space="preserve">        apps.mtl_parameters mp,</w:t>
      </w:r>
    </w:p>
    <w:p w14:paraId="26BEA3F1" w14:textId="77777777" w:rsidR="00BB6DBC" w:rsidRPr="00BB6DBC" w:rsidRDefault="00BB6DBC" w:rsidP="00BB6DBC">
      <w:pPr>
        <w:rPr>
          <w:rFonts w:cs="Arial"/>
          <w:lang w:eastAsia="ja-JP"/>
        </w:rPr>
      </w:pPr>
      <w:r w:rsidRPr="00BB6DBC">
        <w:rPr>
          <w:rFonts w:cs="Arial"/>
          <w:lang w:eastAsia="ja-JP"/>
        </w:rPr>
        <w:t xml:space="preserve">        apps.mtl_material_transactions mmt</w:t>
      </w:r>
    </w:p>
    <w:p w14:paraId="26BEA3F2" w14:textId="77777777" w:rsidR="00BB6DBC" w:rsidRPr="00BB6DBC" w:rsidRDefault="00BB6DBC" w:rsidP="00BB6DBC">
      <w:pPr>
        <w:rPr>
          <w:rFonts w:cs="Arial"/>
          <w:lang w:eastAsia="ja-JP"/>
        </w:rPr>
      </w:pPr>
      <w:r w:rsidRPr="00BB6DBC">
        <w:rPr>
          <w:rFonts w:cs="Arial"/>
          <w:lang w:eastAsia="ja-JP"/>
        </w:rPr>
        <w:t xml:space="preserve">  WHERE     oels.line_id = oola.line_id</w:t>
      </w:r>
    </w:p>
    <w:p w14:paraId="26BEA3F3" w14:textId="77777777" w:rsidR="00BB6DBC" w:rsidRPr="00BB6DBC" w:rsidRDefault="00BB6DBC" w:rsidP="00BB6DBC">
      <w:pPr>
        <w:rPr>
          <w:rFonts w:cs="Arial"/>
          <w:lang w:eastAsia="ja-JP"/>
        </w:rPr>
      </w:pPr>
      <w:r w:rsidRPr="00BB6DBC">
        <w:rPr>
          <w:rFonts w:cs="Arial"/>
          <w:lang w:eastAsia="ja-JP"/>
        </w:rPr>
        <w:t xml:space="preserve">        AND oels.lot_number = mln.lot_number</w:t>
      </w:r>
    </w:p>
    <w:p w14:paraId="26BEA3F4" w14:textId="77777777" w:rsidR="00BB6DBC" w:rsidRPr="00BB6DBC" w:rsidRDefault="00BB6DBC" w:rsidP="00BB6DBC">
      <w:pPr>
        <w:rPr>
          <w:rFonts w:cs="Arial"/>
          <w:lang w:eastAsia="ja-JP"/>
        </w:rPr>
      </w:pPr>
      <w:r w:rsidRPr="00BB6DBC">
        <w:rPr>
          <w:rFonts w:cs="Arial"/>
          <w:lang w:eastAsia="ja-JP"/>
        </w:rPr>
        <w:t xml:space="preserve">        AND mp.organization_id = mln.organization_id</w:t>
      </w:r>
    </w:p>
    <w:p w14:paraId="26BEA3F5" w14:textId="77777777" w:rsidR="00BB6DBC" w:rsidRPr="00BB6DBC" w:rsidRDefault="00BB6DBC" w:rsidP="00BB6DBC">
      <w:pPr>
        <w:rPr>
          <w:rFonts w:cs="Arial"/>
          <w:lang w:eastAsia="ja-JP"/>
        </w:rPr>
      </w:pPr>
      <w:r w:rsidRPr="00BB6DBC">
        <w:rPr>
          <w:rFonts w:cs="Arial"/>
          <w:lang w:eastAsia="ja-JP"/>
        </w:rPr>
        <w:t xml:space="preserve">        AND oola.ship_from_org_id = mp.organization_id</w:t>
      </w:r>
    </w:p>
    <w:p w14:paraId="26BEA3F6" w14:textId="77777777" w:rsidR="00BB6DBC" w:rsidRPr="00BB6DBC" w:rsidRDefault="00BB6DBC" w:rsidP="00BB6DBC">
      <w:pPr>
        <w:rPr>
          <w:rFonts w:cs="Arial"/>
          <w:lang w:eastAsia="ja-JP"/>
        </w:rPr>
      </w:pPr>
      <w:r w:rsidRPr="00BB6DBC">
        <w:rPr>
          <w:rFonts w:cs="Arial"/>
          <w:lang w:eastAsia="ja-JP"/>
        </w:rPr>
        <w:t xml:space="preserve">        AND mmt.source_line_id = oola.line_id</w:t>
      </w:r>
    </w:p>
    <w:p w14:paraId="26BEA3F7" w14:textId="77777777" w:rsidR="00BB6DBC" w:rsidRPr="00BB6DBC" w:rsidRDefault="00BB6DBC" w:rsidP="00BB6DBC">
      <w:pPr>
        <w:rPr>
          <w:rFonts w:cs="Arial"/>
          <w:lang w:eastAsia="ja-JP"/>
        </w:rPr>
      </w:pPr>
      <w:r w:rsidRPr="00BB6DBC">
        <w:rPr>
          <w:rFonts w:cs="Arial"/>
          <w:lang w:eastAsia="ja-JP"/>
        </w:rPr>
        <w:t xml:space="preserve">        AND mmt.inventory_item_id = mln.inventory_item_id</w:t>
      </w:r>
    </w:p>
    <w:p w14:paraId="26BEA3F8" w14:textId="77777777" w:rsidR="00BB6DBC" w:rsidRPr="00BB6DBC" w:rsidRDefault="00BB6DBC" w:rsidP="00BB6DBC">
      <w:pPr>
        <w:rPr>
          <w:rFonts w:cs="Arial"/>
          <w:lang w:eastAsia="ja-JP"/>
        </w:rPr>
      </w:pPr>
      <w:r w:rsidRPr="00BB6DBC">
        <w:rPr>
          <w:rFonts w:cs="Arial"/>
          <w:lang w:eastAsia="ja-JP"/>
        </w:rPr>
        <w:t xml:space="preserve">        AND mmt.organization_id = mln.organization_id</w:t>
      </w:r>
    </w:p>
    <w:p w14:paraId="26BEA3F9"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3FA" w14:textId="77777777" w:rsidR="00BB6DBC" w:rsidRPr="00BB6DBC" w:rsidRDefault="00BB6DBC" w:rsidP="00BB6DBC">
      <w:pPr>
        <w:rPr>
          <w:rFonts w:cs="Arial"/>
          <w:lang w:eastAsia="ja-JP"/>
        </w:rPr>
      </w:pPr>
      <w:r w:rsidRPr="00BB6DBC">
        <w:rPr>
          <w:rFonts w:cs="Arial"/>
          <w:lang w:eastAsia="ja-JP"/>
        </w:rPr>
        <w:t>UNION</w:t>
      </w:r>
    </w:p>
    <w:p w14:paraId="26BEA3FB" w14:textId="77777777" w:rsidR="00BB6DBC" w:rsidRPr="00BB6DBC" w:rsidRDefault="00BB6DBC" w:rsidP="00BB6DBC">
      <w:pPr>
        <w:rPr>
          <w:rFonts w:cs="Arial"/>
          <w:lang w:eastAsia="ja-JP"/>
        </w:rPr>
      </w:pPr>
      <w:r w:rsidRPr="00BB6DBC">
        <w:rPr>
          <w:rFonts w:cs="Arial"/>
          <w:lang w:eastAsia="ja-JP"/>
        </w:rPr>
        <w:t xml:space="preserve">SELECT </w:t>
      </w:r>
    </w:p>
    <w:p w14:paraId="26BEA3FC" w14:textId="77777777" w:rsidR="00BB6DBC" w:rsidRPr="00BB6DBC" w:rsidRDefault="00BB6DBC" w:rsidP="00BB6DBC">
      <w:pPr>
        <w:rPr>
          <w:rFonts w:cs="Arial"/>
          <w:lang w:eastAsia="ja-JP"/>
        </w:rPr>
      </w:pPr>
      <w:r w:rsidRPr="00BB6DBC">
        <w:rPr>
          <w:rFonts w:cs="Arial"/>
          <w:lang w:eastAsia="ja-JP"/>
        </w:rPr>
        <w:t xml:space="preserve">       oola.line_id line_so_line_id,</w:t>
      </w:r>
      <w:r w:rsidRPr="00BB6DBC">
        <w:rPr>
          <w:rFonts w:cs="Arial"/>
          <w:lang w:eastAsia="ja-JP"/>
        </w:rPr>
        <w:tab/>
      </w:r>
    </w:p>
    <w:p w14:paraId="26BEA3FD" w14:textId="77777777" w:rsidR="00BB6DBC" w:rsidRPr="00BB6DBC" w:rsidRDefault="00BB6DBC" w:rsidP="00BB6DBC">
      <w:pPr>
        <w:rPr>
          <w:rFonts w:cs="Arial"/>
          <w:lang w:eastAsia="ja-JP"/>
        </w:rPr>
      </w:pPr>
      <w:r w:rsidRPr="00BB6DBC">
        <w:rPr>
          <w:rFonts w:cs="Arial"/>
          <w:lang w:eastAsia="ja-JP"/>
        </w:rPr>
        <w:t xml:space="preserve">       rlt.item_id  inventory_item_id,</w:t>
      </w:r>
    </w:p>
    <w:p w14:paraId="26BEA3FE" w14:textId="77777777" w:rsidR="00BB6DBC" w:rsidRPr="00BB6DBC" w:rsidRDefault="00BB6DBC" w:rsidP="00BB6DBC">
      <w:pPr>
        <w:rPr>
          <w:rFonts w:cs="Arial"/>
          <w:lang w:eastAsia="ja-JP"/>
        </w:rPr>
      </w:pPr>
      <w:r w:rsidRPr="00BB6DBC">
        <w:rPr>
          <w:rFonts w:cs="Arial"/>
          <w:lang w:eastAsia="ja-JP"/>
        </w:rPr>
        <w:t xml:space="preserve">       oola.request_date,</w:t>
      </w:r>
    </w:p>
    <w:p w14:paraId="26BEA3FF" w14:textId="77777777" w:rsidR="00BB6DBC" w:rsidRPr="00BB6DBC" w:rsidRDefault="00BB6DBC" w:rsidP="00BB6DBC">
      <w:pPr>
        <w:rPr>
          <w:rFonts w:cs="Arial"/>
          <w:lang w:eastAsia="ja-JP"/>
        </w:rPr>
      </w:pPr>
      <w:r w:rsidRPr="00BB6DBC">
        <w:rPr>
          <w:rFonts w:cs="Arial"/>
          <w:lang w:eastAsia="ja-JP"/>
        </w:rPr>
        <w:t xml:space="preserve">       rlt.lot_num,</w:t>
      </w:r>
    </w:p>
    <w:p w14:paraId="26BEA400" w14:textId="77777777" w:rsidR="00BB6DBC" w:rsidRPr="00BB6DBC" w:rsidRDefault="00BB6DBC" w:rsidP="00BB6DBC">
      <w:pPr>
        <w:rPr>
          <w:rFonts w:cs="Arial"/>
          <w:lang w:eastAsia="ja-JP"/>
        </w:rPr>
      </w:pPr>
      <w:r w:rsidRPr="00BB6DBC">
        <w:rPr>
          <w:rFonts w:cs="Arial"/>
          <w:lang w:eastAsia="ja-JP"/>
        </w:rPr>
        <w:t xml:space="preserve">       rlt.expiration_date,</w:t>
      </w:r>
    </w:p>
    <w:p w14:paraId="26BEA401" w14:textId="77777777" w:rsidR="00BB6DBC" w:rsidRPr="00BB6DBC" w:rsidRDefault="00BB6DBC" w:rsidP="00BB6DBC">
      <w:pPr>
        <w:rPr>
          <w:rFonts w:cs="Arial"/>
          <w:lang w:eastAsia="ja-JP"/>
        </w:rPr>
      </w:pPr>
      <w:r w:rsidRPr="00BB6DBC">
        <w:rPr>
          <w:rFonts w:cs="Arial"/>
          <w:lang w:eastAsia="ja-JP"/>
        </w:rPr>
        <w:t xml:space="preserve">       nvl(oola.shipping_quantity,oola.shipped_quantity) line_qty_ordered -- Added by Vikas Sathidev for REQ0227814/PRB12622</w:t>
      </w:r>
    </w:p>
    <w:p w14:paraId="26BEA402" w14:textId="77777777" w:rsidR="00BB6DBC" w:rsidRPr="00BB6DBC" w:rsidRDefault="00BB6DBC" w:rsidP="00BB6DBC">
      <w:pPr>
        <w:rPr>
          <w:rFonts w:cs="Arial"/>
          <w:lang w:eastAsia="ja-JP"/>
        </w:rPr>
      </w:pPr>
      <w:r w:rsidRPr="00BB6DBC">
        <w:rPr>
          <w:rFonts w:cs="Arial"/>
          <w:lang w:eastAsia="ja-JP"/>
        </w:rPr>
        <w:tab/>
        <w:t xml:space="preserve">   ,-1 transaction_id    --Added by Vikas Sathidev for REQ0227814/PRB12622</w:t>
      </w:r>
      <w:r w:rsidRPr="00BB6DBC">
        <w:rPr>
          <w:rFonts w:cs="Arial"/>
          <w:lang w:eastAsia="ja-JP"/>
        </w:rPr>
        <w:tab/>
        <w:t xml:space="preserve">   </w:t>
      </w:r>
    </w:p>
    <w:p w14:paraId="26BEA403" w14:textId="77777777" w:rsidR="00BB6DBC" w:rsidRPr="00BB6DBC" w:rsidRDefault="00BB6DBC" w:rsidP="00BB6DBC">
      <w:pPr>
        <w:rPr>
          <w:rFonts w:cs="Arial"/>
          <w:lang w:eastAsia="ja-JP"/>
        </w:rPr>
      </w:pPr>
      <w:r w:rsidRPr="00BB6DBC">
        <w:rPr>
          <w:rFonts w:cs="Arial"/>
          <w:lang w:eastAsia="ja-JP"/>
        </w:rPr>
        <w:t xml:space="preserve"> FROM apps.rcv_lot_transactions rlt,</w:t>
      </w:r>
    </w:p>
    <w:p w14:paraId="26BEA404" w14:textId="77777777" w:rsidR="00BB6DBC" w:rsidRPr="00BB6DBC" w:rsidRDefault="00BB6DBC" w:rsidP="00BB6DBC">
      <w:pPr>
        <w:rPr>
          <w:rFonts w:cs="Arial"/>
          <w:lang w:eastAsia="ja-JP"/>
        </w:rPr>
      </w:pPr>
      <w:r w:rsidRPr="00BB6DBC">
        <w:rPr>
          <w:rFonts w:cs="Arial"/>
          <w:lang w:eastAsia="ja-JP"/>
        </w:rPr>
        <w:t xml:space="preserve">       apps.rcv_transactions rt,</w:t>
      </w:r>
    </w:p>
    <w:p w14:paraId="26BEA405"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406" w14:textId="77777777" w:rsidR="00BB6DBC" w:rsidRPr="00BB6DBC" w:rsidRDefault="00BB6DBC" w:rsidP="00BB6DBC">
      <w:pPr>
        <w:rPr>
          <w:rFonts w:cs="Arial"/>
          <w:lang w:eastAsia="ja-JP"/>
        </w:rPr>
      </w:pPr>
      <w:r w:rsidRPr="00BB6DBC">
        <w:rPr>
          <w:rFonts w:cs="Arial"/>
          <w:lang w:eastAsia="ja-JP"/>
        </w:rPr>
        <w:t xml:space="preserve">       apps.rcv_shipment_lines rsl</w:t>
      </w:r>
    </w:p>
    <w:p w14:paraId="26BEA407" w14:textId="77777777" w:rsidR="00BB6DBC" w:rsidRPr="00BB6DBC" w:rsidRDefault="00BB6DBC" w:rsidP="00BB6DBC">
      <w:pPr>
        <w:rPr>
          <w:rFonts w:cs="Arial"/>
          <w:lang w:eastAsia="ja-JP"/>
        </w:rPr>
      </w:pPr>
      <w:r w:rsidRPr="00BB6DBC">
        <w:rPr>
          <w:rFonts w:cs="Arial"/>
          <w:lang w:eastAsia="ja-JP"/>
        </w:rPr>
        <w:t xml:space="preserve"> WHERE rsl.oe_order_line_id = oola.line_id</w:t>
      </w:r>
    </w:p>
    <w:p w14:paraId="26BEA408" w14:textId="77777777" w:rsidR="00BB6DBC" w:rsidRPr="00BB6DBC" w:rsidRDefault="00BB6DBC" w:rsidP="00BB6DBC">
      <w:pPr>
        <w:rPr>
          <w:rFonts w:cs="Arial"/>
          <w:lang w:eastAsia="ja-JP"/>
        </w:rPr>
      </w:pPr>
      <w:r w:rsidRPr="00BB6DBC">
        <w:rPr>
          <w:rFonts w:cs="Arial"/>
          <w:lang w:eastAsia="ja-JP"/>
        </w:rPr>
        <w:t xml:space="preserve">   AND rt.shipment_line_id= rsl.shipment_line_id</w:t>
      </w:r>
    </w:p>
    <w:p w14:paraId="26BEA409" w14:textId="77777777" w:rsidR="00BB6DBC" w:rsidRPr="00BB6DBC" w:rsidRDefault="00BB6DBC" w:rsidP="00BB6DBC">
      <w:pPr>
        <w:rPr>
          <w:rFonts w:cs="Arial"/>
          <w:lang w:eastAsia="ja-JP"/>
        </w:rPr>
      </w:pPr>
      <w:r w:rsidRPr="00BB6DBC">
        <w:rPr>
          <w:rFonts w:cs="Arial"/>
          <w:lang w:eastAsia="ja-JP"/>
        </w:rPr>
        <w:t xml:space="preserve">   AND rt.transaction_id=rlt.transaction_id</w:t>
      </w:r>
    </w:p>
    <w:p w14:paraId="26BEA40A" w14:textId="77777777" w:rsidR="00BB6DBC" w:rsidRPr="00BB6DBC" w:rsidRDefault="00BB6DBC" w:rsidP="00BB6DBC">
      <w:pPr>
        <w:rPr>
          <w:rFonts w:cs="Arial"/>
          <w:lang w:eastAsia="ja-JP"/>
        </w:rPr>
      </w:pPr>
      <w:r w:rsidRPr="00BB6DBC">
        <w:rPr>
          <w:rFonts w:cs="Arial"/>
          <w:lang w:eastAsia="ja-JP"/>
        </w:rPr>
        <w:t xml:space="preserve">   AND rt.transaction_type='RECEIVE'</w:t>
      </w:r>
    </w:p>
    <w:p w14:paraId="26BEA40B" w14:textId="77777777" w:rsidR="00BB6DBC" w:rsidRPr="00BB6DBC" w:rsidRDefault="00BB6DBC" w:rsidP="00BB6DBC">
      <w:pPr>
        <w:rPr>
          <w:rFonts w:cs="Arial"/>
          <w:lang w:eastAsia="ja-JP"/>
        </w:rPr>
      </w:pPr>
      <w:r w:rsidRPr="00BB6DBC">
        <w:rPr>
          <w:rFonts w:cs="Arial"/>
          <w:lang w:eastAsia="ja-JP"/>
        </w:rPr>
        <w:t xml:space="preserve">  AND  :CP_TRX_TYPE_CLASS ='CM' </w:t>
      </w:r>
    </w:p>
    <w:p w14:paraId="26BEA40C" w14:textId="77777777" w:rsidR="00BB6DBC" w:rsidRPr="00BB6DBC" w:rsidRDefault="00BB6DBC" w:rsidP="00BB6DBC">
      <w:pPr>
        <w:rPr>
          <w:rFonts w:cs="Arial"/>
          <w:lang w:eastAsia="ja-JP"/>
        </w:rPr>
      </w:pPr>
      <w:r w:rsidRPr="00BB6DBC">
        <w:rPr>
          <w:rFonts w:cs="Arial"/>
          <w:lang w:eastAsia="ja-JP"/>
        </w:rPr>
        <w:t xml:space="preserve">   AND rsl.source_document_code='RMA'</w:t>
      </w:r>
    </w:p>
    <w:p w14:paraId="26BEA40D" w14:textId="77777777" w:rsidR="00BB6DBC" w:rsidRPr="00BB6DBC" w:rsidRDefault="00BB6DBC" w:rsidP="00BB6DBC">
      <w:pPr>
        <w:rPr>
          <w:rFonts w:cs="Arial"/>
          <w:lang w:eastAsia="ja-JP"/>
        </w:rPr>
      </w:pPr>
      <w:r w:rsidRPr="00BB6DBC">
        <w:rPr>
          <w:rFonts w:cs="Arial"/>
          <w:lang w:eastAsia="ja-JP"/>
        </w:rPr>
        <w:t>UNION ALL -- Query split to handle INTERCOMPANY and other invoice types separately</w:t>
      </w:r>
    </w:p>
    <w:p w14:paraId="26BEA40E" w14:textId="77777777" w:rsidR="00BB6DBC" w:rsidRPr="00BB6DBC" w:rsidRDefault="00BB6DBC" w:rsidP="00BB6DBC">
      <w:pPr>
        <w:rPr>
          <w:rFonts w:cs="Arial"/>
          <w:lang w:eastAsia="ja-JP"/>
        </w:rPr>
      </w:pPr>
      <w:r w:rsidRPr="00BB6DBC">
        <w:rPr>
          <w:rFonts w:cs="Arial"/>
          <w:lang w:eastAsia="ja-JP"/>
        </w:rPr>
        <w:t xml:space="preserve"> SELECT distinct oola.line_id line_so_line_id,</w:t>
      </w:r>
    </w:p>
    <w:p w14:paraId="26BEA40F" w14:textId="77777777" w:rsidR="00BB6DBC" w:rsidRPr="00BB6DBC" w:rsidRDefault="00BB6DBC" w:rsidP="00BB6DBC">
      <w:pPr>
        <w:rPr>
          <w:rFonts w:cs="Arial"/>
          <w:lang w:eastAsia="ja-JP"/>
        </w:rPr>
      </w:pPr>
      <w:r w:rsidRPr="00BB6DBC">
        <w:rPr>
          <w:rFonts w:cs="Arial"/>
          <w:lang w:eastAsia="ja-JP"/>
        </w:rPr>
        <w:t xml:space="preserve">        rlt.item_id inventory_item_id,</w:t>
      </w:r>
    </w:p>
    <w:p w14:paraId="26BEA410" w14:textId="77777777" w:rsidR="00BB6DBC" w:rsidRPr="00BB6DBC" w:rsidRDefault="00BB6DBC" w:rsidP="00BB6DBC">
      <w:pPr>
        <w:rPr>
          <w:rFonts w:cs="Arial"/>
          <w:lang w:eastAsia="ja-JP"/>
        </w:rPr>
      </w:pPr>
      <w:r w:rsidRPr="00BB6DBC">
        <w:rPr>
          <w:rFonts w:cs="Arial"/>
          <w:lang w:eastAsia="ja-JP"/>
        </w:rPr>
        <w:t xml:space="preserve">        oola.request_date,</w:t>
      </w:r>
    </w:p>
    <w:p w14:paraId="26BEA411" w14:textId="77777777" w:rsidR="00BB6DBC" w:rsidRPr="00BB6DBC" w:rsidRDefault="00BB6DBC" w:rsidP="00BB6DBC">
      <w:pPr>
        <w:rPr>
          <w:rFonts w:cs="Arial"/>
          <w:lang w:eastAsia="ja-JP"/>
        </w:rPr>
      </w:pPr>
      <w:r w:rsidRPr="00BB6DBC">
        <w:rPr>
          <w:rFonts w:cs="Arial"/>
          <w:lang w:eastAsia="ja-JP"/>
        </w:rPr>
        <w:t xml:space="preserve">        rlt.lot_num,</w:t>
      </w:r>
    </w:p>
    <w:p w14:paraId="26BEA412" w14:textId="77777777" w:rsidR="00BB6DBC" w:rsidRPr="00BB6DBC" w:rsidRDefault="00BB6DBC" w:rsidP="00BB6DBC">
      <w:pPr>
        <w:rPr>
          <w:rFonts w:cs="Arial"/>
          <w:lang w:eastAsia="ja-JP"/>
        </w:rPr>
      </w:pPr>
      <w:r w:rsidRPr="00BB6DBC">
        <w:rPr>
          <w:rFonts w:cs="Arial"/>
          <w:lang w:eastAsia="ja-JP"/>
        </w:rPr>
        <w:t xml:space="preserve">        rlt.expiration_date,</w:t>
      </w:r>
    </w:p>
    <w:p w14:paraId="26BEA413" w14:textId="77777777" w:rsidR="00BB6DBC" w:rsidRPr="00BB6DBC" w:rsidRDefault="00BB6DBC" w:rsidP="00BB6DBC">
      <w:pPr>
        <w:rPr>
          <w:rFonts w:cs="Arial"/>
          <w:lang w:eastAsia="ja-JP"/>
        </w:rPr>
      </w:pPr>
      <w:r w:rsidRPr="00BB6DBC">
        <w:rPr>
          <w:rFonts w:cs="Arial"/>
          <w:lang w:eastAsia="ja-JP"/>
        </w:rPr>
        <w:t xml:space="preserve">        NVL (oola.shipping_quantity, oola.shipped_quantity) line_qty_ordered -- Added by Vikas Sathidev for REQ0227814/PRB12622</w:t>
      </w:r>
    </w:p>
    <w:p w14:paraId="26BEA414" w14:textId="77777777" w:rsidR="00BB6DBC" w:rsidRPr="00BB6DBC" w:rsidRDefault="00BB6DBC" w:rsidP="00BB6DBC">
      <w:pPr>
        <w:rPr>
          <w:rFonts w:cs="Arial"/>
          <w:lang w:eastAsia="ja-JP"/>
        </w:rPr>
      </w:pPr>
      <w:r w:rsidRPr="00BB6DBC">
        <w:rPr>
          <w:rFonts w:cs="Arial"/>
          <w:lang w:eastAsia="ja-JP"/>
        </w:rPr>
        <w:lastRenderedPageBreak/>
        <w:t xml:space="preserve">                                                                            ,</w:t>
      </w:r>
    </w:p>
    <w:p w14:paraId="26BEA415" w14:textId="77777777" w:rsidR="00BB6DBC" w:rsidRPr="00BB6DBC" w:rsidRDefault="00BB6DBC" w:rsidP="00BB6DBC">
      <w:pPr>
        <w:rPr>
          <w:rFonts w:cs="Arial"/>
          <w:lang w:eastAsia="ja-JP"/>
        </w:rPr>
      </w:pPr>
      <w:r w:rsidRPr="00BB6DBC">
        <w:rPr>
          <w:rFonts w:cs="Arial"/>
          <w:lang w:eastAsia="ja-JP"/>
        </w:rPr>
        <w:t xml:space="preserve">        mmt.transaction_id   --Added by Vikas Sathidev for REQ0227814/PRB12622</w:t>
      </w:r>
    </w:p>
    <w:p w14:paraId="26BEA416" w14:textId="77777777" w:rsidR="00BB6DBC" w:rsidRPr="00BB6DBC" w:rsidRDefault="00BB6DBC" w:rsidP="00BB6DBC">
      <w:pPr>
        <w:rPr>
          <w:rFonts w:cs="Arial"/>
          <w:lang w:eastAsia="ja-JP"/>
        </w:rPr>
      </w:pPr>
      <w:r w:rsidRPr="00BB6DBC">
        <w:rPr>
          <w:rFonts w:cs="Arial"/>
          <w:lang w:eastAsia="ja-JP"/>
        </w:rPr>
        <w:t xml:space="preserve">   FROM apps.rcv_lot_transactions rlt,</w:t>
      </w:r>
    </w:p>
    <w:p w14:paraId="26BEA417" w14:textId="77777777" w:rsidR="00BB6DBC" w:rsidRPr="00BB6DBC" w:rsidRDefault="00BB6DBC" w:rsidP="00BB6DBC">
      <w:pPr>
        <w:rPr>
          <w:rFonts w:cs="Arial"/>
          <w:lang w:eastAsia="ja-JP"/>
        </w:rPr>
      </w:pPr>
      <w:r w:rsidRPr="00BB6DBC">
        <w:rPr>
          <w:rFonts w:cs="Arial"/>
          <w:lang w:eastAsia="ja-JP"/>
        </w:rPr>
        <w:t xml:space="preserve">        apps.rcv_transactions rt,</w:t>
      </w:r>
    </w:p>
    <w:p w14:paraId="26BEA418"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419" w14:textId="77777777" w:rsidR="00BB6DBC" w:rsidRPr="00BB6DBC" w:rsidRDefault="00BB6DBC" w:rsidP="00BB6DBC">
      <w:pPr>
        <w:rPr>
          <w:rFonts w:cs="Arial"/>
          <w:lang w:eastAsia="ja-JP"/>
        </w:rPr>
      </w:pPr>
      <w:r w:rsidRPr="00BB6DBC">
        <w:rPr>
          <w:rFonts w:cs="Arial"/>
          <w:lang w:eastAsia="ja-JP"/>
        </w:rPr>
        <w:t xml:space="preserve">        apps.rcv_shipment_lines rsl,</w:t>
      </w:r>
    </w:p>
    <w:p w14:paraId="26BEA41A" w14:textId="77777777" w:rsidR="00BB6DBC" w:rsidRPr="00BB6DBC" w:rsidRDefault="00BB6DBC" w:rsidP="00BB6DBC">
      <w:pPr>
        <w:rPr>
          <w:rFonts w:cs="Arial"/>
          <w:lang w:eastAsia="ja-JP"/>
        </w:rPr>
      </w:pPr>
      <w:r w:rsidRPr="00BB6DBC">
        <w:rPr>
          <w:rFonts w:cs="Arial"/>
          <w:lang w:eastAsia="ja-JP"/>
        </w:rPr>
        <w:t xml:space="preserve">        apps.mtl_material_transactions mmt</w:t>
      </w:r>
    </w:p>
    <w:p w14:paraId="26BEA41B" w14:textId="77777777" w:rsidR="00BB6DBC" w:rsidRPr="00BB6DBC" w:rsidRDefault="00BB6DBC" w:rsidP="00BB6DBC">
      <w:pPr>
        <w:rPr>
          <w:rFonts w:cs="Arial"/>
          <w:lang w:eastAsia="ja-JP"/>
        </w:rPr>
      </w:pPr>
      <w:r w:rsidRPr="00BB6DBC">
        <w:rPr>
          <w:rFonts w:cs="Arial"/>
          <w:lang w:eastAsia="ja-JP"/>
        </w:rPr>
        <w:t xml:space="preserve">  WHERE     rsl.oe_order_line_id = oola.line_id</w:t>
      </w:r>
    </w:p>
    <w:p w14:paraId="26BEA41C" w14:textId="77777777" w:rsidR="00BB6DBC" w:rsidRPr="00BB6DBC" w:rsidRDefault="00BB6DBC" w:rsidP="00BB6DBC">
      <w:pPr>
        <w:rPr>
          <w:rFonts w:cs="Arial"/>
          <w:lang w:eastAsia="ja-JP"/>
        </w:rPr>
      </w:pPr>
      <w:r w:rsidRPr="00BB6DBC">
        <w:rPr>
          <w:rFonts w:cs="Arial"/>
          <w:lang w:eastAsia="ja-JP"/>
        </w:rPr>
        <w:t xml:space="preserve">        AND rt.shipment_line_id = rsl.shipment_line_id</w:t>
      </w:r>
    </w:p>
    <w:p w14:paraId="26BEA41D" w14:textId="77777777" w:rsidR="00BB6DBC" w:rsidRPr="00BB6DBC" w:rsidRDefault="00BB6DBC" w:rsidP="00BB6DBC">
      <w:pPr>
        <w:rPr>
          <w:rFonts w:cs="Arial"/>
          <w:lang w:eastAsia="ja-JP"/>
        </w:rPr>
      </w:pPr>
      <w:r w:rsidRPr="00BB6DBC">
        <w:rPr>
          <w:rFonts w:cs="Arial"/>
          <w:lang w:eastAsia="ja-JP"/>
        </w:rPr>
        <w:t xml:space="preserve">        AND rt.transaction_id = rlt.transaction_id</w:t>
      </w:r>
    </w:p>
    <w:p w14:paraId="26BEA41E" w14:textId="77777777" w:rsidR="00BB6DBC" w:rsidRPr="00BB6DBC" w:rsidRDefault="00BB6DBC" w:rsidP="00BB6DBC">
      <w:pPr>
        <w:rPr>
          <w:rFonts w:cs="Arial"/>
          <w:lang w:eastAsia="ja-JP"/>
        </w:rPr>
      </w:pPr>
      <w:r w:rsidRPr="00BB6DBC">
        <w:rPr>
          <w:rFonts w:cs="Arial"/>
          <w:lang w:eastAsia="ja-JP"/>
        </w:rPr>
        <w:t xml:space="preserve">        AND rt.transaction_type = 'RECEIVE'</w:t>
      </w:r>
    </w:p>
    <w:p w14:paraId="26BEA41F" w14:textId="77777777" w:rsidR="00BB6DBC" w:rsidRPr="00BB6DBC" w:rsidRDefault="00BB6DBC" w:rsidP="00BB6DBC">
      <w:pPr>
        <w:rPr>
          <w:rFonts w:cs="Arial"/>
          <w:lang w:eastAsia="ja-JP"/>
        </w:rPr>
      </w:pPr>
      <w:r w:rsidRPr="00BB6DBC">
        <w:rPr>
          <w:rFonts w:cs="Arial"/>
          <w:lang w:eastAsia="ja-JP"/>
        </w:rPr>
        <w:t xml:space="preserve">        AND :CP_TRX_TYPE_CLASS = 'CM'</w:t>
      </w:r>
    </w:p>
    <w:p w14:paraId="26BEA420" w14:textId="77777777" w:rsidR="00BB6DBC" w:rsidRPr="00BB6DBC" w:rsidRDefault="00BB6DBC" w:rsidP="00BB6DBC">
      <w:pPr>
        <w:rPr>
          <w:rFonts w:cs="Arial"/>
          <w:lang w:eastAsia="ja-JP"/>
        </w:rPr>
      </w:pPr>
      <w:r w:rsidRPr="00BB6DBC">
        <w:rPr>
          <w:rFonts w:cs="Arial"/>
          <w:lang w:eastAsia="ja-JP"/>
        </w:rPr>
        <w:t xml:space="preserve">        AND rsl.source_document_code = 'RMA'</w:t>
      </w:r>
    </w:p>
    <w:p w14:paraId="26BEA421" w14:textId="77777777" w:rsidR="00BB6DBC" w:rsidRPr="00BB6DBC" w:rsidRDefault="00BB6DBC" w:rsidP="00BB6DBC">
      <w:pPr>
        <w:rPr>
          <w:rFonts w:cs="Arial"/>
          <w:lang w:eastAsia="ja-JP"/>
        </w:rPr>
      </w:pPr>
      <w:r w:rsidRPr="00BB6DBC">
        <w:rPr>
          <w:rFonts w:cs="Arial"/>
          <w:lang w:eastAsia="ja-JP"/>
        </w:rPr>
        <w:t xml:space="preserve">        AND rt.transaction_id = mmt.rcv_transaction_id   </w:t>
      </w:r>
    </w:p>
    <w:p w14:paraId="26BEA422" w14:textId="77777777" w:rsidR="00BB6DBC" w:rsidRPr="00BB6DBC" w:rsidRDefault="00BB6DBC" w:rsidP="00BB6DBC">
      <w:pPr>
        <w:rPr>
          <w:rFonts w:cs="Arial"/>
          <w:lang w:eastAsia="ja-JP"/>
        </w:rPr>
      </w:pPr>
      <w:r w:rsidRPr="00BB6DBC">
        <w:rPr>
          <w:rFonts w:cs="Arial"/>
          <w:lang w:eastAsia="ja-JP"/>
        </w:rPr>
        <w:t xml:space="preserve">UNION    </w:t>
      </w:r>
    </w:p>
    <w:p w14:paraId="26BEA423" w14:textId="77777777" w:rsidR="00BB6DBC" w:rsidRPr="00BB6DBC" w:rsidRDefault="00BB6DBC" w:rsidP="00BB6DBC">
      <w:pPr>
        <w:rPr>
          <w:rFonts w:cs="Arial"/>
          <w:lang w:eastAsia="ja-JP"/>
        </w:rPr>
      </w:pPr>
      <w:r w:rsidRPr="00BB6DBC">
        <w:rPr>
          <w:rFonts w:cs="Arial"/>
          <w:lang w:eastAsia="ja-JP"/>
        </w:rPr>
        <w:t xml:space="preserve">SELECT   </w:t>
      </w:r>
    </w:p>
    <w:p w14:paraId="26BEA424" w14:textId="77777777" w:rsidR="00BB6DBC" w:rsidRPr="00BB6DBC" w:rsidRDefault="00BB6DBC" w:rsidP="00BB6DBC">
      <w:pPr>
        <w:rPr>
          <w:rFonts w:cs="Arial"/>
          <w:lang w:eastAsia="ja-JP"/>
        </w:rPr>
      </w:pPr>
      <w:r w:rsidRPr="00BB6DBC">
        <w:rPr>
          <w:rFonts w:cs="Arial"/>
          <w:lang w:eastAsia="ja-JP"/>
        </w:rPr>
        <w:t>wdd.source_line_id line_so_line_id,</w:t>
      </w:r>
    </w:p>
    <w:p w14:paraId="26BEA425" w14:textId="77777777" w:rsidR="00BB6DBC" w:rsidRPr="00BB6DBC" w:rsidRDefault="00BB6DBC" w:rsidP="00BB6DBC">
      <w:pPr>
        <w:rPr>
          <w:rFonts w:cs="Arial"/>
          <w:lang w:eastAsia="ja-JP"/>
        </w:rPr>
      </w:pPr>
      <w:r w:rsidRPr="00BB6DBC">
        <w:rPr>
          <w:rFonts w:cs="Arial"/>
          <w:lang w:eastAsia="ja-JP"/>
        </w:rPr>
        <w:t>mln.inventory_item_id inventory_item_id,</w:t>
      </w:r>
    </w:p>
    <w:p w14:paraId="26BEA426" w14:textId="77777777" w:rsidR="00BB6DBC" w:rsidRPr="00BB6DBC" w:rsidRDefault="00BB6DBC" w:rsidP="00BB6DBC">
      <w:pPr>
        <w:rPr>
          <w:rFonts w:cs="Arial"/>
          <w:lang w:eastAsia="ja-JP"/>
        </w:rPr>
      </w:pPr>
      <w:r w:rsidRPr="00BB6DBC">
        <w:rPr>
          <w:rFonts w:cs="Arial"/>
          <w:lang w:eastAsia="ja-JP"/>
        </w:rPr>
        <w:t>wdd.date_requested,</w:t>
      </w:r>
    </w:p>
    <w:p w14:paraId="26BEA427" w14:textId="77777777" w:rsidR="00BB6DBC" w:rsidRPr="00BB6DBC" w:rsidRDefault="00BB6DBC" w:rsidP="00BB6DBC">
      <w:pPr>
        <w:rPr>
          <w:rFonts w:cs="Arial"/>
          <w:lang w:eastAsia="ja-JP"/>
        </w:rPr>
      </w:pPr>
      <w:r w:rsidRPr="00BB6DBC">
        <w:rPr>
          <w:rFonts w:cs="Arial"/>
          <w:lang w:eastAsia="ja-JP"/>
        </w:rPr>
        <w:t>wdd.lot_number,</w:t>
      </w:r>
    </w:p>
    <w:p w14:paraId="26BEA428" w14:textId="77777777" w:rsidR="00BB6DBC" w:rsidRPr="00BB6DBC" w:rsidRDefault="00BB6DBC" w:rsidP="00BB6DBC">
      <w:pPr>
        <w:rPr>
          <w:rFonts w:cs="Arial"/>
          <w:lang w:eastAsia="ja-JP"/>
        </w:rPr>
      </w:pPr>
      <w:r w:rsidRPr="00BB6DBC">
        <w:rPr>
          <w:rFonts w:cs="Arial"/>
          <w:lang w:eastAsia="ja-JP"/>
        </w:rPr>
        <w:t>mln.expiration_date,</w:t>
      </w:r>
    </w:p>
    <w:p w14:paraId="26BEA429" w14:textId="77777777" w:rsidR="00BB6DBC" w:rsidRPr="00BB6DBC" w:rsidRDefault="00BB6DBC" w:rsidP="00BB6DBC">
      <w:pPr>
        <w:rPr>
          <w:rFonts w:cs="Arial"/>
          <w:lang w:eastAsia="ja-JP"/>
        </w:rPr>
      </w:pPr>
      <w:r w:rsidRPr="00BB6DBC">
        <w:rPr>
          <w:rFonts w:cs="Arial"/>
          <w:lang w:eastAsia="ja-JP"/>
        </w:rPr>
        <w:t>XXGIL_OTC_PRINT_GLOBAL_PKG.xxgil_delsum_qty(wdd.source_line_id,mln.inventory_item_id) line_qty_ordered -- Added by Vikas Sathidev for REQ0227814/PRB12622</w:t>
      </w:r>
    </w:p>
    <w:p w14:paraId="26BEA42A" w14:textId="77777777" w:rsidR="00BB6DBC" w:rsidRPr="00BB6DBC" w:rsidRDefault="00BB6DBC" w:rsidP="00BB6DBC">
      <w:pPr>
        <w:rPr>
          <w:rFonts w:cs="Arial"/>
          <w:lang w:eastAsia="ja-JP"/>
        </w:rPr>
      </w:pPr>
      <w:r w:rsidRPr="00BB6DBC">
        <w:rPr>
          <w:rFonts w:cs="Arial"/>
          <w:lang w:eastAsia="ja-JP"/>
        </w:rPr>
        <w:t>,-1 transaction_id   -- Added by Vikas Sathidev for REQ0227814/PRB12622</w:t>
      </w:r>
    </w:p>
    <w:p w14:paraId="26BEA42B" w14:textId="77777777" w:rsidR="00BB6DBC" w:rsidRPr="00BB6DBC" w:rsidRDefault="00BB6DBC" w:rsidP="00BB6DBC">
      <w:pPr>
        <w:rPr>
          <w:rFonts w:cs="Arial"/>
          <w:lang w:eastAsia="ja-JP"/>
        </w:rPr>
      </w:pPr>
      <w:r w:rsidRPr="00BB6DBC">
        <w:rPr>
          <w:rFonts w:cs="Arial"/>
          <w:lang w:eastAsia="ja-JP"/>
        </w:rPr>
        <w:t>FROM  apps.wsh_delivery_details wdd,</w:t>
      </w:r>
    </w:p>
    <w:p w14:paraId="26BEA42C" w14:textId="77777777" w:rsidR="00BB6DBC" w:rsidRPr="00BB6DBC" w:rsidRDefault="00BB6DBC" w:rsidP="00BB6DBC">
      <w:pPr>
        <w:rPr>
          <w:rFonts w:cs="Arial"/>
          <w:lang w:eastAsia="ja-JP"/>
        </w:rPr>
      </w:pPr>
      <w:r w:rsidRPr="00BB6DBC">
        <w:rPr>
          <w:rFonts w:cs="Arial"/>
          <w:lang w:eastAsia="ja-JP"/>
        </w:rPr>
        <w:t xml:space="preserve">          apps.mtl_lot_numbers mln</w:t>
      </w:r>
    </w:p>
    <w:p w14:paraId="26BEA42D" w14:textId="77777777" w:rsidR="00BB6DBC" w:rsidRPr="00BB6DBC" w:rsidRDefault="00BB6DBC" w:rsidP="00BB6DBC">
      <w:pPr>
        <w:rPr>
          <w:rFonts w:cs="Arial"/>
          <w:lang w:eastAsia="ja-JP"/>
        </w:rPr>
      </w:pPr>
      <w:r w:rsidRPr="00BB6DBC">
        <w:rPr>
          <w:rFonts w:cs="Arial"/>
          <w:lang w:eastAsia="ja-JP"/>
        </w:rPr>
        <w:t>WHERE  wdd.lot_number     = mln.lot_number</w:t>
      </w:r>
    </w:p>
    <w:p w14:paraId="26BEA42E"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42F" w14:textId="77777777" w:rsidR="00BB6DBC" w:rsidRPr="00BB6DBC" w:rsidRDefault="00BB6DBC" w:rsidP="00BB6DBC">
      <w:pPr>
        <w:rPr>
          <w:rFonts w:cs="Arial"/>
          <w:lang w:eastAsia="ja-JP"/>
        </w:rPr>
      </w:pPr>
      <w:r w:rsidRPr="00BB6DBC">
        <w:rPr>
          <w:rFonts w:cs="Arial"/>
          <w:lang w:eastAsia="ja-JP"/>
        </w:rPr>
        <w:t xml:space="preserve">  AND  :CP_TRX_TYPE_CLASS ='INV' </w:t>
      </w:r>
    </w:p>
    <w:p w14:paraId="26BEA430" w14:textId="77777777" w:rsidR="00BB6DBC" w:rsidRPr="00BB6DBC" w:rsidRDefault="00BB6DBC" w:rsidP="00BB6DBC">
      <w:pPr>
        <w:rPr>
          <w:rFonts w:cs="Arial"/>
          <w:lang w:eastAsia="ja-JP"/>
        </w:rPr>
      </w:pPr>
      <w:r w:rsidRPr="00BB6DBC">
        <w:rPr>
          <w:rFonts w:cs="Arial"/>
          <w:lang w:eastAsia="ja-JP"/>
        </w:rPr>
        <w:t>UNION ALL -- Query split to handle INTERCOMPANY and other invoice types separately</w:t>
      </w:r>
    </w:p>
    <w:p w14:paraId="26BEA431" w14:textId="77777777" w:rsidR="00BB6DBC" w:rsidRPr="00BB6DBC" w:rsidRDefault="00BB6DBC" w:rsidP="00BB6DBC">
      <w:pPr>
        <w:rPr>
          <w:rFonts w:cs="Arial"/>
          <w:lang w:eastAsia="ja-JP"/>
        </w:rPr>
      </w:pPr>
      <w:r w:rsidRPr="00BB6DBC">
        <w:rPr>
          <w:rFonts w:cs="Arial"/>
          <w:lang w:eastAsia="ja-JP"/>
        </w:rPr>
        <w:t>SELECT distinct wdd.source_line_id line_so_line_id,</w:t>
      </w:r>
    </w:p>
    <w:p w14:paraId="26BEA432"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433" w14:textId="77777777" w:rsidR="00BB6DBC" w:rsidRPr="00BB6DBC" w:rsidRDefault="00BB6DBC" w:rsidP="00BB6DBC">
      <w:pPr>
        <w:rPr>
          <w:rFonts w:cs="Arial"/>
          <w:lang w:eastAsia="ja-JP"/>
        </w:rPr>
      </w:pPr>
      <w:r w:rsidRPr="00BB6DBC">
        <w:rPr>
          <w:rFonts w:cs="Arial"/>
          <w:lang w:eastAsia="ja-JP"/>
        </w:rPr>
        <w:t xml:space="preserve">        wdd.date_requested,</w:t>
      </w:r>
    </w:p>
    <w:p w14:paraId="26BEA434" w14:textId="77777777" w:rsidR="00BB6DBC" w:rsidRPr="00BB6DBC" w:rsidRDefault="00BB6DBC" w:rsidP="00BB6DBC">
      <w:pPr>
        <w:rPr>
          <w:rFonts w:cs="Arial"/>
          <w:lang w:eastAsia="ja-JP"/>
        </w:rPr>
      </w:pPr>
      <w:r w:rsidRPr="00BB6DBC">
        <w:rPr>
          <w:rFonts w:cs="Arial"/>
          <w:lang w:eastAsia="ja-JP"/>
        </w:rPr>
        <w:t xml:space="preserve">        wdd.lot_number,</w:t>
      </w:r>
    </w:p>
    <w:p w14:paraId="26BEA435" w14:textId="77777777" w:rsidR="00BB6DBC" w:rsidRPr="00BB6DBC" w:rsidRDefault="00BB6DBC" w:rsidP="00BB6DBC">
      <w:pPr>
        <w:rPr>
          <w:rFonts w:cs="Arial"/>
          <w:lang w:eastAsia="ja-JP"/>
        </w:rPr>
      </w:pPr>
      <w:r w:rsidRPr="00BB6DBC">
        <w:rPr>
          <w:rFonts w:cs="Arial"/>
          <w:lang w:eastAsia="ja-JP"/>
        </w:rPr>
        <w:t xml:space="preserve">        mln.expiration_date,</w:t>
      </w:r>
    </w:p>
    <w:p w14:paraId="26BEA436" w14:textId="77777777" w:rsidR="00BB6DBC" w:rsidRPr="00BB6DBC" w:rsidRDefault="00BB6DBC" w:rsidP="00BB6DBC">
      <w:pPr>
        <w:rPr>
          <w:rFonts w:cs="Arial"/>
          <w:lang w:eastAsia="ja-JP"/>
        </w:rPr>
      </w:pPr>
      <w:r w:rsidRPr="00BB6DBC">
        <w:rPr>
          <w:rFonts w:cs="Arial"/>
          <w:lang w:eastAsia="ja-JP"/>
        </w:rPr>
        <w:t xml:space="preserve">        wdd.REQUESTED_QUANTITY line_qty_ordered -- Added by Vikas Sathidev for REQ0227814/PRB12622                                               ,</w:t>
      </w:r>
    </w:p>
    <w:p w14:paraId="26BEA437" w14:textId="77777777" w:rsidR="00BB6DBC" w:rsidRPr="00BB6DBC" w:rsidRDefault="00BB6DBC" w:rsidP="00BB6DBC">
      <w:pPr>
        <w:rPr>
          <w:rFonts w:cs="Arial"/>
          <w:lang w:eastAsia="ja-JP"/>
        </w:rPr>
      </w:pPr>
      <w:r w:rsidRPr="00BB6DBC">
        <w:rPr>
          <w:rFonts w:cs="Arial"/>
          <w:lang w:eastAsia="ja-JP"/>
        </w:rPr>
        <w:t xml:space="preserve">        ,mmt.transaction_id transaction_id -- Added by Vikas Sathidev for REQ0227814/PRB12622</w:t>
      </w:r>
    </w:p>
    <w:p w14:paraId="26BEA438" w14:textId="77777777" w:rsidR="00BB6DBC" w:rsidRPr="00BB6DBC" w:rsidRDefault="00BB6DBC" w:rsidP="00BB6DBC">
      <w:pPr>
        <w:rPr>
          <w:rFonts w:cs="Arial"/>
          <w:lang w:eastAsia="ja-JP"/>
        </w:rPr>
      </w:pPr>
      <w:r w:rsidRPr="00BB6DBC">
        <w:rPr>
          <w:rFonts w:cs="Arial"/>
          <w:lang w:eastAsia="ja-JP"/>
        </w:rPr>
        <w:t xml:space="preserve">   FROM apps.wsh_delivery_details wdd,</w:t>
      </w:r>
    </w:p>
    <w:p w14:paraId="26BEA439" w14:textId="77777777" w:rsidR="00BB6DBC" w:rsidRPr="00BB6DBC" w:rsidRDefault="00BB6DBC" w:rsidP="00BB6DBC">
      <w:pPr>
        <w:rPr>
          <w:rFonts w:cs="Arial"/>
          <w:lang w:eastAsia="ja-JP"/>
        </w:rPr>
      </w:pPr>
      <w:r w:rsidRPr="00BB6DBC">
        <w:rPr>
          <w:rFonts w:cs="Arial"/>
          <w:lang w:eastAsia="ja-JP"/>
        </w:rPr>
        <w:t xml:space="preserve">        apps.mtl_lot_numbers mln,</w:t>
      </w:r>
    </w:p>
    <w:p w14:paraId="26BEA43A" w14:textId="77777777" w:rsidR="00BB6DBC" w:rsidRPr="00BB6DBC" w:rsidRDefault="00BB6DBC" w:rsidP="00BB6DBC">
      <w:pPr>
        <w:rPr>
          <w:rFonts w:cs="Arial"/>
          <w:lang w:eastAsia="ja-JP"/>
        </w:rPr>
      </w:pPr>
      <w:r w:rsidRPr="00BB6DBC">
        <w:rPr>
          <w:rFonts w:cs="Arial"/>
          <w:lang w:eastAsia="ja-JP"/>
        </w:rPr>
        <w:t xml:space="preserve">        apps.mtl_material_transactions mmt,</w:t>
      </w:r>
    </w:p>
    <w:p w14:paraId="26BEA43B" w14:textId="77777777" w:rsidR="00BB6DBC" w:rsidRPr="00BB6DBC" w:rsidRDefault="00BB6DBC" w:rsidP="00BB6DBC">
      <w:pPr>
        <w:rPr>
          <w:rFonts w:cs="Arial"/>
          <w:lang w:eastAsia="ja-JP"/>
        </w:rPr>
      </w:pPr>
      <w:r w:rsidRPr="00BB6DBC">
        <w:rPr>
          <w:rFonts w:cs="Arial"/>
          <w:lang w:eastAsia="ja-JP"/>
        </w:rPr>
        <w:t xml:space="preserve">        apps.mtl_transaction_lot_numbers mtln</w:t>
      </w:r>
    </w:p>
    <w:p w14:paraId="26BEA43C" w14:textId="77777777" w:rsidR="00BB6DBC" w:rsidRPr="00BB6DBC" w:rsidRDefault="00BB6DBC" w:rsidP="00BB6DBC">
      <w:pPr>
        <w:rPr>
          <w:rFonts w:cs="Arial"/>
          <w:lang w:eastAsia="ja-JP"/>
        </w:rPr>
      </w:pPr>
      <w:r w:rsidRPr="00BB6DBC">
        <w:rPr>
          <w:rFonts w:cs="Arial"/>
          <w:lang w:eastAsia="ja-JP"/>
        </w:rPr>
        <w:t xml:space="preserve">  WHERE     wdd.lot_number = mln.lot_number</w:t>
      </w:r>
    </w:p>
    <w:p w14:paraId="26BEA43D"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43E" w14:textId="77777777" w:rsidR="00BB6DBC" w:rsidRPr="00BB6DBC" w:rsidRDefault="00BB6DBC" w:rsidP="00BB6DBC">
      <w:pPr>
        <w:rPr>
          <w:rFonts w:cs="Arial"/>
          <w:lang w:eastAsia="ja-JP"/>
        </w:rPr>
      </w:pPr>
      <w:r w:rsidRPr="00BB6DBC">
        <w:rPr>
          <w:rFonts w:cs="Arial"/>
          <w:lang w:eastAsia="ja-JP"/>
        </w:rPr>
        <w:t xml:space="preserve">        AND wdd.inventory_item_id = mln.inventory_item_id</w:t>
      </w:r>
    </w:p>
    <w:p w14:paraId="26BEA43F" w14:textId="77777777" w:rsidR="00BB6DBC" w:rsidRPr="00BB6DBC" w:rsidRDefault="00BB6DBC" w:rsidP="00BB6DBC">
      <w:pPr>
        <w:rPr>
          <w:rFonts w:cs="Arial"/>
          <w:lang w:eastAsia="ja-JP"/>
        </w:rPr>
      </w:pPr>
      <w:r w:rsidRPr="00BB6DBC">
        <w:rPr>
          <w:rFonts w:cs="Arial"/>
          <w:lang w:eastAsia="ja-JP"/>
        </w:rPr>
        <w:t xml:space="preserve">        and wdd.organization_id = mmt.organization_id</w:t>
      </w:r>
    </w:p>
    <w:p w14:paraId="26BEA440" w14:textId="77777777" w:rsidR="00BB6DBC" w:rsidRPr="00BB6DBC" w:rsidRDefault="00BB6DBC" w:rsidP="00BB6DBC">
      <w:pPr>
        <w:rPr>
          <w:rFonts w:cs="Arial"/>
          <w:lang w:eastAsia="ja-JP"/>
        </w:rPr>
      </w:pPr>
      <w:r w:rsidRPr="00BB6DBC">
        <w:rPr>
          <w:rFonts w:cs="Arial"/>
          <w:lang w:eastAsia="ja-JP"/>
        </w:rPr>
        <w:t xml:space="preserve">        AND mmt.organization_id = mln.organization_id</w:t>
      </w:r>
    </w:p>
    <w:p w14:paraId="26BEA441" w14:textId="77777777" w:rsidR="00BB6DBC" w:rsidRPr="00BB6DBC" w:rsidRDefault="00BB6DBC" w:rsidP="00BB6DBC">
      <w:pPr>
        <w:rPr>
          <w:rFonts w:cs="Arial"/>
          <w:lang w:eastAsia="ja-JP"/>
        </w:rPr>
      </w:pPr>
      <w:r w:rsidRPr="00BB6DBC">
        <w:rPr>
          <w:rFonts w:cs="Arial"/>
          <w:lang w:eastAsia="ja-JP"/>
        </w:rPr>
        <w:lastRenderedPageBreak/>
        <w:t xml:space="preserve">        AND mmt.TRX_SOURCE_LINE_ID = wdd.source_line_id</w:t>
      </w:r>
    </w:p>
    <w:p w14:paraId="26BEA442" w14:textId="77777777" w:rsidR="00BB6DBC" w:rsidRPr="00BB6DBC" w:rsidRDefault="00BB6DBC" w:rsidP="00BB6DBC">
      <w:pPr>
        <w:rPr>
          <w:rFonts w:cs="Arial"/>
          <w:lang w:eastAsia="ja-JP"/>
        </w:rPr>
      </w:pPr>
      <w:r w:rsidRPr="00BB6DBC">
        <w:rPr>
          <w:rFonts w:cs="Arial"/>
          <w:lang w:eastAsia="ja-JP"/>
        </w:rPr>
        <w:t xml:space="preserve">        and mmt.transaction_id = mtln.transaction_id </w:t>
      </w:r>
    </w:p>
    <w:p w14:paraId="26BEA443"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444" w14:textId="77777777" w:rsidR="00BB6DBC" w:rsidRPr="00BB6DBC" w:rsidRDefault="00BB6DBC" w:rsidP="00BB6DBC">
      <w:pPr>
        <w:rPr>
          <w:rFonts w:cs="Arial"/>
          <w:lang w:eastAsia="ja-JP"/>
        </w:rPr>
      </w:pPr>
      <w:r w:rsidRPr="00BB6DBC">
        <w:rPr>
          <w:rFonts w:cs="Arial"/>
          <w:lang w:eastAsia="ja-JP"/>
        </w:rPr>
        <w:t xml:space="preserve">         AND mln.lot_number = mtln.lot_number</w:t>
      </w:r>
    </w:p>
    <w:p w14:paraId="26BEA445" w14:textId="77777777" w:rsidR="00BB6DBC" w:rsidRPr="00BB6DBC" w:rsidRDefault="00BB6DBC" w:rsidP="00BB6DBC">
      <w:pPr>
        <w:rPr>
          <w:rFonts w:cs="Arial"/>
          <w:lang w:eastAsia="ja-JP"/>
        </w:rPr>
      </w:pPr>
      <w:r w:rsidRPr="00BB6DBC">
        <w:rPr>
          <w:rFonts w:cs="Arial"/>
          <w:lang w:eastAsia="ja-JP"/>
        </w:rPr>
        <w:t>UNION ALL</w:t>
      </w:r>
      <w:r w:rsidRPr="00BB6DBC">
        <w:rPr>
          <w:rFonts w:cs="Arial"/>
          <w:lang w:eastAsia="ja-JP"/>
        </w:rPr>
        <w:tab/>
        <w:t xml:space="preserve"> </w:t>
      </w:r>
    </w:p>
    <w:p w14:paraId="26BEA446" w14:textId="77777777" w:rsidR="00BB6DBC" w:rsidRPr="00BB6DBC" w:rsidRDefault="00BB6DBC" w:rsidP="00BB6DBC">
      <w:pPr>
        <w:rPr>
          <w:rFonts w:cs="Arial"/>
          <w:lang w:eastAsia="ja-JP"/>
        </w:rPr>
      </w:pPr>
      <w:r w:rsidRPr="00BB6DBC">
        <w:rPr>
          <w:rFonts w:cs="Arial"/>
          <w:lang w:eastAsia="ja-JP"/>
        </w:rPr>
        <w:t>SELECT distinct wdd.source_line_id line_so_line_id,</w:t>
      </w:r>
    </w:p>
    <w:p w14:paraId="26BEA447"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448" w14:textId="77777777" w:rsidR="00BB6DBC" w:rsidRPr="00BB6DBC" w:rsidRDefault="00BB6DBC" w:rsidP="00BB6DBC">
      <w:pPr>
        <w:rPr>
          <w:rFonts w:cs="Arial"/>
          <w:lang w:eastAsia="ja-JP"/>
        </w:rPr>
      </w:pPr>
      <w:r w:rsidRPr="00BB6DBC">
        <w:rPr>
          <w:rFonts w:cs="Arial"/>
          <w:lang w:eastAsia="ja-JP"/>
        </w:rPr>
        <w:t xml:space="preserve">        wdd.date_requested,</w:t>
      </w:r>
    </w:p>
    <w:p w14:paraId="26BEA449" w14:textId="77777777" w:rsidR="00BB6DBC" w:rsidRPr="00BB6DBC" w:rsidRDefault="00BB6DBC" w:rsidP="00BB6DBC">
      <w:pPr>
        <w:rPr>
          <w:rFonts w:cs="Arial"/>
          <w:lang w:eastAsia="ja-JP"/>
        </w:rPr>
      </w:pPr>
      <w:r w:rsidRPr="00BB6DBC">
        <w:rPr>
          <w:rFonts w:cs="Arial"/>
          <w:lang w:eastAsia="ja-JP"/>
        </w:rPr>
        <w:t xml:space="preserve">        wdd.lot_number,</w:t>
      </w:r>
    </w:p>
    <w:p w14:paraId="26BEA44A" w14:textId="77777777" w:rsidR="00BB6DBC" w:rsidRPr="00BB6DBC" w:rsidRDefault="00BB6DBC" w:rsidP="00BB6DBC">
      <w:pPr>
        <w:rPr>
          <w:rFonts w:cs="Arial"/>
          <w:lang w:eastAsia="ja-JP"/>
        </w:rPr>
      </w:pPr>
      <w:r w:rsidRPr="00BB6DBC">
        <w:rPr>
          <w:rFonts w:cs="Arial"/>
          <w:lang w:eastAsia="ja-JP"/>
        </w:rPr>
        <w:t xml:space="preserve">        mln.expiration_date,</w:t>
      </w:r>
    </w:p>
    <w:p w14:paraId="26BEA44B" w14:textId="77777777" w:rsidR="00BB6DBC" w:rsidRPr="00BB6DBC" w:rsidRDefault="00BB6DBC" w:rsidP="00BB6DBC">
      <w:pPr>
        <w:rPr>
          <w:rFonts w:cs="Arial"/>
          <w:lang w:eastAsia="ja-JP"/>
        </w:rPr>
      </w:pPr>
      <w:r w:rsidRPr="00BB6DBC">
        <w:rPr>
          <w:rFonts w:cs="Arial"/>
          <w:lang w:eastAsia="ja-JP"/>
        </w:rPr>
        <w:t xml:space="preserve">        wdd.REQUESTED_QUANTITY line_qty_ordered -- Added by Vikas Sathidev for REQ0227814/PRB12622                                               ,</w:t>
      </w:r>
    </w:p>
    <w:p w14:paraId="26BEA44C" w14:textId="77777777" w:rsidR="00BB6DBC" w:rsidRPr="00BB6DBC" w:rsidRDefault="00BB6DBC" w:rsidP="00BB6DBC">
      <w:pPr>
        <w:rPr>
          <w:rFonts w:cs="Arial"/>
          <w:lang w:eastAsia="ja-JP"/>
        </w:rPr>
      </w:pPr>
      <w:r w:rsidRPr="00BB6DBC">
        <w:rPr>
          <w:rFonts w:cs="Arial"/>
          <w:lang w:eastAsia="ja-JP"/>
        </w:rPr>
        <w:t xml:space="preserve">        ,mmt.transaction_id transaction_id -- Added by Vikas Sathidev for REQ0227814/PRB12622</w:t>
      </w:r>
    </w:p>
    <w:p w14:paraId="26BEA44D" w14:textId="77777777" w:rsidR="00BB6DBC" w:rsidRPr="00BB6DBC" w:rsidRDefault="00BB6DBC" w:rsidP="00BB6DBC">
      <w:pPr>
        <w:rPr>
          <w:rFonts w:cs="Arial"/>
          <w:lang w:eastAsia="ja-JP"/>
        </w:rPr>
      </w:pPr>
      <w:r w:rsidRPr="00BB6DBC">
        <w:rPr>
          <w:rFonts w:cs="Arial"/>
          <w:lang w:eastAsia="ja-JP"/>
        </w:rPr>
        <w:t xml:space="preserve">   FROM apps.wsh_delivery_details wdd,</w:t>
      </w:r>
    </w:p>
    <w:p w14:paraId="26BEA44E" w14:textId="77777777" w:rsidR="00BB6DBC" w:rsidRPr="00BB6DBC" w:rsidRDefault="00BB6DBC" w:rsidP="00BB6DBC">
      <w:pPr>
        <w:rPr>
          <w:rFonts w:cs="Arial"/>
          <w:lang w:eastAsia="ja-JP"/>
        </w:rPr>
      </w:pPr>
      <w:r w:rsidRPr="00BB6DBC">
        <w:rPr>
          <w:rFonts w:cs="Arial"/>
          <w:lang w:eastAsia="ja-JP"/>
        </w:rPr>
        <w:t xml:space="preserve">        apps.mtl_lot_numbers mln,</w:t>
      </w:r>
    </w:p>
    <w:p w14:paraId="26BEA44F" w14:textId="77777777" w:rsidR="00BB6DBC" w:rsidRPr="00BB6DBC" w:rsidRDefault="00BB6DBC" w:rsidP="00BB6DBC">
      <w:pPr>
        <w:rPr>
          <w:rFonts w:cs="Arial"/>
          <w:lang w:eastAsia="ja-JP"/>
        </w:rPr>
      </w:pPr>
      <w:r w:rsidRPr="00BB6DBC">
        <w:rPr>
          <w:rFonts w:cs="Arial"/>
          <w:lang w:eastAsia="ja-JP"/>
        </w:rPr>
        <w:t xml:space="preserve">        apps.mtl_material_transactions mmt</w:t>
      </w:r>
    </w:p>
    <w:p w14:paraId="26BEA450" w14:textId="77777777" w:rsidR="00BB6DBC" w:rsidRPr="00BB6DBC" w:rsidRDefault="00BB6DBC" w:rsidP="00BB6DBC">
      <w:pPr>
        <w:rPr>
          <w:rFonts w:cs="Arial"/>
          <w:lang w:eastAsia="ja-JP"/>
        </w:rPr>
      </w:pPr>
      <w:r w:rsidRPr="00BB6DBC">
        <w:rPr>
          <w:rFonts w:cs="Arial"/>
          <w:lang w:eastAsia="ja-JP"/>
        </w:rPr>
        <w:t xml:space="preserve">  WHERE     wdd.lot_number = mln.lot_number</w:t>
      </w:r>
    </w:p>
    <w:p w14:paraId="26BEA451"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452" w14:textId="77777777" w:rsidR="00BB6DBC" w:rsidRPr="00BB6DBC" w:rsidRDefault="00BB6DBC" w:rsidP="00BB6DBC">
      <w:pPr>
        <w:rPr>
          <w:rFonts w:cs="Arial"/>
          <w:lang w:eastAsia="ja-JP"/>
        </w:rPr>
      </w:pPr>
      <w:r w:rsidRPr="00BB6DBC">
        <w:rPr>
          <w:rFonts w:cs="Arial"/>
          <w:lang w:eastAsia="ja-JP"/>
        </w:rPr>
        <w:t xml:space="preserve">        AND wdd.inventory_item_id = mln.inventory_item_id</w:t>
      </w:r>
    </w:p>
    <w:p w14:paraId="26BEA453" w14:textId="77777777" w:rsidR="00BB6DBC" w:rsidRPr="00BB6DBC" w:rsidRDefault="00BB6DBC" w:rsidP="00BB6DBC">
      <w:pPr>
        <w:rPr>
          <w:rFonts w:cs="Arial"/>
          <w:lang w:eastAsia="ja-JP"/>
        </w:rPr>
      </w:pPr>
      <w:r w:rsidRPr="00BB6DBC">
        <w:rPr>
          <w:rFonts w:cs="Arial"/>
          <w:lang w:eastAsia="ja-JP"/>
        </w:rPr>
        <w:t xml:space="preserve">        and wdd.organization_id = mmt.organization_id</w:t>
      </w:r>
    </w:p>
    <w:p w14:paraId="26BEA454" w14:textId="77777777" w:rsidR="00BB6DBC" w:rsidRPr="00BB6DBC" w:rsidRDefault="00BB6DBC" w:rsidP="00BB6DBC">
      <w:pPr>
        <w:rPr>
          <w:rFonts w:cs="Arial"/>
          <w:lang w:eastAsia="ja-JP"/>
        </w:rPr>
      </w:pPr>
      <w:r w:rsidRPr="00BB6DBC">
        <w:rPr>
          <w:rFonts w:cs="Arial"/>
          <w:lang w:eastAsia="ja-JP"/>
        </w:rPr>
        <w:t xml:space="preserve">        AND mmt.organization_id = mln.organization_id</w:t>
      </w:r>
    </w:p>
    <w:p w14:paraId="26BEA455" w14:textId="77777777" w:rsidR="00BB6DBC" w:rsidRPr="00BB6DBC" w:rsidRDefault="00BB6DBC" w:rsidP="00BB6DBC">
      <w:pPr>
        <w:rPr>
          <w:rFonts w:cs="Arial"/>
          <w:lang w:eastAsia="ja-JP"/>
        </w:rPr>
      </w:pPr>
      <w:r w:rsidRPr="00BB6DBC">
        <w:rPr>
          <w:rFonts w:cs="Arial"/>
          <w:lang w:eastAsia="ja-JP"/>
        </w:rPr>
        <w:t xml:space="preserve">        AND mmt.TRX_SOURCE_LINE_ID = wdd.source_line_id</w:t>
      </w:r>
    </w:p>
    <w:p w14:paraId="26BEA456" w14:textId="77777777" w:rsidR="00BB6DBC" w:rsidRPr="00BB6DBC" w:rsidRDefault="00BB6DBC" w:rsidP="00BB6DBC">
      <w:pPr>
        <w:rPr>
          <w:rFonts w:cs="Arial"/>
          <w:lang w:eastAsia="ja-JP"/>
        </w:rPr>
      </w:pPr>
      <w:r w:rsidRPr="00BB6DBC">
        <w:rPr>
          <w:rFonts w:cs="Arial"/>
          <w:lang w:eastAsia="ja-JP"/>
        </w:rPr>
        <w:t xml:space="preserve">        and not exists (select 1</w:t>
      </w:r>
    </w:p>
    <w:p w14:paraId="26BEA457"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from mtl_transaction_lot_numbers mtln</w:t>
      </w:r>
    </w:p>
    <w:p w14:paraId="26BEA458"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where 1=1</w:t>
      </w:r>
    </w:p>
    <w:p w14:paraId="26BEA459"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and mmt.transaction_id = mtln.transaction_id)</w:t>
      </w:r>
    </w:p>
    <w:p w14:paraId="26BEA45A"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45B" w14:textId="77777777" w:rsidR="00BB6DBC" w:rsidRPr="00BB6DBC" w:rsidRDefault="00BB6DBC" w:rsidP="00BB6DBC">
      <w:pPr>
        <w:rPr>
          <w:rFonts w:cs="Arial"/>
          <w:lang w:eastAsia="ja-JP"/>
        </w:rPr>
      </w:pPr>
      <w:r w:rsidRPr="00BB6DBC">
        <w:rPr>
          <w:rFonts w:cs="Arial"/>
          <w:lang w:eastAsia="ja-JP"/>
        </w:rPr>
        <w:tab/>
      </w:r>
      <w:r w:rsidRPr="00BB6DBC">
        <w:rPr>
          <w:rFonts w:cs="Arial"/>
          <w:lang w:eastAsia="ja-JP"/>
        </w:rPr>
        <w:tab/>
        <w:t>AND mln.lot_number in (select d.lot_number</w:t>
      </w:r>
    </w:p>
    <w:p w14:paraId="26BEA45C" w14:textId="77777777" w:rsidR="00BB6DBC" w:rsidRPr="00BB6DBC" w:rsidRDefault="00BB6DBC" w:rsidP="00BB6DBC">
      <w:pPr>
        <w:rPr>
          <w:rFonts w:cs="Arial"/>
          <w:lang w:eastAsia="ja-JP"/>
        </w:rPr>
      </w:pPr>
      <w:r w:rsidRPr="00BB6DBC">
        <w:rPr>
          <w:rFonts w:cs="Arial"/>
          <w:lang w:eastAsia="ja-JP"/>
        </w:rPr>
        <w:t xml:space="preserve">                                            from mtl_material_transactions a,</w:t>
      </w:r>
    </w:p>
    <w:p w14:paraId="26BEA45D" w14:textId="77777777" w:rsidR="00BB6DBC" w:rsidRPr="00BB6DBC" w:rsidRDefault="00BB6DBC" w:rsidP="00BB6DBC">
      <w:pPr>
        <w:rPr>
          <w:rFonts w:cs="Arial"/>
          <w:lang w:eastAsia="ja-JP"/>
        </w:rPr>
      </w:pPr>
      <w:r w:rsidRPr="00BB6DBC">
        <w:rPr>
          <w:rFonts w:cs="Arial"/>
          <w:lang w:eastAsia="ja-JP"/>
        </w:rPr>
        <w:t xml:space="preserve">                                                 mtl_material_transactions b,</w:t>
      </w:r>
    </w:p>
    <w:p w14:paraId="26BEA45E" w14:textId="77777777" w:rsidR="00BB6DBC" w:rsidRPr="00BB6DBC" w:rsidRDefault="00BB6DBC" w:rsidP="00BB6DBC">
      <w:pPr>
        <w:rPr>
          <w:rFonts w:cs="Arial"/>
          <w:lang w:eastAsia="ja-JP"/>
        </w:rPr>
      </w:pPr>
      <w:r w:rsidRPr="00BB6DBC">
        <w:rPr>
          <w:rFonts w:cs="Arial"/>
          <w:lang w:eastAsia="ja-JP"/>
        </w:rPr>
        <w:t xml:space="preserve">                                                 wsh_delivery_details d</w:t>
      </w:r>
    </w:p>
    <w:p w14:paraId="26BEA45F" w14:textId="77777777" w:rsidR="00BB6DBC" w:rsidRPr="00BB6DBC" w:rsidRDefault="00BB6DBC" w:rsidP="00BB6DBC">
      <w:pPr>
        <w:rPr>
          <w:rFonts w:cs="Arial"/>
          <w:lang w:eastAsia="ja-JP"/>
        </w:rPr>
      </w:pPr>
      <w:r w:rsidRPr="00BB6DBC">
        <w:rPr>
          <w:rFonts w:cs="Arial"/>
          <w:lang w:eastAsia="ja-JP"/>
        </w:rPr>
        <w:t xml:space="preserve">                                            where 1=1</w:t>
      </w:r>
    </w:p>
    <w:p w14:paraId="26BEA460" w14:textId="77777777" w:rsidR="00BB6DBC" w:rsidRPr="00BB6DBC" w:rsidRDefault="00BB6DBC" w:rsidP="00BB6DBC">
      <w:pPr>
        <w:rPr>
          <w:rFonts w:cs="Arial"/>
          <w:lang w:eastAsia="ja-JP"/>
        </w:rPr>
      </w:pPr>
      <w:r w:rsidRPr="00BB6DBC">
        <w:rPr>
          <w:rFonts w:cs="Arial"/>
          <w:lang w:eastAsia="ja-JP"/>
        </w:rPr>
        <w:t xml:space="preserve">                                            and a.transaction_id = mmt.transaction_id</w:t>
      </w:r>
    </w:p>
    <w:p w14:paraId="26BEA461" w14:textId="77777777" w:rsidR="00BB6DBC" w:rsidRPr="00BB6DBC" w:rsidRDefault="00BB6DBC" w:rsidP="00BB6DBC">
      <w:pPr>
        <w:rPr>
          <w:rFonts w:cs="Arial"/>
          <w:lang w:eastAsia="ja-JP"/>
        </w:rPr>
      </w:pPr>
      <w:r w:rsidRPr="00BB6DBC">
        <w:rPr>
          <w:rFonts w:cs="Arial"/>
          <w:lang w:eastAsia="ja-JP"/>
        </w:rPr>
        <w:t xml:space="preserve">                                            and b.transaction_id = a.transaction_batch_id</w:t>
      </w:r>
    </w:p>
    <w:p w14:paraId="26BEA462" w14:textId="77777777" w:rsidR="00BB6DBC" w:rsidRPr="00BB6DBC" w:rsidRDefault="00BB6DBC" w:rsidP="00BB6DBC">
      <w:pPr>
        <w:rPr>
          <w:rFonts w:cs="Arial"/>
          <w:lang w:eastAsia="ja-JP"/>
        </w:rPr>
      </w:pPr>
      <w:r w:rsidRPr="00BB6DBC">
        <w:rPr>
          <w:rFonts w:cs="Arial"/>
          <w:lang w:eastAsia="ja-JP"/>
        </w:rPr>
        <w:t xml:space="preserve">                                            and d.delivery_detail_id = b.picking_line_Id)</w:t>
      </w:r>
    </w:p>
    <w:p w14:paraId="26BEA463" w14:textId="77777777" w:rsidR="00BB6DBC" w:rsidRPr="00BB6DBC" w:rsidRDefault="00BB6DBC" w:rsidP="00BB6DBC">
      <w:pPr>
        <w:rPr>
          <w:rFonts w:cs="Arial"/>
          <w:lang w:eastAsia="ja-JP"/>
        </w:rPr>
      </w:pPr>
      <w:r w:rsidRPr="00BB6DBC">
        <w:rPr>
          <w:rFonts w:cs="Arial"/>
          <w:lang w:eastAsia="ja-JP"/>
        </w:rPr>
        <w:t>/* Senthil : CR1936 - Kite Drop Shop Process - Missing Lot number and Lot Expiry date */</w:t>
      </w:r>
    </w:p>
    <w:p w14:paraId="26BEA464" w14:textId="77777777" w:rsidR="00BB6DBC" w:rsidRPr="00BB6DBC" w:rsidRDefault="00BB6DBC" w:rsidP="00BB6DBC">
      <w:pPr>
        <w:rPr>
          <w:rFonts w:cs="Arial"/>
          <w:lang w:eastAsia="ja-JP"/>
        </w:rPr>
      </w:pPr>
      <w:r w:rsidRPr="00BB6DBC">
        <w:rPr>
          <w:rFonts w:cs="Arial"/>
          <w:lang w:eastAsia="ja-JP"/>
        </w:rPr>
        <w:t>UNION ALL</w:t>
      </w:r>
    </w:p>
    <w:p w14:paraId="26BEA465" w14:textId="77777777" w:rsidR="00BB6DBC" w:rsidRPr="00BB6DBC" w:rsidRDefault="00BB6DBC" w:rsidP="00BB6DBC">
      <w:pPr>
        <w:rPr>
          <w:rFonts w:cs="Arial"/>
          <w:lang w:eastAsia="ja-JP"/>
        </w:rPr>
      </w:pPr>
      <w:r w:rsidRPr="00BB6DBC">
        <w:rPr>
          <w:rFonts w:cs="Arial"/>
          <w:lang w:eastAsia="ja-JP"/>
        </w:rPr>
        <w:t xml:space="preserve"> SELECT distinct oola.line_id line_so_line_id,</w:t>
      </w:r>
    </w:p>
    <w:p w14:paraId="26BEA466" w14:textId="77777777" w:rsidR="00BB6DBC" w:rsidRPr="00BB6DBC" w:rsidRDefault="00BB6DBC" w:rsidP="00BB6DBC">
      <w:pPr>
        <w:rPr>
          <w:rFonts w:cs="Arial"/>
          <w:lang w:eastAsia="ja-JP"/>
        </w:rPr>
      </w:pPr>
      <w:r w:rsidRPr="00BB6DBC">
        <w:rPr>
          <w:rFonts w:cs="Arial"/>
          <w:lang w:eastAsia="ja-JP"/>
        </w:rPr>
        <w:t xml:space="preserve">        mln.inventory_item_id inventory_item_id,</w:t>
      </w:r>
    </w:p>
    <w:p w14:paraId="26BEA467" w14:textId="77777777" w:rsidR="00BB6DBC" w:rsidRPr="00BB6DBC" w:rsidRDefault="00BB6DBC" w:rsidP="00BB6DBC">
      <w:pPr>
        <w:rPr>
          <w:rFonts w:cs="Arial"/>
          <w:lang w:eastAsia="ja-JP"/>
        </w:rPr>
      </w:pPr>
      <w:r w:rsidRPr="00BB6DBC">
        <w:rPr>
          <w:rFonts w:cs="Arial"/>
          <w:lang w:eastAsia="ja-JP"/>
        </w:rPr>
        <w:t xml:space="preserve">        oola.request_date date_requested,</w:t>
      </w:r>
    </w:p>
    <w:p w14:paraId="26BEA468" w14:textId="77777777" w:rsidR="00BB6DBC" w:rsidRPr="00BB6DBC" w:rsidRDefault="00BB6DBC" w:rsidP="00BB6DBC">
      <w:pPr>
        <w:rPr>
          <w:rFonts w:cs="Arial"/>
          <w:lang w:eastAsia="ja-JP"/>
        </w:rPr>
      </w:pPr>
      <w:r w:rsidRPr="00BB6DBC">
        <w:rPr>
          <w:rFonts w:cs="Arial"/>
          <w:lang w:eastAsia="ja-JP"/>
        </w:rPr>
        <w:t xml:space="preserve">        mln.lot_number,</w:t>
      </w:r>
    </w:p>
    <w:p w14:paraId="26BEA469" w14:textId="77777777" w:rsidR="00BB6DBC" w:rsidRPr="00BB6DBC" w:rsidRDefault="00BB6DBC" w:rsidP="00BB6DBC">
      <w:pPr>
        <w:rPr>
          <w:rFonts w:cs="Arial"/>
          <w:lang w:eastAsia="ja-JP"/>
        </w:rPr>
      </w:pPr>
      <w:r w:rsidRPr="00BB6DBC">
        <w:rPr>
          <w:rFonts w:cs="Arial"/>
          <w:lang w:eastAsia="ja-JP"/>
        </w:rPr>
        <w:t xml:space="preserve">        mln.expiration_date,</w:t>
      </w:r>
    </w:p>
    <w:p w14:paraId="26BEA46A" w14:textId="77777777" w:rsidR="00BB6DBC" w:rsidRPr="00BB6DBC" w:rsidRDefault="00BB6DBC" w:rsidP="00BB6DBC">
      <w:pPr>
        <w:rPr>
          <w:rFonts w:cs="Arial"/>
          <w:lang w:eastAsia="ja-JP"/>
        </w:rPr>
      </w:pPr>
      <w:r w:rsidRPr="00BB6DBC">
        <w:rPr>
          <w:rFonts w:cs="Arial"/>
          <w:lang w:eastAsia="ja-JP"/>
        </w:rPr>
        <w:t xml:space="preserve">        NVL(oola.shipping_quantity, oola.shipped_quantity) line_qty_ordered,</w:t>
      </w:r>
    </w:p>
    <w:p w14:paraId="26BEA46B" w14:textId="77777777" w:rsidR="00BB6DBC" w:rsidRPr="00BB6DBC" w:rsidRDefault="00BB6DBC" w:rsidP="00BB6DBC">
      <w:pPr>
        <w:rPr>
          <w:rFonts w:cs="Arial"/>
          <w:lang w:eastAsia="ja-JP"/>
        </w:rPr>
      </w:pPr>
      <w:r w:rsidRPr="00BB6DBC">
        <w:rPr>
          <w:rFonts w:cs="Arial"/>
          <w:lang w:eastAsia="ja-JP"/>
        </w:rPr>
        <w:t xml:space="preserve">        -1 transaction_id  </w:t>
      </w:r>
    </w:p>
    <w:p w14:paraId="26BEA46C" w14:textId="77777777" w:rsidR="00BB6DBC" w:rsidRPr="00BB6DBC" w:rsidRDefault="00BB6DBC" w:rsidP="00BB6DBC">
      <w:pPr>
        <w:rPr>
          <w:rFonts w:cs="Arial"/>
          <w:lang w:eastAsia="ja-JP"/>
        </w:rPr>
      </w:pPr>
      <w:r w:rsidRPr="00BB6DBC">
        <w:rPr>
          <w:rFonts w:cs="Arial"/>
          <w:lang w:eastAsia="ja-JP"/>
        </w:rPr>
        <w:t xml:space="preserve">   FROM apps.mtl_lot_numbers mln,</w:t>
      </w:r>
    </w:p>
    <w:p w14:paraId="26BEA46D"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46E" w14:textId="77777777" w:rsidR="00BB6DBC" w:rsidRPr="00BB6DBC" w:rsidRDefault="00BB6DBC" w:rsidP="00BB6DBC">
      <w:pPr>
        <w:rPr>
          <w:rFonts w:cs="Arial"/>
          <w:lang w:eastAsia="ja-JP"/>
        </w:rPr>
      </w:pPr>
      <w:r w:rsidRPr="00BB6DBC">
        <w:rPr>
          <w:rFonts w:cs="Arial"/>
          <w:lang w:eastAsia="ja-JP"/>
        </w:rPr>
        <w:t xml:space="preserve">        apps.mtl_parameters mp,</w:t>
      </w:r>
    </w:p>
    <w:p w14:paraId="26BEA46F" w14:textId="77777777" w:rsidR="00BB6DBC" w:rsidRPr="00BB6DBC" w:rsidRDefault="00BB6DBC" w:rsidP="00BB6DBC">
      <w:pPr>
        <w:rPr>
          <w:rFonts w:cs="Arial"/>
          <w:lang w:eastAsia="ja-JP"/>
        </w:rPr>
      </w:pPr>
      <w:r w:rsidRPr="00BB6DBC">
        <w:rPr>
          <w:rFonts w:cs="Arial"/>
          <w:lang w:eastAsia="ja-JP"/>
        </w:rPr>
        <w:lastRenderedPageBreak/>
        <w:t xml:space="preserve">       -- apps.mtl_material_transactions mmt,</w:t>
      </w:r>
    </w:p>
    <w:p w14:paraId="26BEA470" w14:textId="77777777" w:rsidR="00BB6DBC" w:rsidRPr="00BB6DBC" w:rsidRDefault="00BB6DBC" w:rsidP="00BB6DBC">
      <w:pPr>
        <w:rPr>
          <w:rFonts w:cs="Arial"/>
          <w:lang w:eastAsia="ja-JP"/>
        </w:rPr>
      </w:pPr>
      <w:r w:rsidRPr="00BB6DBC">
        <w:rPr>
          <w:rFonts w:cs="Arial"/>
          <w:lang w:eastAsia="ja-JP"/>
        </w:rPr>
        <w:t xml:space="preserve">      --  apps.MTL_TRANSACTION_LOT_NUMBERS mtln,</w:t>
      </w:r>
    </w:p>
    <w:p w14:paraId="26BEA471" w14:textId="77777777" w:rsidR="00BB6DBC" w:rsidRPr="00BB6DBC" w:rsidRDefault="00BB6DBC" w:rsidP="00BB6DBC">
      <w:pPr>
        <w:rPr>
          <w:rFonts w:cs="Arial"/>
          <w:lang w:eastAsia="ja-JP"/>
        </w:rPr>
      </w:pPr>
      <w:r w:rsidRPr="00BB6DBC">
        <w:rPr>
          <w:rFonts w:cs="Arial"/>
          <w:lang w:eastAsia="ja-JP"/>
        </w:rPr>
        <w:t xml:space="preserve">      apps.rcv_transactions rt,</w:t>
      </w:r>
    </w:p>
    <w:p w14:paraId="26BEA472" w14:textId="77777777" w:rsidR="00BB6DBC" w:rsidRPr="00BB6DBC" w:rsidRDefault="00BB6DBC" w:rsidP="00BB6DBC">
      <w:pPr>
        <w:rPr>
          <w:rFonts w:cs="Arial"/>
          <w:lang w:eastAsia="ja-JP"/>
        </w:rPr>
      </w:pPr>
      <w:r w:rsidRPr="00BB6DBC">
        <w:rPr>
          <w:rFonts w:cs="Arial"/>
          <w:lang w:eastAsia="ja-JP"/>
        </w:rPr>
        <w:t xml:space="preserve">      apps.rcv_lot_transactions rlt,</w:t>
      </w:r>
    </w:p>
    <w:p w14:paraId="26BEA473" w14:textId="77777777" w:rsidR="00BB6DBC" w:rsidRPr="00BB6DBC" w:rsidRDefault="00BB6DBC" w:rsidP="00BB6DBC">
      <w:pPr>
        <w:rPr>
          <w:rFonts w:cs="Arial"/>
          <w:lang w:eastAsia="ja-JP"/>
        </w:rPr>
      </w:pPr>
      <w:r w:rsidRPr="00BB6DBC">
        <w:rPr>
          <w:rFonts w:cs="Arial"/>
          <w:lang w:eastAsia="ja-JP"/>
        </w:rPr>
        <w:t xml:space="preserve">      apps.OE_DROP_SHIP_SOURCES os,</w:t>
      </w:r>
    </w:p>
    <w:p w14:paraId="26BEA474" w14:textId="77777777" w:rsidR="00BB6DBC" w:rsidRPr="00BB6DBC" w:rsidRDefault="00BB6DBC" w:rsidP="00BB6DBC">
      <w:pPr>
        <w:rPr>
          <w:rFonts w:cs="Arial"/>
          <w:lang w:eastAsia="ja-JP"/>
        </w:rPr>
      </w:pPr>
      <w:r w:rsidRPr="00BB6DBC">
        <w:rPr>
          <w:rFonts w:cs="Arial"/>
          <w:lang w:eastAsia="ja-JP"/>
        </w:rPr>
        <w:t xml:space="preserve">        apps.ra_customer_trx_all rct,</w:t>
      </w:r>
    </w:p>
    <w:p w14:paraId="26BEA475" w14:textId="77777777" w:rsidR="00BB6DBC" w:rsidRPr="00BB6DBC" w:rsidRDefault="00BB6DBC" w:rsidP="00BB6DBC">
      <w:pPr>
        <w:rPr>
          <w:rFonts w:cs="Arial"/>
          <w:lang w:eastAsia="ja-JP"/>
        </w:rPr>
      </w:pPr>
      <w:r w:rsidRPr="00BB6DBC">
        <w:rPr>
          <w:rFonts w:cs="Arial"/>
          <w:lang w:eastAsia="ja-JP"/>
        </w:rPr>
        <w:t xml:space="preserve">        apps.ra_customer_trx_lines_all rctl</w:t>
      </w:r>
    </w:p>
    <w:p w14:paraId="26BEA476" w14:textId="77777777" w:rsidR="00BB6DBC" w:rsidRPr="00BB6DBC" w:rsidRDefault="00BB6DBC" w:rsidP="00BB6DBC">
      <w:pPr>
        <w:rPr>
          <w:rFonts w:cs="Arial"/>
          <w:lang w:eastAsia="ja-JP"/>
        </w:rPr>
      </w:pPr>
      <w:r w:rsidRPr="00BB6DBC">
        <w:rPr>
          <w:rFonts w:cs="Arial"/>
          <w:lang w:eastAsia="ja-JP"/>
        </w:rPr>
        <w:t xml:space="preserve">  WHERE 1=1</w:t>
      </w:r>
    </w:p>
    <w:p w14:paraId="26BEA477" w14:textId="77777777" w:rsidR="00BB6DBC" w:rsidRPr="00BB6DBC" w:rsidRDefault="00BB6DBC" w:rsidP="00BB6DBC">
      <w:pPr>
        <w:rPr>
          <w:rFonts w:cs="Arial"/>
          <w:lang w:eastAsia="ja-JP"/>
        </w:rPr>
      </w:pPr>
      <w:r w:rsidRPr="00BB6DBC">
        <w:rPr>
          <w:rFonts w:cs="Arial"/>
          <w:lang w:eastAsia="ja-JP"/>
        </w:rPr>
        <w:t xml:space="preserve">        AND mp.organization_id = mln.organization_id</w:t>
      </w:r>
    </w:p>
    <w:p w14:paraId="26BEA478" w14:textId="77777777" w:rsidR="00BB6DBC" w:rsidRPr="00BB6DBC" w:rsidRDefault="00BB6DBC" w:rsidP="00BB6DBC">
      <w:pPr>
        <w:rPr>
          <w:rFonts w:cs="Arial"/>
          <w:lang w:eastAsia="ja-JP"/>
        </w:rPr>
      </w:pPr>
      <w:r w:rsidRPr="00BB6DBC">
        <w:rPr>
          <w:rFonts w:cs="Arial"/>
          <w:lang w:eastAsia="ja-JP"/>
        </w:rPr>
        <w:t xml:space="preserve">        AND oola.ship_from_org_id = mp.organization_id</w:t>
      </w:r>
    </w:p>
    <w:p w14:paraId="26BEA479" w14:textId="77777777" w:rsidR="00BB6DBC" w:rsidRPr="00BB6DBC" w:rsidRDefault="00BB6DBC" w:rsidP="00BB6DBC">
      <w:pPr>
        <w:rPr>
          <w:rFonts w:cs="Arial"/>
          <w:lang w:eastAsia="ja-JP"/>
        </w:rPr>
      </w:pPr>
      <w:r w:rsidRPr="00BB6DBC">
        <w:rPr>
          <w:rFonts w:cs="Arial"/>
          <w:lang w:eastAsia="ja-JP"/>
        </w:rPr>
        <w:t xml:space="preserve">       -- AND mmt.source_line_id = oola.line_id</w:t>
      </w:r>
    </w:p>
    <w:p w14:paraId="26BEA47A" w14:textId="77777777" w:rsidR="00BB6DBC" w:rsidRPr="00BB6DBC" w:rsidRDefault="00BB6DBC" w:rsidP="00BB6DBC">
      <w:pPr>
        <w:rPr>
          <w:rFonts w:cs="Arial"/>
          <w:lang w:eastAsia="ja-JP"/>
        </w:rPr>
      </w:pPr>
      <w:r w:rsidRPr="00BB6DBC">
        <w:rPr>
          <w:rFonts w:cs="Arial"/>
          <w:lang w:eastAsia="ja-JP"/>
        </w:rPr>
        <w:t xml:space="preserve">     --   AND mmt.inventory_item_id = mln.inventory_item_id</w:t>
      </w:r>
    </w:p>
    <w:p w14:paraId="26BEA47B" w14:textId="77777777" w:rsidR="00BB6DBC" w:rsidRPr="00BB6DBC" w:rsidRDefault="00BB6DBC" w:rsidP="00BB6DBC">
      <w:pPr>
        <w:rPr>
          <w:rFonts w:cs="Arial"/>
          <w:lang w:eastAsia="ja-JP"/>
        </w:rPr>
      </w:pPr>
      <w:r w:rsidRPr="00BB6DBC">
        <w:rPr>
          <w:rFonts w:cs="Arial"/>
          <w:lang w:eastAsia="ja-JP"/>
        </w:rPr>
        <w:t xml:space="preserve">      --  AND mmt.organization_id = mln.organization_id</w:t>
      </w:r>
    </w:p>
    <w:p w14:paraId="26BEA47C" w14:textId="77777777" w:rsidR="00BB6DBC" w:rsidRPr="00BB6DBC" w:rsidRDefault="00BB6DBC" w:rsidP="00BB6DBC">
      <w:pPr>
        <w:rPr>
          <w:rFonts w:cs="Arial"/>
          <w:lang w:eastAsia="ja-JP"/>
        </w:rPr>
      </w:pPr>
      <w:r w:rsidRPr="00BB6DBC">
        <w:rPr>
          <w:rFonts w:cs="Arial"/>
          <w:lang w:eastAsia="ja-JP"/>
        </w:rPr>
        <w:t xml:space="preserve">      --  AND mmt.source_line_id = rctl.interface_line_attribute6</w:t>
      </w:r>
    </w:p>
    <w:p w14:paraId="26BEA47D" w14:textId="77777777" w:rsidR="00BB6DBC" w:rsidRPr="00BB6DBC" w:rsidRDefault="00BB6DBC" w:rsidP="00BB6DBC">
      <w:pPr>
        <w:rPr>
          <w:rFonts w:cs="Arial"/>
          <w:lang w:eastAsia="ja-JP"/>
        </w:rPr>
      </w:pPr>
      <w:r w:rsidRPr="00BB6DBC">
        <w:rPr>
          <w:rFonts w:cs="Arial"/>
          <w:lang w:eastAsia="ja-JP"/>
        </w:rPr>
        <w:t xml:space="preserve">      AND oola.line_id = rctl.interface_line_attribute6</w:t>
      </w:r>
    </w:p>
    <w:p w14:paraId="26BEA47E" w14:textId="77777777" w:rsidR="00BB6DBC" w:rsidRPr="00BB6DBC" w:rsidRDefault="00BB6DBC" w:rsidP="00BB6DBC">
      <w:pPr>
        <w:rPr>
          <w:rFonts w:cs="Arial"/>
          <w:lang w:eastAsia="ja-JP"/>
        </w:rPr>
      </w:pPr>
      <w:r w:rsidRPr="00BB6DBC">
        <w:rPr>
          <w:rFonts w:cs="Arial"/>
          <w:lang w:eastAsia="ja-JP"/>
        </w:rPr>
        <w:t xml:space="preserve">      AND oola.inventory_item_id = mln.inventory_item_id</w:t>
      </w:r>
    </w:p>
    <w:p w14:paraId="26BEA47F" w14:textId="77777777" w:rsidR="00BB6DBC" w:rsidRPr="00BB6DBC" w:rsidRDefault="00BB6DBC" w:rsidP="00BB6DBC">
      <w:pPr>
        <w:rPr>
          <w:rFonts w:cs="Arial"/>
          <w:lang w:eastAsia="ja-JP"/>
        </w:rPr>
      </w:pPr>
      <w:r w:rsidRPr="00BB6DBC">
        <w:rPr>
          <w:rFonts w:cs="Arial"/>
          <w:lang w:eastAsia="ja-JP"/>
        </w:rPr>
        <w:t xml:space="preserve">       AND mp.organization_id = mln.organization_id</w:t>
      </w:r>
    </w:p>
    <w:p w14:paraId="26BEA480" w14:textId="77777777" w:rsidR="00BB6DBC" w:rsidRPr="00BB6DBC" w:rsidRDefault="00BB6DBC" w:rsidP="00BB6DBC">
      <w:pPr>
        <w:rPr>
          <w:rFonts w:cs="Arial"/>
          <w:lang w:eastAsia="ja-JP"/>
        </w:rPr>
      </w:pPr>
      <w:r w:rsidRPr="00BB6DBC">
        <w:rPr>
          <w:rFonts w:cs="Arial"/>
          <w:lang w:eastAsia="ja-JP"/>
        </w:rPr>
        <w:t xml:space="preserve">        AND os.header_id = oola.header_id</w:t>
      </w:r>
    </w:p>
    <w:p w14:paraId="26BEA481" w14:textId="77777777" w:rsidR="00BB6DBC" w:rsidRPr="00BB6DBC" w:rsidRDefault="00BB6DBC" w:rsidP="00BB6DBC">
      <w:pPr>
        <w:rPr>
          <w:rFonts w:cs="Arial"/>
          <w:lang w:eastAsia="ja-JP"/>
        </w:rPr>
      </w:pPr>
      <w:r w:rsidRPr="00BB6DBC">
        <w:rPr>
          <w:rFonts w:cs="Arial"/>
          <w:lang w:eastAsia="ja-JP"/>
        </w:rPr>
        <w:t xml:space="preserve">        AND rt.po_header_id = os.po_header_id</w:t>
      </w:r>
    </w:p>
    <w:p w14:paraId="26BEA482" w14:textId="77777777" w:rsidR="00BB6DBC" w:rsidRPr="00BB6DBC" w:rsidRDefault="00BB6DBC" w:rsidP="00BB6DBC">
      <w:pPr>
        <w:rPr>
          <w:rFonts w:cs="Arial"/>
          <w:lang w:eastAsia="ja-JP"/>
        </w:rPr>
      </w:pPr>
      <w:r w:rsidRPr="00BB6DBC">
        <w:rPr>
          <w:rFonts w:cs="Arial"/>
          <w:lang w:eastAsia="ja-JP"/>
        </w:rPr>
        <w:t xml:space="preserve">        AND rt.transaction_id = rlt.transaction_id</w:t>
      </w:r>
    </w:p>
    <w:p w14:paraId="26BEA483" w14:textId="77777777" w:rsidR="00BB6DBC" w:rsidRPr="00BB6DBC" w:rsidRDefault="00BB6DBC" w:rsidP="00BB6DBC">
      <w:pPr>
        <w:rPr>
          <w:rFonts w:cs="Arial"/>
          <w:lang w:eastAsia="ja-JP"/>
        </w:rPr>
      </w:pPr>
      <w:r w:rsidRPr="00BB6DBC">
        <w:rPr>
          <w:rFonts w:cs="Arial"/>
          <w:lang w:eastAsia="ja-JP"/>
        </w:rPr>
        <w:t xml:space="preserve">        AND   rlt.lot_num = mln.lot_number</w:t>
      </w:r>
    </w:p>
    <w:p w14:paraId="26BEA484" w14:textId="77777777" w:rsidR="00BB6DBC" w:rsidRPr="00BB6DBC" w:rsidRDefault="00BB6DBC" w:rsidP="00BB6DBC">
      <w:pPr>
        <w:rPr>
          <w:rFonts w:cs="Arial"/>
          <w:lang w:eastAsia="ja-JP"/>
        </w:rPr>
      </w:pPr>
      <w:r w:rsidRPr="00BB6DBC">
        <w:rPr>
          <w:rFonts w:cs="Arial"/>
          <w:lang w:eastAsia="ja-JP"/>
        </w:rPr>
        <w:t xml:space="preserve">      --  AND mtln.lot_number = mln.lot_number</w:t>
      </w:r>
    </w:p>
    <w:p w14:paraId="26BEA485" w14:textId="77777777" w:rsidR="00BB6DBC" w:rsidRPr="00BB6DBC" w:rsidRDefault="00BB6DBC" w:rsidP="00BB6DBC">
      <w:pPr>
        <w:rPr>
          <w:rFonts w:cs="Arial"/>
          <w:lang w:eastAsia="ja-JP"/>
        </w:rPr>
      </w:pPr>
      <w:r w:rsidRPr="00BB6DBC">
        <w:rPr>
          <w:rFonts w:cs="Arial"/>
          <w:lang w:eastAsia="ja-JP"/>
        </w:rPr>
        <w:t xml:space="preserve">      --  and mtln.transaction_id = mmt.TRANSACTION_ID</w:t>
      </w:r>
    </w:p>
    <w:p w14:paraId="26BEA486" w14:textId="77777777" w:rsidR="00BB6DBC" w:rsidRPr="00BB6DBC" w:rsidRDefault="00BB6DBC" w:rsidP="00BB6DBC">
      <w:pPr>
        <w:rPr>
          <w:rFonts w:cs="Arial"/>
          <w:lang w:eastAsia="ja-JP"/>
        </w:rPr>
      </w:pPr>
      <w:r w:rsidRPr="00BB6DBC">
        <w:rPr>
          <w:rFonts w:cs="Arial"/>
          <w:lang w:eastAsia="ja-JP"/>
        </w:rPr>
        <w:t xml:space="preserve">        and rctl.customer_trx_id = rct.customer_trx_id</w:t>
      </w:r>
    </w:p>
    <w:p w14:paraId="26BEA487" w14:textId="77777777" w:rsidR="00BB6DBC" w:rsidRPr="00BB6DBC" w:rsidRDefault="00BB6DBC" w:rsidP="00BB6DBC">
      <w:pPr>
        <w:rPr>
          <w:rFonts w:cs="Arial"/>
          <w:lang w:eastAsia="ja-JP"/>
        </w:rPr>
      </w:pPr>
      <w:r w:rsidRPr="00BB6DBC">
        <w:rPr>
          <w:rFonts w:cs="Arial"/>
          <w:lang w:eastAsia="ja-JP"/>
        </w:rPr>
        <w:t xml:space="preserve">        AND rct.customer_trx_id = :customer_trx_id</w:t>
      </w:r>
    </w:p>
    <w:p w14:paraId="26BEA488"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489" w14:textId="77777777" w:rsidR="00BB6DBC" w:rsidRPr="00BB6DBC" w:rsidRDefault="00BB6DBC" w:rsidP="00BB6DBC">
      <w:pPr>
        <w:rPr>
          <w:rFonts w:cs="Arial"/>
          <w:lang w:eastAsia="ja-JP"/>
        </w:rPr>
      </w:pPr>
      <w:r w:rsidRPr="00BB6DBC">
        <w:rPr>
          <w:rFonts w:cs="Arial"/>
          <w:lang w:eastAsia="ja-JP"/>
        </w:rPr>
        <w:t xml:space="preserve">        /*and 0 =   :line_delivery_name */</w:t>
      </w:r>
    </w:p>
    <w:p w14:paraId="26BEA48A" w14:textId="77777777" w:rsidR="00BB6DBC" w:rsidRPr="00BB6DBC" w:rsidRDefault="00BB6DBC" w:rsidP="00BB6DBC">
      <w:pPr>
        <w:rPr>
          <w:rFonts w:cs="Arial"/>
          <w:lang w:eastAsia="ja-JP"/>
        </w:rPr>
      </w:pPr>
      <w:r w:rsidRPr="00BB6DBC">
        <w:rPr>
          <w:rFonts w:cs="Arial"/>
          <w:lang w:eastAsia="ja-JP"/>
        </w:rPr>
        <w:t xml:space="preserve">      and not exists (select 1 from wsh_new_deliveries</w:t>
      </w:r>
      <w:r w:rsidRPr="00BB6DBC">
        <w:rPr>
          <w:rFonts w:cs="Arial"/>
          <w:lang w:eastAsia="ja-JP"/>
        </w:rPr>
        <w:tab/>
      </w:r>
      <w:r w:rsidRPr="00BB6DBC">
        <w:rPr>
          <w:rFonts w:cs="Arial"/>
          <w:lang w:eastAsia="ja-JP"/>
        </w:rPr>
        <w:tab/>
      </w:r>
      <w:r w:rsidRPr="00BB6DBC">
        <w:rPr>
          <w:rFonts w:cs="Arial"/>
          <w:lang w:eastAsia="ja-JP"/>
        </w:rPr>
        <w:tab/>
        <w:t>where 1=1</w:t>
      </w:r>
    </w:p>
    <w:p w14:paraId="26BEA48B" w14:textId="77777777" w:rsidR="00BB6DBC" w:rsidRDefault="00BB6DBC" w:rsidP="00BB6DBC">
      <w:pPr>
        <w:rPr>
          <w:rFonts w:cs="Arial"/>
          <w:lang w:eastAsia="ja-JP"/>
        </w:rPr>
      </w:pPr>
      <w:r w:rsidRPr="00BB6DBC">
        <w:rPr>
          <w:rFonts w:cs="Arial"/>
          <w:lang w:eastAsia="ja-JP"/>
        </w:rPr>
        <w:t>and name = :line_delivery_name)</w:t>
      </w:r>
    </w:p>
    <w:p w14:paraId="26BEA48C" w14:textId="77777777" w:rsidR="00BB6DBC" w:rsidRDefault="00BB6DBC" w:rsidP="00BB6DBC">
      <w:pPr>
        <w:rPr>
          <w:rFonts w:cs="Arial"/>
          <w:lang w:eastAsia="ja-JP"/>
        </w:rPr>
      </w:pPr>
    </w:p>
    <w:p w14:paraId="26BEA48D" w14:textId="77777777" w:rsidR="00BB6DBC" w:rsidRDefault="00BB6DBC" w:rsidP="00BB6DBC">
      <w:pPr>
        <w:rPr>
          <w:rFonts w:cs="Arial"/>
          <w:lang w:eastAsia="ja-JP"/>
        </w:rPr>
      </w:pPr>
      <w:r>
        <w:rPr>
          <w:rFonts w:cs="Arial"/>
          <w:lang w:eastAsia="ja-JP"/>
        </w:rPr>
        <w:t>The same enhancement has been made to calculated field in the RDF</w:t>
      </w:r>
    </w:p>
    <w:p w14:paraId="26BEA48E" w14:textId="77777777" w:rsidR="00BB6DBC" w:rsidRDefault="00BB6DBC" w:rsidP="00BB6DBC">
      <w:pPr>
        <w:rPr>
          <w:rFonts w:cs="Arial"/>
          <w:lang w:eastAsia="ja-JP"/>
        </w:rPr>
      </w:pPr>
      <w:r w:rsidRPr="00BB6DBC">
        <w:rPr>
          <w:rFonts w:cs="Arial"/>
          <w:lang w:eastAsia="ja-JP"/>
        </w:rPr>
        <w:t>function CF_lot_numberFormula</w:t>
      </w:r>
    </w:p>
    <w:p w14:paraId="26BEA48F" w14:textId="77777777" w:rsidR="00BB6DBC" w:rsidRPr="00BB6DBC" w:rsidRDefault="00BB6DBC" w:rsidP="00BB6DBC">
      <w:pPr>
        <w:rPr>
          <w:rFonts w:cs="Arial"/>
          <w:lang w:eastAsia="ja-JP"/>
        </w:rPr>
      </w:pPr>
      <w:r w:rsidRPr="00BB6DBC">
        <w:rPr>
          <w:rFonts w:cs="Arial"/>
          <w:lang w:eastAsia="ja-JP"/>
        </w:rPr>
        <w:t>Cursor c1 is</w:t>
      </w:r>
    </w:p>
    <w:p w14:paraId="26BEA490" w14:textId="77777777" w:rsidR="00BB6DBC" w:rsidRPr="00BB6DBC" w:rsidRDefault="00BB6DBC" w:rsidP="00BB6DBC">
      <w:pPr>
        <w:rPr>
          <w:rFonts w:cs="Arial"/>
          <w:lang w:eastAsia="ja-JP"/>
        </w:rPr>
      </w:pPr>
      <w:r w:rsidRPr="00BB6DBC">
        <w:rPr>
          <w:rFonts w:cs="Arial"/>
          <w:lang w:eastAsia="ja-JP"/>
        </w:rPr>
        <w:t xml:space="preserve"> SELECT   wdd.date_requested,</w:t>
      </w:r>
    </w:p>
    <w:p w14:paraId="26BEA491" w14:textId="77777777" w:rsidR="00BB6DBC" w:rsidRPr="00BB6DBC" w:rsidRDefault="00BB6DBC" w:rsidP="00BB6DBC">
      <w:pPr>
        <w:rPr>
          <w:rFonts w:cs="Arial"/>
          <w:lang w:eastAsia="ja-JP"/>
        </w:rPr>
      </w:pPr>
      <w:r w:rsidRPr="00BB6DBC">
        <w:rPr>
          <w:rFonts w:cs="Arial"/>
          <w:lang w:eastAsia="ja-JP"/>
        </w:rPr>
        <w:t xml:space="preserve">          WDD.LOT_NUMBER,</w:t>
      </w:r>
    </w:p>
    <w:p w14:paraId="26BEA492" w14:textId="77777777" w:rsidR="00BB6DBC" w:rsidRPr="00BB6DBC" w:rsidRDefault="00BB6DBC" w:rsidP="00BB6DBC">
      <w:pPr>
        <w:rPr>
          <w:rFonts w:cs="Arial"/>
          <w:lang w:eastAsia="ja-JP"/>
        </w:rPr>
      </w:pPr>
      <w:r w:rsidRPr="00BB6DBC">
        <w:rPr>
          <w:rFonts w:cs="Arial"/>
          <w:lang w:eastAsia="ja-JP"/>
        </w:rPr>
        <w:t xml:space="preserve">          mln.EXPIRATION_DATE</w:t>
      </w:r>
    </w:p>
    <w:p w14:paraId="26BEA493" w14:textId="77777777" w:rsidR="00BB6DBC" w:rsidRPr="00BB6DBC" w:rsidRDefault="00BB6DBC" w:rsidP="00BB6DBC">
      <w:pPr>
        <w:rPr>
          <w:rFonts w:cs="Arial"/>
          <w:lang w:eastAsia="ja-JP"/>
        </w:rPr>
      </w:pPr>
      <w:r w:rsidRPr="00BB6DBC">
        <w:rPr>
          <w:rFonts w:cs="Arial"/>
          <w:lang w:eastAsia="ja-JP"/>
        </w:rPr>
        <w:t xml:space="preserve">     FROM WSH_NEW_DELIVERIES wnd ,</w:t>
      </w:r>
    </w:p>
    <w:p w14:paraId="26BEA494" w14:textId="77777777" w:rsidR="00BB6DBC" w:rsidRPr="00BB6DBC" w:rsidRDefault="00BB6DBC" w:rsidP="00BB6DBC">
      <w:pPr>
        <w:rPr>
          <w:rFonts w:cs="Arial"/>
          <w:lang w:eastAsia="ja-JP"/>
        </w:rPr>
      </w:pPr>
      <w:r w:rsidRPr="00BB6DBC">
        <w:rPr>
          <w:rFonts w:cs="Arial"/>
          <w:lang w:eastAsia="ja-JP"/>
        </w:rPr>
        <w:t xml:space="preserve">          WSH_DELIVERY_ASSIGNMENTS  wda,</w:t>
      </w:r>
    </w:p>
    <w:p w14:paraId="26BEA495" w14:textId="77777777" w:rsidR="00BB6DBC" w:rsidRPr="00BB6DBC" w:rsidRDefault="00BB6DBC" w:rsidP="00BB6DBC">
      <w:pPr>
        <w:rPr>
          <w:rFonts w:cs="Arial"/>
          <w:lang w:eastAsia="ja-JP"/>
        </w:rPr>
      </w:pPr>
      <w:r w:rsidRPr="00BB6DBC">
        <w:rPr>
          <w:rFonts w:cs="Arial"/>
          <w:lang w:eastAsia="ja-JP"/>
        </w:rPr>
        <w:t xml:space="preserve">          WSH_DELIVERY_DETAILS wdd,</w:t>
      </w:r>
    </w:p>
    <w:p w14:paraId="26BEA496" w14:textId="77777777" w:rsidR="00BB6DBC" w:rsidRPr="00BB6DBC" w:rsidRDefault="00BB6DBC" w:rsidP="00BB6DBC">
      <w:pPr>
        <w:rPr>
          <w:rFonts w:cs="Arial"/>
          <w:lang w:eastAsia="ja-JP"/>
        </w:rPr>
      </w:pPr>
      <w:r w:rsidRPr="00BB6DBC">
        <w:rPr>
          <w:rFonts w:cs="Arial"/>
          <w:lang w:eastAsia="ja-JP"/>
        </w:rPr>
        <w:t xml:space="preserve">          MTL_LOT_NUMBERS mln</w:t>
      </w:r>
    </w:p>
    <w:p w14:paraId="26BEA497" w14:textId="77777777" w:rsidR="00BB6DBC" w:rsidRPr="00BB6DBC" w:rsidRDefault="00BB6DBC" w:rsidP="00BB6DBC">
      <w:pPr>
        <w:rPr>
          <w:rFonts w:cs="Arial"/>
          <w:lang w:eastAsia="ja-JP"/>
        </w:rPr>
      </w:pPr>
      <w:r w:rsidRPr="00BB6DBC">
        <w:rPr>
          <w:rFonts w:cs="Arial"/>
          <w:lang w:eastAsia="ja-JP"/>
        </w:rPr>
        <w:t xml:space="preserve"> WHERE WND.NAME               = :line_delivery_name </w:t>
      </w:r>
    </w:p>
    <w:p w14:paraId="26BEA498" w14:textId="77777777" w:rsidR="00BB6DBC" w:rsidRPr="00BB6DBC" w:rsidRDefault="00BB6DBC" w:rsidP="00BB6DBC">
      <w:pPr>
        <w:rPr>
          <w:rFonts w:cs="Arial"/>
          <w:lang w:eastAsia="ja-JP"/>
        </w:rPr>
      </w:pPr>
      <w:r w:rsidRPr="00BB6DBC">
        <w:rPr>
          <w:rFonts w:cs="Arial"/>
          <w:lang w:eastAsia="ja-JP"/>
        </w:rPr>
        <w:t xml:space="preserve">   AND wnd.delivery_id        = wda.delivery_id</w:t>
      </w:r>
    </w:p>
    <w:p w14:paraId="26BEA499" w14:textId="77777777" w:rsidR="00BB6DBC" w:rsidRPr="00BB6DBC" w:rsidRDefault="00BB6DBC" w:rsidP="00BB6DBC">
      <w:pPr>
        <w:rPr>
          <w:rFonts w:cs="Arial"/>
          <w:lang w:eastAsia="ja-JP"/>
        </w:rPr>
      </w:pPr>
      <w:r w:rsidRPr="00BB6DBC">
        <w:rPr>
          <w:rFonts w:cs="Arial"/>
          <w:lang w:eastAsia="ja-JP"/>
        </w:rPr>
        <w:t xml:space="preserve">   AND WDA.DELIVERY_DETAIL_ID = WDD.DELIVERY_DETAIL_ID</w:t>
      </w:r>
    </w:p>
    <w:p w14:paraId="26BEA49A" w14:textId="77777777" w:rsidR="00BB6DBC" w:rsidRPr="00BB6DBC" w:rsidRDefault="00BB6DBC" w:rsidP="00BB6DBC">
      <w:pPr>
        <w:rPr>
          <w:rFonts w:cs="Arial"/>
          <w:lang w:eastAsia="ja-JP"/>
        </w:rPr>
      </w:pPr>
      <w:r w:rsidRPr="00BB6DBC">
        <w:rPr>
          <w:rFonts w:cs="Arial"/>
          <w:lang w:eastAsia="ja-JP"/>
        </w:rPr>
        <w:t xml:space="preserve">   AND WDD.SOURCE_LINE_ID     = :line_so_line_id</w:t>
      </w:r>
    </w:p>
    <w:p w14:paraId="26BEA49B" w14:textId="77777777" w:rsidR="00BB6DBC" w:rsidRPr="00BB6DBC" w:rsidRDefault="00BB6DBC" w:rsidP="00BB6DBC">
      <w:pPr>
        <w:rPr>
          <w:rFonts w:cs="Arial"/>
          <w:lang w:eastAsia="ja-JP"/>
        </w:rPr>
      </w:pPr>
      <w:r w:rsidRPr="00BB6DBC">
        <w:rPr>
          <w:rFonts w:cs="Arial"/>
          <w:lang w:eastAsia="ja-JP"/>
        </w:rPr>
        <w:t xml:space="preserve">   AND MLN.INVENTORY_ITEM_ID  = :INVENTORY_ITEM_ID</w:t>
      </w:r>
    </w:p>
    <w:p w14:paraId="26BEA49C" w14:textId="77777777" w:rsidR="00BB6DBC" w:rsidRPr="00BB6DBC" w:rsidRDefault="00BB6DBC" w:rsidP="00BB6DBC">
      <w:pPr>
        <w:rPr>
          <w:rFonts w:cs="Arial"/>
          <w:lang w:eastAsia="ja-JP"/>
        </w:rPr>
      </w:pPr>
      <w:r w:rsidRPr="00BB6DBC">
        <w:rPr>
          <w:rFonts w:cs="Arial"/>
          <w:lang w:eastAsia="ja-JP"/>
        </w:rPr>
        <w:t xml:space="preserve">   AND Wdd.lot_number         = mln.lot_number</w:t>
      </w:r>
    </w:p>
    <w:p w14:paraId="26BEA49D" w14:textId="77777777" w:rsidR="00BB6DBC" w:rsidRPr="00BB6DBC" w:rsidRDefault="00BB6DBC" w:rsidP="00BB6DBC">
      <w:pPr>
        <w:rPr>
          <w:rFonts w:cs="Arial"/>
          <w:lang w:eastAsia="ja-JP"/>
        </w:rPr>
      </w:pPr>
      <w:r w:rsidRPr="00BB6DBC">
        <w:rPr>
          <w:rFonts w:cs="Arial"/>
          <w:lang w:eastAsia="ja-JP"/>
        </w:rPr>
        <w:t xml:space="preserve">   AND WDD.ORGANIZATION_ID    =  MLN.ORGANIZATION_ID</w:t>
      </w:r>
    </w:p>
    <w:p w14:paraId="26BEA49E" w14:textId="77777777" w:rsidR="00BB6DBC" w:rsidRPr="00BB6DBC" w:rsidRDefault="00BB6DBC" w:rsidP="00BB6DBC">
      <w:pPr>
        <w:rPr>
          <w:rFonts w:cs="Arial"/>
          <w:lang w:eastAsia="ja-JP"/>
        </w:rPr>
      </w:pPr>
      <w:r w:rsidRPr="00BB6DBC">
        <w:rPr>
          <w:rFonts w:cs="Arial"/>
          <w:lang w:eastAsia="ja-JP"/>
        </w:rPr>
        <w:lastRenderedPageBreak/>
        <w:t>UNION</w:t>
      </w:r>
    </w:p>
    <w:p w14:paraId="26BEA49F" w14:textId="77777777" w:rsidR="00BB6DBC" w:rsidRPr="00BB6DBC" w:rsidRDefault="00BB6DBC" w:rsidP="00BB6DBC">
      <w:pPr>
        <w:rPr>
          <w:rFonts w:cs="Arial"/>
          <w:lang w:eastAsia="ja-JP"/>
        </w:rPr>
      </w:pPr>
      <w:r w:rsidRPr="00BB6DBC">
        <w:rPr>
          <w:rFonts w:cs="Arial"/>
          <w:lang w:eastAsia="ja-JP"/>
        </w:rPr>
        <w:t>--added by Pratap on 05/20/2010 for CM Lot numbers</w:t>
      </w:r>
    </w:p>
    <w:p w14:paraId="26BEA4A0" w14:textId="77777777" w:rsidR="00BB6DBC" w:rsidRPr="00BB6DBC" w:rsidRDefault="00BB6DBC" w:rsidP="00BB6DBC">
      <w:pPr>
        <w:rPr>
          <w:rFonts w:cs="Arial"/>
          <w:lang w:eastAsia="ja-JP"/>
        </w:rPr>
      </w:pPr>
      <w:r w:rsidRPr="00BB6DBC">
        <w:rPr>
          <w:rFonts w:cs="Arial"/>
          <w:lang w:eastAsia="ja-JP"/>
        </w:rPr>
        <w:t>SELECT oola.request_date,</w:t>
      </w:r>
    </w:p>
    <w:p w14:paraId="26BEA4A1" w14:textId="77777777" w:rsidR="00BB6DBC" w:rsidRPr="00BB6DBC" w:rsidRDefault="00BB6DBC" w:rsidP="00BB6DBC">
      <w:pPr>
        <w:rPr>
          <w:rFonts w:cs="Arial"/>
          <w:lang w:eastAsia="ja-JP"/>
        </w:rPr>
      </w:pPr>
      <w:r w:rsidRPr="00BB6DBC">
        <w:rPr>
          <w:rFonts w:cs="Arial"/>
          <w:lang w:eastAsia="ja-JP"/>
        </w:rPr>
        <w:t xml:space="preserve">       oels.lot_number,</w:t>
      </w:r>
    </w:p>
    <w:p w14:paraId="26BEA4A2" w14:textId="77777777" w:rsidR="00BB6DBC" w:rsidRPr="00BB6DBC" w:rsidRDefault="00BB6DBC" w:rsidP="00BB6DBC">
      <w:pPr>
        <w:rPr>
          <w:rFonts w:cs="Arial"/>
          <w:lang w:eastAsia="ja-JP"/>
        </w:rPr>
      </w:pPr>
      <w:r w:rsidRPr="00BB6DBC">
        <w:rPr>
          <w:rFonts w:cs="Arial"/>
          <w:lang w:eastAsia="ja-JP"/>
        </w:rPr>
        <w:t xml:space="preserve">       mln.expiration_date</w:t>
      </w:r>
    </w:p>
    <w:p w14:paraId="26BEA4A3" w14:textId="77777777" w:rsidR="00BB6DBC" w:rsidRPr="00BB6DBC" w:rsidRDefault="00BB6DBC" w:rsidP="00BB6DBC">
      <w:pPr>
        <w:rPr>
          <w:rFonts w:cs="Arial"/>
          <w:lang w:eastAsia="ja-JP"/>
        </w:rPr>
      </w:pPr>
      <w:r w:rsidRPr="00BB6DBC">
        <w:rPr>
          <w:rFonts w:cs="Arial"/>
          <w:lang w:eastAsia="ja-JP"/>
        </w:rPr>
        <w:t xml:space="preserve">  FROM apps.mtl_lot_numbers mln,</w:t>
      </w:r>
    </w:p>
    <w:p w14:paraId="26BEA4A4" w14:textId="77777777" w:rsidR="00BB6DBC" w:rsidRPr="00BB6DBC" w:rsidRDefault="00BB6DBC" w:rsidP="00BB6DBC">
      <w:pPr>
        <w:rPr>
          <w:rFonts w:cs="Arial"/>
          <w:lang w:eastAsia="ja-JP"/>
        </w:rPr>
      </w:pPr>
      <w:r w:rsidRPr="00BB6DBC">
        <w:rPr>
          <w:rFonts w:cs="Arial"/>
          <w:lang w:eastAsia="ja-JP"/>
        </w:rPr>
        <w:t xml:space="preserve">       apps.oe_lot_serial_numbers oels,</w:t>
      </w:r>
    </w:p>
    <w:p w14:paraId="26BEA4A5"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4A6" w14:textId="77777777" w:rsidR="00BB6DBC" w:rsidRPr="00BB6DBC" w:rsidRDefault="00BB6DBC" w:rsidP="00BB6DBC">
      <w:pPr>
        <w:rPr>
          <w:rFonts w:cs="Arial"/>
          <w:lang w:eastAsia="ja-JP"/>
        </w:rPr>
      </w:pPr>
      <w:r w:rsidRPr="00BB6DBC">
        <w:rPr>
          <w:rFonts w:cs="Arial"/>
          <w:lang w:eastAsia="ja-JP"/>
        </w:rPr>
        <w:t xml:space="preserve">       apps.mtl_parameters mp</w:t>
      </w:r>
    </w:p>
    <w:p w14:paraId="26BEA4A7" w14:textId="77777777" w:rsidR="00BB6DBC" w:rsidRPr="00BB6DBC" w:rsidRDefault="00BB6DBC" w:rsidP="00BB6DBC">
      <w:pPr>
        <w:rPr>
          <w:rFonts w:cs="Arial"/>
          <w:lang w:eastAsia="ja-JP"/>
        </w:rPr>
      </w:pPr>
      <w:r w:rsidRPr="00BB6DBC">
        <w:rPr>
          <w:rFonts w:cs="Arial"/>
          <w:lang w:eastAsia="ja-JP"/>
        </w:rPr>
        <w:t xml:space="preserve"> WHERE oels.line_id </w:t>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 oola.line_id</w:t>
      </w:r>
    </w:p>
    <w:p w14:paraId="26BEA4A8" w14:textId="77777777" w:rsidR="00BB6DBC" w:rsidRPr="00BB6DBC" w:rsidRDefault="00BB6DBC" w:rsidP="00BB6DBC">
      <w:pPr>
        <w:rPr>
          <w:rFonts w:cs="Arial"/>
          <w:lang w:eastAsia="ja-JP"/>
        </w:rPr>
      </w:pPr>
      <w:r w:rsidRPr="00BB6DBC">
        <w:rPr>
          <w:rFonts w:cs="Arial"/>
          <w:lang w:eastAsia="ja-JP"/>
        </w:rPr>
        <w:t xml:space="preserve">   AND oola.line_id </w:t>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 :line_so_line_id</w:t>
      </w:r>
    </w:p>
    <w:p w14:paraId="26BEA4A9" w14:textId="77777777" w:rsidR="00BB6DBC" w:rsidRPr="00BB6DBC" w:rsidRDefault="00BB6DBC" w:rsidP="00BB6DBC">
      <w:pPr>
        <w:rPr>
          <w:rFonts w:cs="Arial"/>
          <w:lang w:eastAsia="ja-JP"/>
        </w:rPr>
      </w:pPr>
      <w:r w:rsidRPr="00BB6DBC">
        <w:rPr>
          <w:rFonts w:cs="Arial"/>
          <w:lang w:eastAsia="ja-JP"/>
        </w:rPr>
        <w:t xml:space="preserve">   AND mln.inventory_item_id </w:t>
      </w:r>
      <w:r w:rsidRPr="00BB6DBC">
        <w:rPr>
          <w:rFonts w:cs="Arial"/>
          <w:lang w:eastAsia="ja-JP"/>
        </w:rPr>
        <w:tab/>
        <w:t>= :inventory_item_id</w:t>
      </w:r>
    </w:p>
    <w:p w14:paraId="26BEA4AA" w14:textId="77777777" w:rsidR="00BB6DBC" w:rsidRPr="00BB6DBC" w:rsidRDefault="00BB6DBC" w:rsidP="00BB6DBC">
      <w:pPr>
        <w:rPr>
          <w:rFonts w:cs="Arial"/>
          <w:lang w:eastAsia="ja-JP"/>
        </w:rPr>
      </w:pPr>
      <w:r w:rsidRPr="00BB6DBC">
        <w:rPr>
          <w:rFonts w:cs="Arial"/>
          <w:lang w:eastAsia="ja-JP"/>
        </w:rPr>
        <w:t xml:space="preserve">   AND oels.lot_number </w:t>
      </w:r>
      <w:r w:rsidRPr="00BB6DBC">
        <w:rPr>
          <w:rFonts w:cs="Arial"/>
          <w:lang w:eastAsia="ja-JP"/>
        </w:rPr>
        <w:tab/>
      </w:r>
      <w:r w:rsidRPr="00BB6DBC">
        <w:rPr>
          <w:rFonts w:cs="Arial"/>
          <w:lang w:eastAsia="ja-JP"/>
        </w:rPr>
        <w:tab/>
      </w:r>
      <w:r w:rsidRPr="00BB6DBC">
        <w:rPr>
          <w:rFonts w:cs="Arial"/>
          <w:lang w:eastAsia="ja-JP"/>
        </w:rPr>
        <w:tab/>
      </w:r>
      <w:r w:rsidRPr="00BB6DBC">
        <w:rPr>
          <w:rFonts w:cs="Arial"/>
          <w:lang w:eastAsia="ja-JP"/>
        </w:rPr>
        <w:tab/>
        <w:t>= mln.lot_number</w:t>
      </w:r>
    </w:p>
    <w:p w14:paraId="26BEA4AB" w14:textId="77777777" w:rsidR="00BB6DBC" w:rsidRPr="00BB6DBC" w:rsidRDefault="00BB6DBC" w:rsidP="00BB6DBC">
      <w:pPr>
        <w:rPr>
          <w:rFonts w:cs="Arial"/>
          <w:lang w:eastAsia="ja-JP"/>
        </w:rPr>
      </w:pPr>
      <w:r w:rsidRPr="00BB6DBC">
        <w:rPr>
          <w:rFonts w:cs="Arial"/>
          <w:lang w:eastAsia="ja-JP"/>
        </w:rPr>
        <w:t xml:space="preserve">   AND mp.organization_id</w:t>
      </w:r>
      <w:r w:rsidRPr="00BB6DBC">
        <w:rPr>
          <w:rFonts w:cs="Arial"/>
          <w:lang w:eastAsia="ja-JP"/>
        </w:rPr>
        <w:tab/>
      </w:r>
      <w:r w:rsidRPr="00BB6DBC">
        <w:rPr>
          <w:rFonts w:cs="Arial"/>
          <w:lang w:eastAsia="ja-JP"/>
        </w:rPr>
        <w:tab/>
      </w:r>
      <w:r w:rsidRPr="00BB6DBC">
        <w:rPr>
          <w:rFonts w:cs="Arial"/>
          <w:lang w:eastAsia="ja-JP"/>
        </w:rPr>
        <w:tab/>
        <w:t>= mln.organization_id</w:t>
      </w:r>
    </w:p>
    <w:p w14:paraId="26BEA4AC" w14:textId="77777777" w:rsidR="00BB6DBC" w:rsidRPr="00BB6DBC" w:rsidRDefault="00BB6DBC" w:rsidP="00BB6DBC">
      <w:pPr>
        <w:rPr>
          <w:rFonts w:cs="Arial"/>
          <w:lang w:eastAsia="ja-JP"/>
        </w:rPr>
      </w:pPr>
      <w:r w:rsidRPr="00BB6DBC">
        <w:rPr>
          <w:rFonts w:cs="Arial"/>
          <w:lang w:eastAsia="ja-JP"/>
        </w:rPr>
        <w:t xml:space="preserve">   AND oola.ship_from_org_id </w:t>
      </w:r>
      <w:r w:rsidRPr="00BB6DBC">
        <w:rPr>
          <w:rFonts w:cs="Arial"/>
          <w:lang w:eastAsia="ja-JP"/>
        </w:rPr>
        <w:tab/>
        <w:t>= mp.organization_id</w:t>
      </w:r>
    </w:p>
    <w:p w14:paraId="26BEA4AD" w14:textId="77777777" w:rsidR="00BB6DBC" w:rsidRPr="00BB6DBC" w:rsidRDefault="00BB6DBC" w:rsidP="00BB6DBC">
      <w:pPr>
        <w:rPr>
          <w:rFonts w:cs="Arial"/>
          <w:lang w:eastAsia="ja-JP"/>
        </w:rPr>
      </w:pPr>
      <w:r w:rsidRPr="00BB6DBC">
        <w:rPr>
          <w:rFonts w:cs="Arial"/>
          <w:lang w:eastAsia="ja-JP"/>
        </w:rPr>
        <w:t xml:space="preserve"> UNION</w:t>
      </w:r>
    </w:p>
    <w:p w14:paraId="26BEA4AE" w14:textId="77777777" w:rsidR="00BB6DBC" w:rsidRPr="00BB6DBC" w:rsidRDefault="00BB6DBC" w:rsidP="00BB6DBC">
      <w:pPr>
        <w:rPr>
          <w:rFonts w:cs="Arial"/>
          <w:lang w:eastAsia="ja-JP"/>
        </w:rPr>
      </w:pPr>
      <w:r w:rsidRPr="00BB6DBC">
        <w:rPr>
          <w:rFonts w:cs="Arial"/>
          <w:lang w:eastAsia="ja-JP"/>
        </w:rPr>
        <w:t xml:space="preserve"> /* Senthil : CR 1936 : Kite Drop Ship Process Changes */</w:t>
      </w:r>
    </w:p>
    <w:p w14:paraId="26BEA4AF" w14:textId="77777777" w:rsidR="00BB6DBC" w:rsidRPr="00BB6DBC" w:rsidRDefault="00BB6DBC" w:rsidP="00BB6DBC">
      <w:pPr>
        <w:rPr>
          <w:rFonts w:cs="Arial"/>
          <w:lang w:eastAsia="ja-JP"/>
        </w:rPr>
      </w:pPr>
      <w:r w:rsidRPr="00BB6DBC">
        <w:rPr>
          <w:rFonts w:cs="Arial"/>
          <w:lang w:eastAsia="ja-JP"/>
        </w:rPr>
        <w:t xml:space="preserve"> SELECT distinct oola.request_date,</w:t>
      </w:r>
    </w:p>
    <w:p w14:paraId="26BEA4B0" w14:textId="77777777" w:rsidR="00BB6DBC" w:rsidRPr="00BB6DBC" w:rsidRDefault="00BB6DBC" w:rsidP="00BB6DBC">
      <w:pPr>
        <w:rPr>
          <w:rFonts w:cs="Arial"/>
          <w:lang w:eastAsia="ja-JP"/>
        </w:rPr>
      </w:pPr>
      <w:r w:rsidRPr="00BB6DBC">
        <w:rPr>
          <w:rFonts w:cs="Arial"/>
          <w:lang w:eastAsia="ja-JP"/>
        </w:rPr>
        <w:t xml:space="preserve">       rlt.lot_num,</w:t>
      </w:r>
    </w:p>
    <w:p w14:paraId="26BEA4B1" w14:textId="77777777" w:rsidR="00BB6DBC" w:rsidRPr="00BB6DBC" w:rsidRDefault="00BB6DBC" w:rsidP="00BB6DBC">
      <w:pPr>
        <w:rPr>
          <w:rFonts w:cs="Arial"/>
          <w:lang w:eastAsia="ja-JP"/>
        </w:rPr>
      </w:pPr>
      <w:r w:rsidRPr="00BB6DBC">
        <w:rPr>
          <w:rFonts w:cs="Arial"/>
          <w:lang w:eastAsia="ja-JP"/>
        </w:rPr>
        <w:t xml:space="preserve">        mln.expiration_date</w:t>
      </w:r>
    </w:p>
    <w:p w14:paraId="26BEA4B2" w14:textId="77777777" w:rsidR="00BB6DBC" w:rsidRPr="00BB6DBC" w:rsidRDefault="00BB6DBC" w:rsidP="00BB6DBC">
      <w:pPr>
        <w:rPr>
          <w:rFonts w:cs="Arial"/>
          <w:lang w:eastAsia="ja-JP"/>
        </w:rPr>
      </w:pPr>
      <w:r w:rsidRPr="00BB6DBC">
        <w:rPr>
          <w:rFonts w:cs="Arial"/>
          <w:lang w:eastAsia="ja-JP"/>
        </w:rPr>
        <w:t xml:space="preserve">   FROM apps.mtl_lot_numbers mln,</w:t>
      </w:r>
    </w:p>
    <w:p w14:paraId="26BEA4B3" w14:textId="77777777" w:rsidR="00BB6DBC" w:rsidRPr="00BB6DBC" w:rsidRDefault="00BB6DBC" w:rsidP="00BB6DBC">
      <w:pPr>
        <w:rPr>
          <w:rFonts w:cs="Arial"/>
          <w:lang w:eastAsia="ja-JP"/>
        </w:rPr>
      </w:pPr>
      <w:r w:rsidRPr="00BB6DBC">
        <w:rPr>
          <w:rFonts w:cs="Arial"/>
          <w:lang w:eastAsia="ja-JP"/>
        </w:rPr>
        <w:t xml:space="preserve">        apps.oe_order_lines_all oola,</w:t>
      </w:r>
    </w:p>
    <w:p w14:paraId="26BEA4B4" w14:textId="77777777" w:rsidR="00BB6DBC" w:rsidRPr="00BB6DBC" w:rsidRDefault="00BB6DBC" w:rsidP="00BB6DBC">
      <w:pPr>
        <w:rPr>
          <w:rFonts w:cs="Arial"/>
          <w:lang w:eastAsia="ja-JP"/>
        </w:rPr>
      </w:pPr>
      <w:r w:rsidRPr="00BB6DBC">
        <w:rPr>
          <w:rFonts w:cs="Arial"/>
          <w:lang w:eastAsia="ja-JP"/>
        </w:rPr>
        <w:t xml:space="preserve">        apps.mtl_parameters mp,</w:t>
      </w:r>
    </w:p>
    <w:p w14:paraId="26BEA4B5" w14:textId="77777777" w:rsidR="00BB6DBC" w:rsidRPr="00BB6DBC" w:rsidRDefault="00BB6DBC" w:rsidP="00BB6DBC">
      <w:pPr>
        <w:rPr>
          <w:rFonts w:cs="Arial"/>
          <w:lang w:eastAsia="ja-JP"/>
        </w:rPr>
      </w:pPr>
      <w:r w:rsidRPr="00BB6DBC">
        <w:rPr>
          <w:rFonts w:cs="Arial"/>
          <w:lang w:eastAsia="ja-JP"/>
        </w:rPr>
        <w:t xml:space="preserve">       -- apps.mtl_material_transactions mmt,</w:t>
      </w:r>
    </w:p>
    <w:p w14:paraId="26BEA4B6" w14:textId="77777777" w:rsidR="00BB6DBC" w:rsidRPr="00BB6DBC" w:rsidRDefault="00BB6DBC" w:rsidP="00BB6DBC">
      <w:pPr>
        <w:rPr>
          <w:rFonts w:cs="Arial"/>
          <w:lang w:eastAsia="ja-JP"/>
        </w:rPr>
      </w:pPr>
      <w:r w:rsidRPr="00BB6DBC">
        <w:rPr>
          <w:rFonts w:cs="Arial"/>
          <w:lang w:eastAsia="ja-JP"/>
        </w:rPr>
        <w:t xml:space="preserve">      --  apps.MTL_TRANSACTION_LOT_NUMBERS mtln,</w:t>
      </w:r>
    </w:p>
    <w:p w14:paraId="26BEA4B7" w14:textId="77777777" w:rsidR="00BB6DBC" w:rsidRPr="00BB6DBC" w:rsidRDefault="00BB6DBC" w:rsidP="00BB6DBC">
      <w:pPr>
        <w:rPr>
          <w:rFonts w:cs="Arial"/>
          <w:lang w:eastAsia="ja-JP"/>
        </w:rPr>
      </w:pPr>
      <w:r w:rsidRPr="00BB6DBC">
        <w:rPr>
          <w:rFonts w:cs="Arial"/>
          <w:lang w:eastAsia="ja-JP"/>
        </w:rPr>
        <w:t xml:space="preserve">      apps.rcv_transactions rt,</w:t>
      </w:r>
    </w:p>
    <w:p w14:paraId="26BEA4B8" w14:textId="77777777" w:rsidR="00BB6DBC" w:rsidRPr="00BB6DBC" w:rsidRDefault="00BB6DBC" w:rsidP="00BB6DBC">
      <w:pPr>
        <w:rPr>
          <w:rFonts w:cs="Arial"/>
          <w:lang w:eastAsia="ja-JP"/>
        </w:rPr>
      </w:pPr>
      <w:r w:rsidRPr="00BB6DBC">
        <w:rPr>
          <w:rFonts w:cs="Arial"/>
          <w:lang w:eastAsia="ja-JP"/>
        </w:rPr>
        <w:t xml:space="preserve">      apps.rcv_lot_transactions rlt,</w:t>
      </w:r>
    </w:p>
    <w:p w14:paraId="26BEA4B9" w14:textId="77777777" w:rsidR="00BB6DBC" w:rsidRPr="00BB6DBC" w:rsidRDefault="00BB6DBC" w:rsidP="00BB6DBC">
      <w:pPr>
        <w:rPr>
          <w:rFonts w:cs="Arial"/>
          <w:lang w:eastAsia="ja-JP"/>
        </w:rPr>
      </w:pPr>
      <w:r w:rsidRPr="00BB6DBC">
        <w:rPr>
          <w:rFonts w:cs="Arial"/>
          <w:lang w:eastAsia="ja-JP"/>
        </w:rPr>
        <w:t xml:space="preserve">      apps.OE_DROP_SHIP_SOURCES os,</w:t>
      </w:r>
    </w:p>
    <w:p w14:paraId="26BEA4BA" w14:textId="77777777" w:rsidR="00BB6DBC" w:rsidRPr="00BB6DBC" w:rsidRDefault="00BB6DBC" w:rsidP="00BB6DBC">
      <w:pPr>
        <w:rPr>
          <w:rFonts w:cs="Arial"/>
          <w:lang w:eastAsia="ja-JP"/>
        </w:rPr>
      </w:pPr>
      <w:r w:rsidRPr="00BB6DBC">
        <w:rPr>
          <w:rFonts w:cs="Arial"/>
          <w:lang w:eastAsia="ja-JP"/>
        </w:rPr>
        <w:t xml:space="preserve">        apps.ra_customer_trx_all rct,</w:t>
      </w:r>
    </w:p>
    <w:p w14:paraId="26BEA4BB" w14:textId="77777777" w:rsidR="00BB6DBC" w:rsidRPr="00BB6DBC" w:rsidRDefault="00BB6DBC" w:rsidP="00BB6DBC">
      <w:pPr>
        <w:rPr>
          <w:rFonts w:cs="Arial"/>
          <w:lang w:eastAsia="ja-JP"/>
        </w:rPr>
      </w:pPr>
      <w:r w:rsidRPr="00BB6DBC">
        <w:rPr>
          <w:rFonts w:cs="Arial"/>
          <w:lang w:eastAsia="ja-JP"/>
        </w:rPr>
        <w:t xml:space="preserve">        apps.ra_customer_trx_lines_all rctl</w:t>
      </w:r>
    </w:p>
    <w:p w14:paraId="26BEA4BC" w14:textId="77777777" w:rsidR="00BB6DBC" w:rsidRPr="00BB6DBC" w:rsidRDefault="00BB6DBC" w:rsidP="00BB6DBC">
      <w:pPr>
        <w:rPr>
          <w:rFonts w:cs="Arial"/>
          <w:lang w:eastAsia="ja-JP"/>
        </w:rPr>
      </w:pPr>
      <w:r w:rsidRPr="00BB6DBC">
        <w:rPr>
          <w:rFonts w:cs="Arial"/>
          <w:lang w:eastAsia="ja-JP"/>
        </w:rPr>
        <w:t xml:space="preserve">  WHERE 1=1</w:t>
      </w:r>
    </w:p>
    <w:p w14:paraId="26BEA4BD" w14:textId="77777777" w:rsidR="00BB6DBC" w:rsidRPr="00BB6DBC" w:rsidRDefault="00BB6DBC" w:rsidP="00BB6DBC">
      <w:pPr>
        <w:rPr>
          <w:rFonts w:cs="Arial"/>
          <w:lang w:eastAsia="ja-JP"/>
        </w:rPr>
      </w:pPr>
      <w:r w:rsidRPr="00BB6DBC">
        <w:rPr>
          <w:rFonts w:cs="Arial"/>
          <w:lang w:eastAsia="ja-JP"/>
        </w:rPr>
        <w:t xml:space="preserve">        AND mp.organization_id = mln.organization_id</w:t>
      </w:r>
    </w:p>
    <w:p w14:paraId="26BEA4BE" w14:textId="77777777" w:rsidR="00BB6DBC" w:rsidRPr="00BB6DBC" w:rsidRDefault="00BB6DBC" w:rsidP="00BB6DBC">
      <w:pPr>
        <w:rPr>
          <w:rFonts w:cs="Arial"/>
          <w:lang w:eastAsia="ja-JP"/>
        </w:rPr>
      </w:pPr>
      <w:r w:rsidRPr="00BB6DBC">
        <w:rPr>
          <w:rFonts w:cs="Arial"/>
          <w:lang w:eastAsia="ja-JP"/>
        </w:rPr>
        <w:t xml:space="preserve">        AND oola.ship_from_org_id = mp.organization_id</w:t>
      </w:r>
    </w:p>
    <w:p w14:paraId="26BEA4BF" w14:textId="77777777" w:rsidR="00BB6DBC" w:rsidRPr="00BB6DBC" w:rsidRDefault="00BB6DBC" w:rsidP="00BB6DBC">
      <w:pPr>
        <w:rPr>
          <w:rFonts w:cs="Arial"/>
          <w:lang w:eastAsia="ja-JP"/>
        </w:rPr>
      </w:pPr>
      <w:r w:rsidRPr="00BB6DBC">
        <w:rPr>
          <w:rFonts w:cs="Arial"/>
          <w:lang w:eastAsia="ja-JP"/>
        </w:rPr>
        <w:t xml:space="preserve">      AND oola.line_id = rctl.interface_line_attribute6</w:t>
      </w:r>
    </w:p>
    <w:p w14:paraId="26BEA4C0" w14:textId="77777777" w:rsidR="00BB6DBC" w:rsidRPr="00BB6DBC" w:rsidRDefault="00BB6DBC" w:rsidP="00BB6DBC">
      <w:pPr>
        <w:rPr>
          <w:rFonts w:cs="Arial"/>
          <w:lang w:eastAsia="ja-JP"/>
        </w:rPr>
      </w:pPr>
      <w:r w:rsidRPr="00BB6DBC">
        <w:rPr>
          <w:rFonts w:cs="Arial"/>
          <w:lang w:eastAsia="ja-JP"/>
        </w:rPr>
        <w:t xml:space="preserve">      AND oola.inventory_item_id = mln.inventory_item_id</w:t>
      </w:r>
    </w:p>
    <w:p w14:paraId="26BEA4C1" w14:textId="77777777" w:rsidR="00BB6DBC" w:rsidRPr="00BB6DBC" w:rsidRDefault="00BB6DBC" w:rsidP="00BB6DBC">
      <w:pPr>
        <w:rPr>
          <w:rFonts w:cs="Arial"/>
          <w:lang w:eastAsia="ja-JP"/>
        </w:rPr>
      </w:pPr>
      <w:r w:rsidRPr="00BB6DBC">
        <w:rPr>
          <w:rFonts w:cs="Arial"/>
          <w:lang w:eastAsia="ja-JP"/>
        </w:rPr>
        <w:t xml:space="preserve">       AND mp.organization_id = mln.organization_id</w:t>
      </w:r>
    </w:p>
    <w:p w14:paraId="26BEA4C2" w14:textId="77777777" w:rsidR="00BB6DBC" w:rsidRPr="00BB6DBC" w:rsidRDefault="00BB6DBC" w:rsidP="00BB6DBC">
      <w:pPr>
        <w:rPr>
          <w:rFonts w:cs="Arial"/>
          <w:lang w:eastAsia="ja-JP"/>
        </w:rPr>
      </w:pPr>
      <w:r w:rsidRPr="00BB6DBC">
        <w:rPr>
          <w:rFonts w:cs="Arial"/>
          <w:lang w:eastAsia="ja-JP"/>
        </w:rPr>
        <w:t xml:space="preserve">        AND os.header_id = oola.header_id</w:t>
      </w:r>
    </w:p>
    <w:p w14:paraId="26BEA4C3" w14:textId="77777777" w:rsidR="00BB6DBC" w:rsidRPr="00BB6DBC" w:rsidRDefault="00BB6DBC" w:rsidP="00BB6DBC">
      <w:pPr>
        <w:rPr>
          <w:rFonts w:cs="Arial"/>
          <w:lang w:eastAsia="ja-JP"/>
        </w:rPr>
      </w:pPr>
      <w:r w:rsidRPr="00BB6DBC">
        <w:rPr>
          <w:rFonts w:cs="Arial"/>
          <w:lang w:eastAsia="ja-JP"/>
        </w:rPr>
        <w:t xml:space="preserve">        AND rt.po_header_id = os.po_header_id</w:t>
      </w:r>
    </w:p>
    <w:p w14:paraId="26BEA4C4" w14:textId="77777777" w:rsidR="00BB6DBC" w:rsidRPr="00BB6DBC" w:rsidRDefault="00BB6DBC" w:rsidP="00BB6DBC">
      <w:pPr>
        <w:rPr>
          <w:rFonts w:cs="Arial"/>
          <w:lang w:eastAsia="ja-JP"/>
        </w:rPr>
      </w:pPr>
      <w:r w:rsidRPr="00BB6DBC">
        <w:rPr>
          <w:rFonts w:cs="Arial"/>
          <w:lang w:eastAsia="ja-JP"/>
        </w:rPr>
        <w:t xml:space="preserve">        AND rt.transaction_id = rlt.transaction_id</w:t>
      </w:r>
    </w:p>
    <w:p w14:paraId="26BEA4C5" w14:textId="77777777" w:rsidR="00BB6DBC" w:rsidRPr="00BB6DBC" w:rsidRDefault="00BB6DBC" w:rsidP="00BB6DBC">
      <w:pPr>
        <w:rPr>
          <w:rFonts w:cs="Arial"/>
          <w:lang w:eastAsia="ja-JP"/>
        </w:rPr>
      </w:pPr>
      <w:r w:rsidRPr="00BB6DBC">
        <w:rPr>
          <w:rFonts w:cs="Arial"/>
          <w:lang w:eastAsia="ja-JP"/>
        </w:rPr>
        <w:t xml:space="preserve">        AND   rlt.lot_num = mln.lot_number</w:t>
      </w:r>
    </w:p>
    <w:p w14:paraId="26BEA4C6" w14:textId="77777777" w:rsidR="00BB6DBC" w:rsidRPr="00BB6DBC" w:rsidRDefault="00BB6DBC" w:rsidP="00BB6DBC">
      <w:pPr>
        <w:rPr>
          <w:rFonts w:cs="Arial"/>
          <w:lang w:eastAsia="ja-JP"/>
        </w:rPr>
      </w:pPr>
      <w:r w:rsidRPr="00BB6DBC">
        <w:rPr>
          <w:rFonts w:cs="Arial"/>
          <w:lang w:eastAsia="ja-JP"/>
        </w:rPr>
        <w:t xml:space="preserve">        and rctl.customer_trx_id = rct.customer_trx_id</w:t>
      </w:r>
    </w:p>
    <w:p w14:paraId="26BEA4C7" w14:textId="77777777" w:rsidR="00BB6DBC" w:rsidRPr="00BB6DBC" w:rsidRDefault="00BB6DBC" w:rsidP="00BB6DBC">
      <w:pPr>
        <w:rPr>
          <w:rFonts w:cs="Arial"/>
          <w:lang w:eastAsia="ja-JP"/>
        </w:rPr>
      </w:pPr>
      <w:r w:rsidRPr="00BB6DBC">
        <w:rPr>
          <w:rFonts w:cs="Arial"/>
          <w:lang w:eastAsia="ja-JP"/>
        </w:rPr>
        <w:t xml:space="preserve">        AND rct.customer_trx_id = :customer_trx_id</w:t>
      </w:r>
    </w:p>
    <w:p w14:paraId="26BEA4C8" w14:textId="77777777" w:rsidR="00BB6DBC" w:rsidRPr="00BB6DBC" w:rsidRDefault="00BB6DBC" w:rsidP="00BB6DBC">
      <w:pPr>
        <w:rPr>
          <w:rFonts w:cs="Arial"/>
          <w:lang w:eastAsia="ja-JP"/>
        </w:rPr>
      </w:pPr>
      <w:r w:rsidRPr="00BB6DBC">
        <w:rPr>
          <w:rFonts w:cs="Arial"/>
          <w:lang w:eastAsia="ja-JP"/>
        </w:rPr>
        <w:t xml:space="preserve">        AND :CP_TRX_TYPE_CLASS = 'INV'</w:t>
      </w:r>
    </w:p>
    <w:p w14:paraId="26BEA4C9" w14:textId="77777777" w:rsidR="00BB6DBC" w:rsidRPr="00BB6DBC" w:rsidRDefault="00BB6DBC" w:rsidP="00BB6DBC">
      <w:pPr>
        <w:rPr>
          <w:rFonts w:cs="Arial"/>
          <w:lang w:eastAsia="ja-JP"/>
        </w:rPr>
      </w:pPr>
      <w:r w:rsidRPr="00BB6DBC">
        <w:rPr>
          <w:rFonts w:cs="Arial"/>
          <w:lang w:eastAsia="ja-JP"/>
        </w:rPr>
        <w:t xml:space="preserve">      and not exists (select 1 from wsh_new_deliveries</w:t>
      </w:r>
      <w:r w:rsidRPr="00BB6DBC">
        <w:rPr>
          <w:rFonts w:cs="Arial"/>
          <w:lang w:eastAsia="ja-JP"/>
        </w:rPr>
        <w:tab/>
      </w:r>
      <w:r w:rsidRPr="00BB6DBC">
        <w:rPr>
          <w:rFonts w:cs="Arial"/>
          <w:lang w:eastAsia="ja-JP"/>
        </w:rPr>
        <w:tab/>
      </w:r>
      <w:r w:rsidRPr="00BB6DBC">
        <w:rPr>
          <w:rFonts w:cs="Arial"/>
          <w:lang w:eastAsia="ja-JP"/>
        </w:rPr>
        <w:tab/>
        <w:t>where 1=1</w:t>
      </w:r>
    </w:p>
    <w:p w14:paraId="26BEA4CA" w14:textId="77777777" w:rsidR="00BB6DBC" w:rsidRPr="00BB6DBC" w:rsidRDefault="00BB6DBC" w:rsidP="00BB6DBC">
      <w:pPr>
        <w:rPr>
          <w:rFonts w:cs="Arial"/>
          <w:lang w:eastAsia="ja-JP"/>
        </w:rPr>
      </w:pPr>
      <w:r w:rsidRPr="00BB6DBC">
        <w:rPr>
          <w:rFonts w:cs="Arial"/>
          <w:lang w:eastAsia="ja-JP"/>
        </w:rPr>
        <w:t xml:space="preserve">and name = :line_delivery_name)   </w:t>
      </w:r>
    </w:p>
    <w:p w14:paraId="26BEA4CB" w14:textId="77777777" w:rsidR="00BB6DBC" w:rsidRDefault="00BB6DBC" w:rsidP="00BB6DBC">
      <w:pPr>
        <w:rPr>
          <w:rFonts w:cs="Arial"/>
          <w:lang w:eastAsia="ja-JP"/>
        </w:rPr>
      </w:pPr>
      <w:r w:rsidRPr="00BB6DBC">
        <w:rPr>
          <w:rFonts w:cs="Arial"/>
          <w:lang w:eastAsia="ja-JP"/>
        </w:rPr>
        <w:t>ORDER BY 2,3;</w:t>
      </w:r>
    </w:p>
    <w:p w14:paraId="64640255" w14:textId="77777777" w:rsidR="009A3A57" w:rsidRDefault="009A3A57" w:rsidP="00BB6DBC">
      <w:pPr>
        <w:rPr>
          <w:rFonts w:cs="Arial"/>
          <w:lang w:eastAsia="ja-JP"/>
        </w:rPr>
      </w:pPr>
    </w:p>
    <w:p w14:paraId="6375721D" w14:textId="0A0AC38B" w:rsidR="009A3A57" w:rsidRPr="000D47C3" w:rsidRDefault="009A3A57" w:rsidP="000D47C3">
      <w:pPr>
        <w:pStyle w:val="ListParagraph"/>
        <w:numPr>
          <w:ilvl w:val="0"/>
          <w:numId w:val="17"/>
        </w:numPr>
        <w:autoSpaceDE w:val="0"/>
        <w:autoSpaceDN w:val="0"/>
        <w:adjustRightInd w:val="0"/>
        <w:spacing w:after="0"/>
        <w:rPr>
          <w:rFonts w:eastAsia="Arial Unicode MS" w:cs="Arial"/>
          <w:b/>
        </w:rPr>
      </w:pPr>
      <w:r w:rsidRPr="000D47C3">
        <w:rPr>
          <w:rFonts w:eastAsia="Arial Unicode MS" w:cs="Arial"/>
          <w:b/>
        </w:rPr>
        <w:lastRenderedPageBreak/>
        <w:t>GIL 3762 Kite Drop Ship Order Setup</w:t>
      </w:r>
      <w:r>
        <w:rPr>
          <w:rFonts w:eastAsia="Arial Unicode MS" w:cs="Arial"/>
          <w:b/>
        </w:rPr>
        <w:t xml:space="preserve"> for Canada – Invoice Print Changes</w:t>
      </w:r>
    </w:p>
    <w:p w14:paraId="2BA7BC85" w14:textId="77777777" w:rsidR="009A3A57" w:rsidRPr="00831591" w:rsidRDefault="009A3A57" w:rsidP="009A3A57">
      <w:pPr>
        <w:autoSpaceDE w:val="0"/>
        <w:autoSpaceDN w:val="0"/>
        <w:adjustRightInd w:val="0"/>
        <w:ind w:left="1080"/>
        <w:rPr>
          <w:rFonts w:eastAsia="Arial Unicode MS" w:cs="Arial"/>
          <w:b/>
          <w:color w:val="FF0000"/>
        </w:rPr>
      </w:pPr>
    </w:p>
    <w:p w14:paraId="5CF80911" w14:textId="77777777" w:rsidR="009A3A57" w:rsidRPr="00831591" w:rsidRDefault="009A3A57" w:rsidP="009A3A57">
      <w:pPr>
        <w:ind w:left="1080"/>
        <w:rPr>
          <w:b/>
        </w:rPr>
      </w:pPr>
      <w:r w:rsidRPr="00831591">
        <w:rPr>
          <w:b/>
        </w:rPr>
        <w:t>Business Need</w:t>
      </w:r>
    </w:p>
    <w:p w14:paraId="3280A758" w14:textId="6BDCF1DA" w:rsidR="009A3A57" w:rsidRPr="00831591" w:rsidRDefault="009A3A57" w:rsidP="009A3A57">
      <w:pPr>
        <w:ind w:left="1080"/>
      </w:pPr>
      <w:r w:rsidRPr="00831591">
        <w:t xml:space="preserve">      </w:t>
      </w:r>
      <w:r w:rsidRPr="004B3E57">
        <w:t xml:space="preserve">GIL Print Commercial Invoices-Standard (Print) </w:t>
      </w:r>
      <w:r>
        <w:t xml:space="preserve"> and </w:t>
      </w:r>
      <w:r w:rsidRPr="00831591">
        <w:t xml:space="preserve">‘GIL </w:t>
      </w:r>
      <w:r w:rsidR="00362D4C">
        <w:t>Email Commercial Invoices</w:t>
      </w:r>
      <w:r>
        <w:t xml:space="preserve">’ </w:t>
      </w:r>
      <w:r w:rsidR="00362D4C">
        <w:t>to print GST/HST/QST number in the Invoice Print and also print the GST/QST/HST rate and amount in the Tax field of the template.</w:t>
      </w:r>
      <w:r w:rsidR="00B742F1">
        <w:t xml:space="preserve"> Patient ID to be printed in the header for Kite Invoices only.</w:t>
      </w:r>
    </w:p>
    <w:p w14:paraId="0CA0B077" w14:textId="77777777" w:rsidR="009A3A57" w:rsidRDefault="009A3A57" w:rsidP="009A3A57">
      <w:pPr>
        <w:ind w:left="1080"/>
      </w:pPr>
    </w:p>
    <w:p w14:paraId="0B9E8260" w14:textId="77777777" w:rsidR="009A3A57" w:rsidRDefault="009A3A57" w:rsidP="009A3A57">
      <w:pPr>
        <w:ind w:left="1080"/>
        <w:rPr>
          <w:b/>
        </w:rPr>
      </w:pPr>
      <w:r w:rsidRPr="007F38BC">
        <w:rPr>
          <w:b/>
        </w:rPr>
        <w:t xml:space="preserve">Technical Design </w:t>
      </w:r>
    </w:p>
    <w:p w14:paraId="163737CD" w14:textId="77777777" w:rsidR="00B742F1" w:rsidRDefault="00B742F1" w:rsidP="009A3A57">
      <w:pPr>
        <w:ind w:left="1080"/>
        <w:rPr>
          <w:b/>
        </w:rPr>
      </w:pPr>
    </w:p>
    <w:p w14:paraId="5F6473D6" w14:textId="0146EDDD" w:rsidR="00B742F1" w:rsidRDefault="00B742F1" w:rsidP="009A3A57">
      <w:pPr>
        <w:ind w:left="1080"/>
        <w:rPr>
          <w:b/>
        </w:rPr>
      </w:pPr>
      <w:r>
        <w:rPr>
          <w:b/>
        </w:rPr>
        <w:t>RDF Changes:</w:t>
      </w:r>
    </w:p>
    <w:p w14:paraId="2BBCB3B5" w14:textId="3D1C1AD4" w:rsidR="00B742F1" w:rsidRPr="000D47C3" w:rsidRDefault="00B742F1" w:rsidP="009A3A57">
      <w:pPr>
        <w:ind w:left="1080"/>
        <w:rPr>
          <w:u w:val="single"/>
        </w:rPr>
      </w:pPr>
      <w:r w:rsidRPr="000D47C3">
        <w:rPr>
          <w:u w:val="single"/>
        </w:rPr>
        <w:t xml:space="preserve">3 Calculated Fields - </w:t>
      </w:r>
      <w:r w:rsidRPr="00B742F1">
        <w:rPr>
          <w:u w:val="single"/>
        </w:rPr>
        <w:t>CF_CA_GST_HST_NUMBERFormula</w:t>
      </w:r>
      <w:r>
        <w:rPr>
          <w:u w:val="single"/>
        </w:rPr>
        <w:t xml:space="preserve">, </w:t>
      </w:r>
      <w:r w:rsidRPr="00B742F1">
        <w:rPr>
          <w:u w:val="single"/>
        </w:rPr>
        <w:t>CF_CA_PATIENT_IDFormula</w:t>
      </w:r>
      <w:r>
        <w:rPr>
          <w:u w:val="single"/>
        </w:rPr>
        <w:t xml:space="preserve">, </w:t>
      </w:r>
      <w:r w:rsidRPr="00B742F1">
        <w:rPr>
          <w:u w:val="single"/>
        </w:rPr>
        <w:t>CF_CA_QST_NUMBERFormula</w:t>
      </w:r>
      <w:r>
        <w:rPr>
          <w:u w:val="single"/>
        </w:rPr>
        <w:t xml:space="preserve"> has been introduced to derive the values to be printed on the templates.</w:t>
      </w:r>
    </w:p>
    <w:p w14:paraId="39C8B761" w14:textId="2A573C8C" w:rsidR="00B742F1" w:rsidRDefault="00B742F1" w:rsidP="00B742F1">
      <w:pPr>
        <w:ind w:left="1080"/>
        <w:rPr>
          <w:b/>
        </w:rPr>
      </w:pPr>
      <w:r>
        <w:rPr>
          <w:b/>
        </w:rPr>
        <w:t>RTF Changes:</w:t>
      </w:r>
    </w:p>
    <w:p w14:paraId="5734FB59" w14:textId="46A6005E" w:rsidR="006B0D0A" w:rsidRPr="000D47C3" w:rsidRDefault="006B0D0A" w:rsidP="00B742F1">
      <w:pPr>
        <w:ind w:left="1080"/>
      </w:pPr>
      <w:r w:rsidRPr="000D47C3">
        <w:t>Since</w:t>
      </w:r>
      <w:r>
        <w:t xml:space="preserve"> the products are shipped from US to Canada, USA.RTF is to be modified for both Print and Email Programs. </w:t>
      </w:r>
      <w:r w:rsidR="00F83689">
        <w:t xml:space="preserve">The template has been modified to print the HST/GST/QST number and also the Tax rate and Tax amount in the footer. The Tax details are already present in RDF. </w:t>
      </w:r>
    </w:p>
    <w:p w14:paraId="05387F39" w14:textId="77777777" w:rsidR="009A3A57" w:rsidRPr="00C36DDB" w:rsidRDefault="009A3A57" w:rsidP="00BB6DBC">
      <w:pPr>
        <w:rPr>
          <w:rFonts w:cs="Arial"/>
          <w:lang w:eastAsia="ja-JP"/>
        </w:rPr>
      </w:pPr>
    </w:p>
    <w:p w14:paraId="26BEA4CC" w14:textId="77777777" w:rsidR="00B52203" w:rsidRDefault="00B52203" w:rsidP="0039326D">
      <w:pPr>
        <w:ind w:firstLine="720"/>
        <w:rPr>
          <w:b/>
        </w:rPr>
      </w:pPr>
      <w:bookmarkStart w:id="284" w:name="_Toc498519711"/>
      <w:bookmarkStart w:id="285" w:name="_Toc509914786"/>
      <w:bookmarkStart w:id="286" w:name="_Toc513558556"/>
      <w:bookmarkStart w:id="287" w:name="_Toc515545135"/>
      <w:bookmarkStart w:id="288" w:name="_Toc524092604"/>
      <w:r>
        <w:t>C</w:t>
      </w:r>
      <w:r w:rsidRPr="00E55F92">
        <w:t>oncurrent Program Executable</w:t>
      </w:r>
      <w:bookmarkEnd w:id="284"/>
      <w:bookmarkEnd w:id="285"/>
      <w:bookmarkEnd w:id="286"/>
      <w:bookmarkEnd w:id="287"/>
      <w:bookmarkEnd w:id="288"/>
    </w:p>
    <w:p w14:paraId="26BEA4CD" w14:textId="423B4B4D" w:rsidR="00B52203" w:rsidRPr="0090439B" w:rsidRDefault="00B52203" w:rsidP="0039326D">
      <w:pPr>
        <w:ind w:left="720" w:firstLine="720"/>
      </w:pPr>
      <w:bookmarkStart w:id="289" w:name="_Toc498519712"/>
      <w:bookmarkStart w:id="290" w:name="_Toc509914787"/>
      <w:bookmarkStart w:id="291" w:name="_Toc513558557"/>
      <w:bookmarkStart w:id="292" w:name="_Toc515545136"/>
      <w:bookmarkStart w:id="293" w:name="_Toc524092605"/>
      <w:r>
        <w:t xml:space="preserve">1) </w:t>
      </w:r>
      <w:r w:rsidRPr="00D27D23">
        <w:t>GIL Email Commercial Invoices-Standard</w:t>
      </w:r>
      <w:r w:rsidRPr="006A3325">
        <w:t>:</w:t>
      </w:r>
      <w:bookmarkEnd w:id="289"/>
      <w:bookmarkEnd w:id="290"/>
      <w:bookmarkEnd w:id="291"/>
      <w:bookmarkEnd w:id="292"/>
      <w:bookmarkEnd w:id="293"/>
      <w:r>
        <w:rPr>
          <w:b/>
        </w:rPr>
        <w:t xml:space="preserve"> </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4D0"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4CE" w14:textId="77777777" w:rsidR="00B52203" w:rsidRPr="00944768" w:rsidRDefault="00B52203" w:rsidP="005100CC">
            <w:pPr>
              <w:rPr>
                <w:rFonts w:cs="Arial"/>
                <w:b/>
                <w:sz w:val="20"/>
                <w:szCs w:val="20"/>
              </w:rPr>
            </w:pPr>
            <w:r w:rsidRPr="00944768">
              <w:rPr>
                <w:rFonts w:cs="Arial"/>
                <w:b/>
                <w:sz w:val="20"/>
                <w:szCs w:val="20"/>
              </w:rPr>
              <w:t>Executable</w:t>
            </w:r>
          </w:p>
        </w:tc>
        <w:tc>
          <w:tcPr>
            <w:tcW w:w="4860" w:type="dxa"/>
            <w:tcBorders>
              <w:left w:val="single" w:sz="12" w:space="0" w:color="auto"/>
            </w:tcBorders>
          </w:tcPr>
          <w:p w14:paraId="26BEA4CF" w14:textId="77777777" w:rsidR="00B52203" w:rsidRPr="00944768" w:rsidRDefault="00B52203" w:rsidP="005100CC">
            <w:pPr>
              <w:pStyle w:val="TableText"/>
              <w:rPr>
                <w:rFonts w:cs="Arial"/>
              </w:rPr>
            </w:pPr>
            <w:r w:rsidRPr="00025D6C">
              <w:rPr>
                <w:rFonts w:cs="Arial"/>
              </w:rPr>
              <w:t>XXGILARSENDMAILTRX</w:t>
            </w:r>
          </w:p>
        </w:tc>
      </w:tr>
      <w:tr w:rsidR="00B52203" w:rsidRPr="007B512A" w14:paraId="26BEA4D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D1" w14:textId="77777777" w:rsidR="00B52203" w:rsidRPr="00944768" w:rsidRDefault="00B52203" w:rsidP="005100CC">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4D2" w14:textId="77777777" w:rsidR="00B52203" w:rsidRPr="00944768" w:rsidRDefault="00B52203" w:rsidP="005100CC">
            <w:pPr>
              <w:pStyle w:val="TableText"/>
              <w:rPr>
                <w:rFonts w:cs="Arial"/>
              </w:rPr>
            </w:pPr>
            <w:r w:rsidRPr="00025D6C">
              <w:rPr>
                <w:rFonts w:cs="Arial"/>
              </w:rPr>
              <w:t>XXGILARSENDMAILTRX</w:t>
            </w:r>
          </w:p>
        </w:tc>
      </w:tr>
      <w:tr w:rsidR="00B52203" w:rsidRPr="007B512A" w14:paraId="26BEA4D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D4" w14:textId="77777777" w:rsidR="00B52203" w:rsidRPr="00944768" w:rsidRDefault="00B52203" w:rsidP="005100CC">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4D5" w14:textId="77777777" w:rsidR="00B52203" w:rsidRPr="00944768" w:rsidRDefault="00B52203" w:rsidP="005100CC">
            <w:pPr>
              <w:pStyle w:val="TableText"/>
              <w:rPr>
                <w:rFonts w:cs="Arial"/>
              </w:rPr>
            </w:pPr>
            <w:r w:rsidRPr="00944768">
              <w:rPr>
                <w:rFonts w:cs="Arial"/>
              </w:rPr>
              <w:t>Gilead Custom Application</w:t>
            </w:r>
          </w:p>
        </w:tc>
      </w:tr>
      <w:tr w:rsidR="00B52203" w:rsidRPr="007B512A" w14:paraId="26BEA4D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D7" w14:textId="77777777" w:rsidR="00B52203" w:rsidRPr="00944768" w:rsidRDefault="00B52203" w:rsidP="005100CC">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4D8" w14:textId="77777777" w:rsidR="00B52203" w:rsidRPr="00944768" w:rsidRDefault="00B52203" w:rsidP="005100CC">
            <w:pPr>
              <w:pStyle w:val="TableText"/>
              <w:rPr>
                <w:rFonts w:cs="Arial"/>
              </w:rPr>
            </w:pPr>
            <w:r w:rsidRPr="00025D6C">
              <w:rPr>
                <w:rFonts w:cs="Arial"/>
              </w:rPr>
              <w:t>Gilead Email AR Transactions</w:t>
            </w:r>
          </w:p>
        </w:tc>
      </w:tr>
      <w:tr w:rsidR="00B52203" w:rsidRPr="007B512A" w14:paraId="26BEA4D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DA" w14:textId="77777777" w:rsidR="00B52203" w:rsidRPr="00944768" w:rsidRDefault="00B52203" w:rsidP="005100CC">
            <w:pPr>
              <w:rPr>
                <w:rFonts w:cs="Arial"/>
                <w:b/>
                <w:sz w:val="20"/>
                <w:szCs w:val="20"/>
              </w:rPr>
            </w:pPr>
            <w:r w:rsidRPr="00944768">
              <w:rPr>
                <w:rFonts w:cs="Arial"/>
                <w:b/>
                <w:sz w:val="20"/>
                <w:szCs w:val="20"/>
              </w:rPr>
              <w:t>Execution Method</w:t>
            </w:r>
          </w:p>
        </w:tc>
        <w:tc>
          <w:tcPr>
            <w:tcW w:w="4860" w:type="dxa"/>
            <w:tcBorders>
              <w:left w:val="single" w:sz="12" w:space="0" w:color="auto"/>
            </w:tcBorders>
          </w:tcPr>
          <w:p w14:paraId="26BEA4DB" w14:textId="77777777" w:rsidR="00B52203" w:rsidRPr="00944768" w:rsidRDefault="00B52203" w:rsidP="005100CC">
            <w:pPr>
              <w:pStyle w:val="TableText"/>
              <w:rPr>
                <w:rFonts w:cs="Arial"/>
              </w:rPr>
            </w:pPr>
            <w:r>
              <w:rPr>
                <w:rFonts w:cs="Arial"/>
              </w:rPr>
              <w:t>Host</w:t>
            </w:r>
          </w:p>
        </w:tc>
      </w:tr>
      <w:tr w:rsidR="00B52203" w:rsidRPr="007B512A" w14:paraId="26BEA4DF" w14:textId="77777777" w:rsidTr="005100CC">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A4DD" w14:textId="77777777" w:rsidR="00B52203" w:rsidRPr="00944768" w:rsidRDefault="00B52203" w:rsidP="005100CC">
            <w:pPr>
              <w:rPr>
                <w:rFonts w:cs="Arial"/>
                <w:b/>
                <w:sz w:val="20"/>
                <w:szCs w:val="20"/>
              </w:rPr>
            </w:pPr>
            <w:r w:rsidRPr="00944768">
              <w:rPr>
                <w:rFonts w:cs="Arial"/>
                <w:b/>
                <w:sz w:val="20"/>
                <w:szCs w:val="20"/>
              </w:rPr>
              <w:t>Execution File Name</w:t>
            </w:r>
          </w:p>
        </w:tc>
        <w:tc>
          <w:tcPr>
            <w:tcW w:w="4860" w:type="dxa"/>
            <w:tcBorders>
              <w:left w:val="single" w:sz="12" w:space="0" w:color="auto"/>
            </w:tcBorders>
          </w:tcPr>
          <w:p w14:paraId="26BEA4DE" w14:textId="77777777" w:rsidR="00B52203" w:rsidRPr="00944768" w:rsidRDefault="00B52203" w:rsidP="005100CC">
            <w:pPr>
              <w:pStyle w:val="TableText"/>
              <w:rPr>
                <w:rFonts w:cs="Arial"/>
                <w:i/>
              </w:rPr>
            </w:pPr>
            <w:r w:rsidRPr="00025D6C">
              <w:rPr>
                <w:rFonts w:cs="Arial"/>
              </w:rPr>
              <w:t>XXGIL_AR_EMAIL_ATTACHMENTS</w:t>
            </w:r>
          </w:p>
        </w:tc>
      </w:tr>
    </w:tbl>
    <w:p w14:paraId="0020286A" w14:textId="77777777" w:rsidR="00325DCB" w:rsidRDefault="00325DCB" w:rsidP="0039326D">
      <w:pPr>
        <w:ind w:left="720" w:firstLine="720"/>
      </w:pPr>
      <w:bookmarkStart w:id="294" w:name="_Toc498519713"/>
      <w:bookmarkStart w:id="295" w:name="_Toc509914788"/>
      <w:bookmarkStart w:id="296" w:name="_Toc513558558"/>
      <w:bookmarkStart w:id="297" w:name="_Toc515545137"/>
      <w:bookmarkStart w:id="298" w:name="_Toc524092606"/>
    </w:p>
    <w:p w14:paraId="26BEA4E0" w14:textId="77777777" w:rsidR="00B52203" w:rsidRPr="0090439B" w:rsidRDefault="00B52203" w:rsidP="0039326D">
      <w:pPr>
        <w:ind w:left="720" w:firstLine="720"/>
      </w:pPr>
      <w:r>
        <w:t xml:space="preserve">2) </w:t>
      </w:r>
      <w:r w:rsidRPr="00D27D23">
        <w:t>GIL Email Commercial Invoices-Standard (Email)</w:t>
      </w:r>
      <w:bookmarkEnd w:id="294"/>
      <w:bookmarkEnd w:id="295"/>
      <w:bookmarkEnd w:id="296"/>
      <w:bookmarkEnd w:id="297"/>
      <w:bookmarkEnd w:id="298"/>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4E3"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4E1" w14:textId="77777777" w:rsidR="00B52203" w:rsidRPr="00944768" w:rsidRDefault="00B52203" w:rsidP="005100CC">
            <w:pPr>
              <w:rPr>
                <w:rFonts w:cs="Arial"/>
                <w:b/>
                <w:sz w:val="20"/>
                <w:szCs w:val="20"/>
              </w:rPr>
            </w:pPr>
            <w:r w:rsidRPr="00944768">
              <w:rPr>
                <w:rFonts w:cs="Arial"/>
                <w:b/>
                <w:sz w:val="20"/>
                <w:szCs w:val="20"/>
              </w:rPr>
              <w:t>Executable</w:t>
            </w:r>
          </w:p>
        </w:tc>
        <w:tc>
          <w:tcPr>
            <w:tcW w:w="4860" w:type="dxa"/>
            <w:tcBorders>
              <w:left w:val="single" w:sz="12" w:space="0" w:color="auto"/>
            </w:tcBorders>
          </w:tcPr>
          <w:p w14:paraId="26BEA4E2" w14:textId="77777777" w:rsidR="00B52203" w:rsidRPr="00944768" w:rsidRDefault="00B52203" w:rsidP="005100CC">
            <w:pPr>
              <w:pStyle w:val="TableText"/>
              <w:rPr>
                <w:rFonts w:cs="Arial"/>
              </w:rPr>
            </w:pPr>
            <w:r w:rsidRPr="00532863">
              <w:rPr>
                <w:rFonts w:cs="Arial"/>
              </w:rPr>
              <w:t>XXGILARCOMINV</w:t>
            </w:r>
          </w:p>
        </w:tc>
      </w:tr>
      <w:tr w:rsidR="00B52203" w:rsidRPr="007B512A" w14:paraId="26BEA4E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E4" w14:textId="77777777" w:rsidR="00B52203" w:rsidRPr="00944768" w:rsidRDefault="00B52203" w:rsidP="005100CC">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4E5" w14:textId="77777777" w:rsidR="00B52203" w:rsidRPr="00944768" w:rsidRDefault="00B52203" w:rsidP="005100CC">
            <w:pPr>
              <w:pStyle w:val="TableText"/>
              <w:rPr>
                <w:rFonts w:cs="Arial"/>
              </w:rPr>
            </w:pPr>
            <w:r w:rsidRPr="00532863">
              <w:rPr>
                <w:rFonts w:cs="Arial"/>
              </w:rPr>
              <w:t>XXGILARCOMINV</w:t>
            </w:r>
          </w:p>
        </w:tc>
      </w:tr>
      <w:tr w:rsidR="00B52203" w:rsidRPr="007B512A" w14:paraId="26BEA4E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E7" w14:textId="77777777" w:rsidR="00B52203" w:rsidRPr="00944768" w:rsidRDefault="00B52203" w:rsidP="005100CC">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4E8" w14:textId="77777777" w:rsidR="00B52203" w:rsidRPr="00944768" w:rsidRDefault="00B52203" w:rsidP="005100CC">
            <w:pPr>
              <w:pStyle w:val="TableText"/>
              <w:rPr>
                <w:rFonts w:cs="Arial"/>
              </w:rPr>
            </w:pPr>
            <w:r w:rsidRPr="00944768">
              <w:rPr>
                <w:rFonts w:cs="Arial"/>
              </w:rPr>
              <w:t>Gilead Custom Application</w:t>
            </w:r>
          </w:p>
        </w:tc>
      </w:tr>
      <w:tr w:rsidR="00B52203" w:rsidRPr="007B512A" w14:paraId="26BEA4E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EA" w14:textId="77777777" w:rsidR="00B52203" w:rsidRPr="00944768" w:rsidRDefault="00B52203" w:rsidP="005100CC">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4EB" w14:textId="77777777" w:rsidR="00B52203" w:rsidRPr="00944768" w:rsidRDefault="00B52203" w:rsidP="005100CC">
            <w:pPr>
              <w:pStyle w:val="TableText"/>
              <w:rPr>
                <w:rFonts w:cs="Arial"/>
              </w:rPr>
            </w:pPr>
            <w:r w:rsidRPr="00532863">
              <w:rPr>
                <w:rFonts w:cs="Arial"/>
              </w:rPr>
              <w:t>GIL Print Commercial Invoices</w:t>
            </w:r>
          </w:p>
        </w:tc>
      </w:tr>
      <w:tr w:rsidR="00B52203" w:rsidRPr="007B512A" w14:paraId="26BEA4EF"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ED" w14:textId="77777777" w:rsidR="00B52203" w:rsidRPr="00944768" w:rsidRDefault="00B52203" w:rsidP="005100CC">
            <w:pPr>
              <w:rPr>
                <w:rFonts w:cs="Arial"/>
                <w:b/>
                <w:sz w:val="20"/>
                <w:szCs w:val="20"/>
              </w:rPr>
            </w:pPr>
            <w:r w:rsidRPr="00944768">
              <w:rPr>
                <w:rFonts w:cs="Arial"/>
                <w:b/>
                <w:sz w:val="20"/>
                <w:szCs w:val="20"/>
              </w:rPr>
              <w:t>Execution Method</w:t>
            </w:r>
          </w:p>
        </w:tc>
        <w:tc>
          <w:tcPr>
            <w:tcW w:w="4860" w:type="dxa"/>
            <w:tcBorders>
              <w:left w:val="single" w:sz="12" w:space="0" w:color="auto"/>
            </w:tcBorders>
          </w:tcPr>
          <w:p w14:paraId="26BEA4EE" w14:textId="77777777" w:rsidR="00B52203" w:rsidRPr="00944768" w:rsidRDefault="00B52203" w:rsidP="005100CC">
            <w:pPr>
              <w:pStyle w:val="TableText"/>
              <w:rPr>
                <w:rFonts w:cs="Arial"/>
              </w:rPr>
            </w:pPr>
            <w:r>
              <w:rPr>
                <w:rFonts w:cs="Arial"/>
              </w:rPr>
              <w:t>Oracle Reports</w:t>
            </w:r>
          </w:p>
        </w:tc>
      </w:tr>
      <w:tr w:rsidR="00B52203" w:rsidRPr="007B512A" w14:paraId="26BEA4F2" w14:textId="77777777" w:rsidTr="005100CC">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A4F0" w14:textId="77777777" w:rsidR="00B52203" w:rsidRPr="00944768" w:rsidRDefault="00B52203" w:rsidP="005100CC">
            <w:pPr>
              <w:rPr>
                <w:rFonts w:cs="Arial"/>
                <w:b/>
                <w:sz w:val="20"/>
                <w:szCs w:val="20"/>
              </w:rPr>
            </w:pPr>
            <w:r w:rsidRPr="00944768">
              <w:rPr>
                <w:rFonts w:cs="Arial"/>
                <w:b/>
                <w:sz w:val="20"/>
                <w:szCs w:val="20"/>
              </w:rPr>
              <w:t>Execution File Name</w:t>
            </w:r>
          </w:p>
        </w:tc>
        <w:tc>
          <w:tcPr>
            <w:tcW w:w="4860" w:type="dxa"/>
            <w:tcBorders>
              <w:left w:val="single" w:sz="12" w:space="0" w:color="auto"/>
            </w:tcBorders>
          </w:tcPr>
          <w:p w14:paraId="26BEA4F1" w14:textId="77777777" w:rsidR="00B52203" w:rsidRPr="00944768" w:rsidRDefault="00B52203" w:rsidP="005100CC">
            <w:pPr>
              <w:pStyle w:val="TableText"/>
              <w:rPr>
                <w:rFonts w:cs="Arial"/>
                <w:i/>
              </w:rPr>
            </w:pPr>
            <w:r w:rsidRPr="00532863">
              <w:rPr>
                <w:rFonts w:cs="Arial"/>
              </w:rPr>
              <w:t>XXGILARCOMINV</w:t>
            </w:r>
          </w:p>
        </w:tc>
      </w:tr>
    </w:tbl>
    <w:p w14:paraId="42283DB8" w14:textId="77777777" w:rsidR="00325DCB" w:rsidRDefault="00325DCB" w:rsidP="0039326D">
      <w:pPr>
        <w:ind w:left="720" w:firstLine="720"/>
      </w:pPr>
      <w:bookmarkStart w:id="299" w:name="_Toc498519714"/>
      <w:bookmarkStart w:id="300" w:name="_Toc509914789"/>
      <w:bookmarkStart w:id="301" w:name="_Toc513558559"/>
      <w:bookmarkStart w:id="302" w:name="_Toc515545138"/>
      <w:bookmarkStart w:id="303" w:name="_Toc524092607"/>
    </w:p>
    <w:p w14:paraId="26BEA4F3" w14:textId="77777777" w:rsidR="00B52203" w:rsidRPr="0090439B" w:rsidRDefault="00B52203" w:rsidP="0039326D">
      <w:pPr>
        <w:ind w:left="720" w:firstLine="720"/>
      </w:pPr>
      <w:r>
        <w:t xml:space="preserve">3) </w:t>
      </w:r>
      <w:r w:rsidRPr="00D27D23">
        <w:t>GIL Email Commercial Invoices-Split (Email)</w:t>
      </w:r>
      <w:r w:rsidRPr="006A3325">
        <w:t>:</w:t>
      </w:r>
      <w:bookmarkEnd w:id="299"/>
      <w:bookmarkEnd w:id="300"/>
      <w:bookmarkEnd w:id="301"/>
      <w:bookmarkEnd w:id="302"/>
      <w:bookmarkEnd w:id="303"/>
      <w:r w:rsidRPr="00325DCB">
        <w:t xml:space="preserve"> </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4F6"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4F4" w14:textId="77777777" w:rsidR="00B52203" w:rsidRPr="00944768" w:rsidRDefault="00B52203" w:rsidP="005100CC">
            <w:pPr>
              <w:rPr>
                <w:rFonts w:cs="Arial"/>
                <w:b/>
                <w:sz w:val="20"/>
                <w:szCs w:val="20"/>
              </w:rPr>
            </w:pPr>
            <w:r w:rsidRPr="00944768">
              <w:rPr>
                <w:rFonts w:cs="Arial"/>
                <w:b/>
                <w:sz w:val="20"/>
                <w:szCs w:val="20"/>
              </w:rPr>
              <w:t>Executable</w:t>
            </w:r>
          </w:p>
        </w:tc>
        <w:tc>
          <w:tcPr>
            <w:tcW w:w="4860" w:type="dxa"/>
            <w:tcBorders>
              <w:left w:val="single" w:sz="12" w:space="0" w:color="auto"/>
            </w:tcBorders>
          </w:tcPr>
          <w:p w14:paraId="26BEA4F5" w14:textId="77777777" w:rsidR="00B52203" w:rsidRPr="00944768" w:rsidRDefault="00B52203" w:rsidP="005100CC">
            <w:pPr>
              <w:pStyle w:val="TableText"/>
              <w:rPr>
                <w:rFonts w:cs="Arial"/>
              </w:rPr>
            </w:pPr>
            <w:r w:rsidRPr="00540F50">
              <w:rPr>
                <w:rFonts w:cs="Arial"/>
              </w:rPr>
              <w:t>XXGILARCOMINVSPLIT</w:t>
            </w:r>
          </w:p>
        </w:tc>
      </w:tr>
      <w:tr w:rsidR="00B52203" w:rsidRPr="007B512A" w14:paraId="26BEA4F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F7" w14:textId="77777777" w:rsidR="00B52203" w:rsidRPr="00944768" w:rsidRDefault="00B52203" w:rsidP="005100CC">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4F8" w14:textId="77777777" w:rsidR="00B52203" w:rsidRPr="00944768" w:rsidRDefault="00B52203" w:rsidP="005100CC">
            <w:pPr>
              <w:pStyle w:val="TableText"/>
              <w:rPr>
                <w:rFonts w:cs="Arial"/>
              </w:rPr>
            </w:pPr>
            <w:r w:rsidRPr="00540F50">
              <w:rPr>
                <w:rFonts w:cs="Arial"/>
              </w:rPr>
              <w:t>XXGILARCOMINVSPLIT</w:t>
            </w:r>
          </w:p>
        </w:tc>
      </w:tr>
      <w:tr w:rsidR="00B52203" w:rsidRPr="007B512A" w14:paraId="26BEA4F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FA" w14:textId="77777777" w:rsidR="00B52203" w:rsidRPr="00944768" w:rsidRDefault="00B52203" w:rsidP="005100CC">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4FB" w14:textId="77777777" w:rsidR="00B52203" w:rsidRPr="00944768" w:rsidRDefault="00B52203" w:rsidP="005100CC">
            <w:pPr>
              <w:pStyle w:val="TableText"/>
              <w:rPr>
                <w:rFonts w:cs="Arial"/>
              </w:rPr>
            </w:pPr>
            <w:r w:rsidRPr="00944768">
              <w:rPr>
                <w:rFonts w:cs="Arial"/>
              </w:rPr>
              <w:t>Gilead Custom Application</w:t>
            </w:r>
          </w:p>
        </w:tc>
      </w:tr>
      <w:tr w:rsidR="00B52203" w:rsidRPr="007B512A" w14:paraId="26BEA4FF"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4FD" w14:textId="77777777" w:rsidR="00B52203" w:rsidRPr="00944768" w:rsidRDefault="00B52203" w:rsidP="005100CC">
            <w:pPr>
              <w:rPr>
                <w:rFonts w:cs="Arial"/>
                <w:b/>
                <w:sz w:val="20"/>
                <w:szCs w:val="20"/>
              </w:rPr>
            </w:pPr>
            <w:r w:rsidRPr="00944768">
              <w:rPr>
                <w:rFonts w:cs="Arial"/>
                <w:b/>
                <w:sz w:val="20"/>
                <w:szCs w:val="20"/>
              </w:rPr>
              <w:lastRenderedPageBreak/>
              <w:t>Description</w:t>
            </w:r>
          </w:p>
        </w:tc>
        <w:tc>
          <w:tcPr>
            <w:tcW w:w="4860" w:type="dxa"/>
            <w:tcBorders>
              <w:left w:val="single" w:sz="12" w:space="0" w:color="auto"/>
            </w:tcBorders>
          </w:tcPr>
          <w:p w14:paraId="26BEA4FE" w14:textId="77777777" w:rsidR="00B52203" w:rsidRPr="00944768" w:rsidRDefault="00B52203" w:rsidP="005100CC">
            <w:pPr>
              <w:pStyle w:val="TableText"/>
              <w:rPr>
                <w:rFonts w:cs="Arial"/>
              </w:rPr>
            </w:pPr>
            <w:r w:rsidRPr="00540F50">
              <w:rPr>
                <w:rFonts w:cs="Arial"/>
              </w:rPr>
              <w:t>Gilead Print Invoices For Split Quantity By Lot</w:t>
            </w:r>
          </w:p>
        </w:tc>
      </w:tr>
      <w:tr w:rsidR="00B52203" w:rsidRPr="007B512A" w14:paraId="26BEA502"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00" w14:textId="77777777" w:rsidR="00B52203" w:rsidRPr="00944768" w:rsidRDefault="00B52203" w:rsidP="005100CC">
            <w:pPr>
              <w:rPr>
                <w:rFonts w:cs="Arial"/>
                <w:b/>
                <w:sz w:val="20"/>
                <w:szCs w:val="20"/>
              </w:rPr>
            </w:pPr>
            <w:r w:rsidRPr="00944768">
              <w:rPr>
                <w:rFonts w:cs="Arial"/>
                <w:b/>
                <w:sz w:val="20"/>
                <w:szCs w:val="20"/>
              </w:rPr>
              <w:t>Execution Method</w:t>
            </w:r>
          </w:p>
        </w:tc>
        <w:tc>
          <w:tcPr>
            <w:tcW w:w="4860" w:type="dxa"/>
            <w:tcBorders>
              <w:left w:val="single" w:sz="12" w:space="0" w:color="auto"/>
            </w:tcBorders>
          </w:tcPr>
          <w:p w14:paraId="26BEA501" w14:textId="77777777" w:rsidR="00B52203" w:rsidRPr="00944768" w:rsidRDefault="00B52203" w:rsidP="005100CC">
            <w:pPr>
              <w:pStyle w:val="TableText"/>
              <w:rPr>
                <w:rFonts w:cs="Arial"/>
              </w:rPr>
            </w:pPr>
            <w:r>
              <w:rPr>
                <w:rFonts w:cs="Arial"/>
              </w:rPr>
              <w:t>Oracle Reports</w:t>
            </w:r>
          </w:p>
        </w:tc>
      </w:tr>
      <w:tr w:rsidR="00B52203" w:rsidRPr="007B512A" w14:paraId="26BEA505" w14:textId="77777777" w:rsidTr="005100CC">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A503" w14:textId="77777777" w:rsidR="00B52203" w:rsidRPr="00944768" w:rsidRDefault="00B52203" w:rsidP="005100CC">
            <w:pPr>
              <w:rPr>
                <w:rFonts w:cs="Arial"/>
                <w:b/>
                <w:sz w:val="20"/>
                <w:szCs w:val="20"/>
              </w:rPr>
            </w:pPr>
            <w:r w:rsidRPr="00944768">
              <w:rPr>
                <w:rFonts w:cs="Arial"/>
                <w:b/>
                <w:sz w:val="20"/>
                <w:szCs w:val="20"/>
              </w:rPr>
              <w:t>Execution File Name</w:t>
            </w:r>
          </w:p>
        </w:tc>
        <w:tc>
          <w:tcPr>
            <w:tcW w:w="4860" w:type="dxa"/>
            <w:tcBorders>
              <w:left w:val="single" w:sz="12" w:space="0" w:color="auto"/>
            </w:tcBorders>
          </w:tcPr>
          <w:p w14:paraId="26BEA504" w14:textId="77777777" w:rsidR="00B52203" w:rsidRPr="00944768" w:rsidRDefault="00B52203" w:rsidP="005100CC">
            <w:pPr>
              <w:pStyle w:val="TableText"/>
              <w:rPr>
                <w:rFonts w:cs="Arial"/>
                <w:i/>
              </w:rPr>
            </w:pPr>
            <w:r w:rsidRPr="00540F50">
              <w:rPr>
                <w:rFonts w:cs="Arial"/>
              </w:rPr>
              <w:t>XXGILARCOMINVSPLIT</w:t>
            </w:r>
          </w:p>
        </w:tc>
      </w:tr>
    </w:tbl>
    <w:p w14:paraId="525EF68F" w14:textId="77777777" w:rsidR="00FC7B8A" w:rsidRDefault="00FC7B8A" w:rsidP="0039326D">
      <w:pPr>
        <w:ind w:firstLine="720"/>
      </w:pPr>
      <w:bookmarkStart w:id="304" w:name="_Toc498519715"/>
      <w:bookmarkStart w:id="305" w:name="_Toc509914790"/>
      <w:bookmarkStart w:id="306" w:name="_Toc513558560"/>
      <w:bookmarkStart w:id="307" w:name="_Toc515545139"/>
      <w:bookmarkStart w:id="308" w:name="_Toc524092608"/>
    </w:p>
    <w:p w14:paraId="26BEA506" w14:textId="77777777" w:rsidR="00B52203" w:rsidRPr="00FC7B8A" w:rsidRDefault="00B52203" w:rsidP="0039326D">
      <w:pPr>
        <w:ind w:left="720" w:firstLine="720"/>
      </w:pPr>
      <w:r w:rsidRPr="00EC6FF6">
        <w:t>Concurrent</w:t>
      </w:r>
      <w:r w:rsidRPr="00944768">
        <w:t xml:space="preserve"> </w:t>
      </w:r>
      <w:r w:rsidRPr="00EC6FF6">
        <w:t>Program Definition</w:t>
      </w:r>
      <w:bookmarkEnd w:id="304"/>
      <w:bookmarkEnd w:id="305"/>
      <w:bookmarkEnd w:id="306"/>
      <w:bookmarkEnd w:id="307"/>
      <w:bookmarkEnd w:id="308"/>
    </w:p>
    <w:p w14:paraId="26BEA507" w14:textId="77777777" w:rsidR="00B52203" w:rsidRDefault="00B52203" w:rsidP="00B52203"/>
    <w:p w14:paraId="26BEA509" w14:textId="77777777" w:rsidR="00B52203" w:rsidRPr="00944768" w:rsidRDefault="00B52203" w:rsidP="00B52203">
      <w:pPr>
        <w:ind w:left="1440"/>
        <w:rPr>
          <w:rFonts w:cs="Arial"/>
        </w:rPr>
      </w:pPr>
      <w:r>
        <w:rPr>
          <w:rFonts w:cs="Arial"/>
        </w:rPr>
        <w:t>1</w:t>
      </w:r>
      <w:r w:rsidRPr="00944768">
        <w:rPr>
          <w:rFonts w:cs="Arial"/>
        </w:rPr>
        <w:t xml:space="preserve">)  </w:t>
      </w:r>
      <w:r w:rsidRPr="00683F2D">
        <w:rPr>
          <w:b/>
        </w:rPr>
        <w:t>GIL Email Commercial Invoices-Standard</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0C" w14:textId="77777777" w:rsidTr="005100CC">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0A" w14:textId="77777777" w:rsidR="00B52203" w:rsidRPr="00944768" w:rsidRDefault="00B52203" w:rsidP="005100CC">
            <w:pPr>
              <w:rPr>
                <w:rFonts w:cs="Arial"/>
                <w:b/>
                <w:sz w:val="20"/>
                <w:szCs w:val="20"/>
              </w:rPr>
            </w:pPr>
            <w:r w:rsidRPr="00944768">
              <w:rPr>
                <w:rFonts w:cs="Arial"/>
                <w:b/>
                <w:sz w:val="20"/>
                <w:szCs w:val="20"/>
              </w:rPr>
              <w:t>Program</w:t>
            </w:r>
          </w:p>
        </w:tc>
        <w:tc>
          <w:tcPr>
            <w:tcW w:w="4860" w:type="dxa"/>
            <w:tcBorders>
              <w:left w:val="single" w:sz="12" w:space="0" w:color="auto"/>
            </w:tcBorders>
          </w:tcPr>
          <w:p w14:paraId="26BEA50B" w14:textId="77777777" w:rsidR="00B52203" w:rsidRPr="00944768" w:rsidRDefault="00B52203" w:rsidP="005100CC">
            <w:pPr>
              <w:pStyle w:val="TableText"/>
              <w:rPr>
                <w:rFonts w:cs="Arial"/>
              </w:rPr>
            </w:pPr>
            <w:r w:rsidRPr="00641479">
              <w:rPr>
                <w:rFonts w:cs="Arial"/>
              </w:rPr>
              <w:t>GIL Email Commercial Invoices-Standard</w:t>
            </w:r>
          </w:p>
        </w:tc>
      </w:tr>
      <w:tr w:rsidR="00B52203" w:rsidRPr="007B512A" w14:paraId="26BEA50F"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0D" w14:textId="77777777" w:rsidR="00B52203" w:rsidRPr="00944768" w:rsidRDefault="00B52203" w:rsidP="005100CC">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50E" w14:textId="77777777" w:rsidR="00B52203" w:rsidRPr="00944768" w:rsidRDefault="00B52203" w:rsidP="005100CC">
            <w:pPr>
              <w:pStyle w:val="TableText"/>
              <w:rPr>
                <w:rFonts w:cs="Arial"/>
              </w:rPr>
            </w:pPr>
            <w:r w:rsidRPr="00641479">
              <w:rPr>
                <w:rFonts w:cs="Arial"/>
              </w:rPr>
              <w:t>XXGILARSENDCOMMINV</w:t>
            </w:r>
          </w:p>
        </w:tc>
      </w:tr>
      <w:tr w:rsidR="00B52203" w:rsidRPr="007B512A" w14:paraId="26BEA512"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10" w14:textId="77777777" w:rsidR="00B52203" w:rsidRPr="00944768" w:rsidRDefault="00B52203" w:rsidP="005100CC">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511" w14:textId="77777777" w:rsidR="00B52203" w:rsidRPr="00944768" w:rsidRDefault="00B52203" w:rsidP="005100CC">
            <w:pPr>
              <w:pStyle w:val="TableText"/>
              <w:rPr>
                <w:rFonts w:cs="Arial"/>
              </w:rPr>
            </w:pPr>
            <w:r w:rsidRPr="00944768">
              <w:rPr>
                <w:rFonts w:cs="Arial"/>
              </w:rPr>
              <w:t>Gilead Custom Application</w:t>
            </w:r>
          </w:p>
        </w:tc>
      </w:tr>
      <w:tr w:rsidR="00B52203" w:rsidRPr="007B512A" w14:paraId="26BEA515" w14:textId="77777777" w:rsidTr="005100CC">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13" w14:textId="77777777" w:rsidR="00B52203" w:rsidRPr="00944768" w:rsidRDefault="00B52203" w:rsidP="005100CC">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514" w14:textId="77777777" w:rsidR="00B52203" w:rsidRPr="00944768" w:rsidRDefault="00B52203" w:rsidP="005100CC">
            <w:pPr>
              <w:pStyle w:val="TableText"/>
              <w:rPr>
                <w:rFonts w:cs="Arial"/>
              </w:rPr>
            </w:pPr>
            <w:r w:rsidRPr="00641479">
              <w:rPr>
                <w:rFonts w:cs="Arial"/>
              </w:rPr>
              <w:t>GIL Email Commercial Invoices-Standard</w:t>
            </w:r>
          </w:p>
        </w:tc>
      </w:tr>
      <w:tr w:rsidR="00B52203" w:rsidRPr="007B512A" w14:paraId="26BEA518" w14:textId="77777777" w:rsidTr="005100CC">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16" w14:textId="77777777" w:rsidR="00B52203" w:rsidRPr="00944768" w:rsidRDefault="00B52203" w:rsidP="005100CC">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A517" w14:textId="77777777" w:rsidR="00B52203" w:rsidRPr="00944768" w:rsidRDefault="00B52203" w:rsidP="005100CC">
            <w:pPr>
              <w:pStyle w:val="TableText"/>
              <w:rPr>
                <w:rFonts w:cs="Arial"/>
              </w:rPr>
            </w:pPr>
            <w:r w:rsidRPr="00EA1113">
              <w:rPr>
                <w:rFonts w:cs="Arial"/>
              </w:rPr>
              <w:t>XXGILARSENDMAILTRX</w:t>
            </w:r>
          </w:p>
        </w:tc>
      </w:tr>
      <w:tr w:rsidR="00B52203" w:rsidRPr="007B512A" w14:paraId="26BEA51B" w14:textId="77777777" w:rsidTr="005100CC">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19" w14:textId="77777777" w:rsidR="00B52203" w:rsidRPr="00944768" w:rsidRDefault="00B52203" w:rsidP="005100CC">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A51A" w14:textId="77777777" w:rsidR="00B52203" w:rsidRPr="00944768" w:rsidRDefault="00B52203" w:rsidP="005100CC">
            <w:pPr>
              <w:pStyle w:val="TableText"/>
              <w:rPr>
                <w:rFonts w:cs="Arial"/>
              </w:rPr>
            </w:pPr>
            <w:r>
              <w:rPr>
                <w:rFonts w:cs="Arial"/>
              </w:rPr>
              <w:t>Y</w:t>
            </w:r>
          </w:p>
        </w:tc>
      </w:tr>
      <w:tr w:rsidR="00B52203" w:rsidRPr="007B512A" w14:paraId="26BEA51E"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1C" w14:textId="77777777" w:rsidR="00B52203" w:rsidRPr="00944768" w:rsidRDefault="00B52203" w:rsidP="005100CC">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A51D" w14:textId="77777777" w:rsidR="00B52203" w:rsidRPr="00944768" w:rsidRDefault="00B52203" w:rsidP="005100CC">
            <w:pPr>
              <w:pStyle w:val="TableText"/>
              <w:rPr>
                <w:rFonts w:cs="Arial"/>
              </w:rPr>
            </w:pPr>
            <w:r w:rsidRPr="00944768">
              <w:rPr>
                <w:rFonts w:cs="Arial"/>
              </w:rPr>
              <w:t>Text</w:t>
            </w:r>
          </w:p>
        </w:tc>
      </w:tr>
      <w:tr w:rsidR="00B52203" w:rsidRPr="007B512A" w14:paraId="26BEA521"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1F" w14:textId="77777777" w:rsidR="00B52203" w:rsidRPr="00944768" w:rsidRDefault="00B52203" w:rsidP="005100CC">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A520" w14:textId="77777777" w:rsidR="00B52203" w:rsidRPr="00944768" w:rsidRDefault="00B52203" w:rsidP="005100CC">
            <w:pPr>
              <w:pStyle w:val="TableText"/>
              <w:rPr>
                <w:rFonts w:cs="Arial"/>
              </w:rPr>
            </w:pPr>
          </w:p>
        </w:tc>
      </w:tr>
      <w:tr w:rsidR="00B52203" w:rsidRPr="007B512A" w14:paraId="26BEA524"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22" w14:textId="77777777" w:rsidR="00B52203" w:rsidRPr="00944768" w:rsidRDefault="00B52203" w:rsidP="005100CC">
            <w:pPr>
              <w:rPr>
                <w:rFonts w:cs="Arial"/>
                <w:b/>
                <w:sz w:val="20"/>
                <w:szCs w:val="20"/>
              </w:rPr>
            </w:pPr>
            <w:r w:rsidRPr="00944768">
              <w:rPr>
                <w:rFonts w:cs="Arial"/>
                <w:b/>
                <w:sz w:val="20"/>
                <w:szCs w:val="20"/>
              </w:rPr>
              <w:t>Style</w:t>
            </w:r>
          </w:p>
        </w:tc>
        <w:tc>
          <w:tcPr>
            <w:tcW w:w="4860" w:type="dxa"/>
            <w:tcBorders>
              <w:left w:val="single" w:sz="12" w:space="0" w:color="auto"/>
            </w:tcBorders>
          </w:tcPr>
          <w:p w14:paraId="26BEA523" w14:textId="77777777" w:rsidR="00B52203" w:rsidRPr="00944768" w:rsidRDefault="00B52203" w:rsidP="005100CC">
            <w:pPr>
              <w:pStyle w:val="TableText"/>
              <w:rPr>
                <w:rFonts w:cs="Arial"/>
              </w:rPr>
            </w:pPr>
          </w:p>
        </w:tc>
      </w:tr>
    </w:tbl>
    <w:p w14:paraId="26BEA525" w14:textId="77777777" w:rsidR="00B52203" w:rsidRDefault="00B52203" w:rsidP="00B52203">
      <w:pPr>
        <w:rPr>
          <w:rFonts w:cs="Arial"/>
        </w:rPr>
      </w:pPr>
    </w:p>
    <w:p w14:paraId="26BEA526" w14:textId="77777777" w:rsidR="00B52203" w:rsidRPr="00944768" w:rsidRDefault="00B52203" w:rsidP="00B52203">
      <w:pPr>
        <w:ind w:left="1440"/>
        <w:rPr>
          <w:rFonts w:cs="Arial"/>
        </w:rPr>
      </w:pPr>
      <w:r>
        <w:rPr>
          <w:b/>
        </w:rPr>
        <w:t xml:space="preserve">2) </w:t>
      </w:r>
      <w:r w:rsidRPr="00774130">
        <w:rPr>
          <w:b/>
        </w:rPr>
        <w:t>GIL Email Commercial Invoices-Standard (Email)</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29" w14:textId="77777777" w:rsidTr="005100CC">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27" w14:textId="77777777" w:rsidR="00B52203" w:rsidRPr="00944768" w:rsidRDefault="00B52203" w:rsidP="005100CC">
            <w:pPr>
              <w:rPr>
                <w:rFonts w:cs="Arial"/>
                <w:b/>
                <w:sz w:val="20"/>
                <w:szCs w:val="20"/>
              </w:rPr>
            </w:pPr>
            <w:r w:rsidRPr="00944768">
              <w:rPr>
                <w:rFonts w:cs="Arial"/>
                <w:b/>
                <w:sz w:val="20"/>
                <w:szCs w:val="20"/>
              </w:rPr>
              <w:t>Program</w:t>
            </w:r>
          </w:p>
        </w:tc>
        <w:tc>
          <w:tcPr>
            <w:tcW w:w="4860" w:type="dxa"/>
            <w:tcBorders>
              <w:left w:val="single" w:sz="12" w:space="0" w:color="auto"/>
            </w:tcBorders>
          </w:tcPr>
          <w:p w14:paraId="26BEA528" w14:textId="77777777" w:rsidR="00B52203" w:rsidRPr="00944768" w:rsidRDefault="00B52203" w:rsidP="005100CC">
            <w:pPr>
              <w:pStyle w:val="TableText"/>
              <w:rPr>
                <w:rFonts w:cs="Arial"/>
              </w:rPr>
            </w:pPr>
            <w:r w:rsidRPr="00774130">
              <w:rPr>
                <w:rFonts w:cs="Arial"/>
              </w:rPr>
              <w:t>GIL Email Commercial Invoices-Standard (Email)</w:t>
            </w:r>
          </w:p>
        </w:tc>
      </w:tr>
      <w:tr w:rsidR="00B52203" w:rsidRPr="007B512A" w14:paraId="26BEA52C"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2A" w14:textId="77777777" w:rsidR="00B52203" w:rsidRPr="00944768" w:rsidRDefault="00B52203" w:rsidP="005100CC">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52B" w14:textId="77777777" w:rsidR="00B52203" w:rsidRPr="00944768" w:rsidRDefault="00B52203" w:rsidP="005100CC">
            <w:pPr>
              <w:pStyle w:val="TableText"/>
              <w:rPr>
                <w:rFonts w:cs="Arial"/>
              </w:rPr>
            </w:pPr>
            <w:r w:rsidRPr="00774130">
              <w:rPr>
                <w:rFonts w:cs="Arial"/>
              </w:rPr>
              <w:t>XXGILARCOMINVMAIL</w:t>
            </w:r>
          </w:p>
        </w:tc>
      </w:tr>
      <w:tr w:rsidR="00B52203" w:rsidRPr="007B512A" w14:paraId="26BEA52F"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2D" w14:textId="77777777" w:rsidR="00B52203" w:rsidRPr="00944768" w:rsidRDefault="00B52203" w:rsidP="005100CC">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52E" w14:textId="77777777" w:rsidR="00B52203" w:rsidRPr="00944768" w:rsidRDefault="00B52203" w:rsidP="005100CC">
            <w:pPr>
              <w:pStyle w:val="TableText"/>
              <w:rPr>
                <w:rFonts w:cs="Arial"/>
              </w:rPr>
            </w:pPr>
            <w:r w:rsidRPr="00944768">
              <w:rPr>
                <w:rFonts w:cs="Arial"/>
              </w:rPr>
              <w:t>Gilead Custom Application</w:t>
            </w:r>
          </w:p>
        </w:tc>
      </w:tr>
      <w:tr w:rsidR="00B52203" w:rsidRPr="007B512A" w14:paraId="26BEA532" w14:textId="77777777" w:rsidTr="005100CC">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30" w14:textId="77777777" w:rsidR="00B52203" w:rsidRPr="00944768" w:rsidRDefault="00B52203" w:rsidP="005100CC">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531" w14:textId="77777777" w:rsidR="00B52203" w:rsidRPr="00944768" w:rsidRDefault="00B52203" w:rsidP="005100CC">
            <w:pPr>
              <w:pStyle w:val="TableText"/>
              <w:rPr>
                <w:rFonts w:cs="Arial"/>
              </w:rPr>
            </w:pPr>
            <w:r w:rsidRPr="00774130">
              <w:rPr>
                <w:rFonts w:cs="Arial"/>
              </w:rPr>
              <w:t>GIL Email Commercial Invoices</w:t>
            </w:r>
          </w:p>
        </w:tc>
      </w:tr>
      <w:tr w:rsidR="00B52203" w:rsidRPr="007B512A" w14:paraId="26BEA535" w14:textId="77777777" w:rsidTr="005100CC">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33" w14:textId="77777777" w:rsidR="00B52203" w:rsidRPr="00944768" w:rsidRDefault="00B52203" w:rsidP="005100CC">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A534" w14:textId="77777777" w:rsidR="00B52203" w:rsidRPr="00944768" w:rsidRDefault="00B52203" w:rsidP="005100CC">
            <w:pPr>
              <w:pStyle w:val="TableText"/>
              <w:rPr>
                <w:rFonts w:cs="Arial"/>
              </w:rPr>
            </w:pPr>
            <w:r w:rsidRPr="00774130">
              <w:rPr>
                <w:rFonts w:cs="Arial"/>
              </w:rPr>
              <w:t>XXGILARCOMINV</w:t>
            </w:r>
          </w:p>
        </w:tc>
      </w:tr>
      <w:tr w:rsidR="00B52203" w:rsidRPr="007B512A" w14:paraId="26BEA538" w14:textId="77777777" w:rsidTr="005100CC">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36" w14:textId="77777777" w:rsidR="00B52203" w:rsidRPr="00944768" w:rsidRDefault="00B52203" w:rsidP="005100CC">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A537" w14:textId="77777777" w:rsidR="00B52203" w:rsidRPr="00944768" w:rsidRDefault="00B52203" w:rsidP="005100CC">
            <w:pPr>
              <w:pStyle w:val="TableText"/>
              <w:rPr>
                <w:rFonts w:cs="Arial"/>
              </w:rPr>
            </w:pPr>
            <w:r w:rsidRPr="00944768">
              <w:rPr>
                <w:rFonts w:cs="Arial"/>
              </w:rPr>
              <w:t>Y</w:t>
            </w:r>
          </w:p>
        </w:tc>
      </w:tr>
      <w:tr w:rsidR="00B52203" w:rsidRPr="007B512A" w14:paraId="26BEA53B"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39" w14:textId="77777777" w:rsidR="00B52203" w:rsidRPr="00944768" w:rsidRDefault="00B52203" w:rsidP="005100CC">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A53A" w14:textId="77777777" w:rsidR="00B52203" w:rsidRPr="00944768" w:rsidRDefault="00B52203" w:rsidP="005100CC">
            <w:pPr>
              <w:pStyle w:val="TableText"/>
              <w:rPr>
                <w:rFonts w:cs="Arial"/>
              </w:rPr>
            </w:pPr>
            <w:r>
              <w:rPr>
                <w:rFonts w:cs="Arial"/>
              </w:rPr>
              <w:t>XML</w:t>
            </w:r>
          </w:p>
        </w:tc>
      </w:tr>
      <w:tr w:rsidR="00B52203" w:rsidRPr="007B512A" w14:paraId="26BEA53E"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3C" w14:textId="77777777" w:rsidR="00B52203" w:rsidRPr="00944768" w:rsidRDefault="00B52203" w:rsidP="005100CC">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A53D" w14:textId="77777777" w:rsidR="00B52203" w:rsidRPr="00944768" w:rsidRDefault="00B52203" w:rsidP="005100CC">
            <w:pPr>
              <w:pStyle w:val="TableText"/>
              <w:rPr>
                <w:rFonts w:cs="Arial"/>
              </w:rPr>
            </w:pPr>
          </w:p>
        </w:tc>
      </w:tr>
      <w:tr w:rsidR="00B52203" w:rsidRPr="007B512A" w14:paraId="26BEA541"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3F" w14:textId="77777777" w:rsidR="00B52203" w:rsidRPr="00944768" w:rsidRDefault="00B52203" w:rsidP="005100CC">
            <w:pPr>
              <w:rPr>
                <w:rFonts w:cs="Arial"/>
                <w:b/>
                <w:sz w:val="20"/>
                <w:szCs w:val="20"/>
              </w:rPr>
            </w:pPr>
            <w:r w:rsidRPr="00944768">
              <w:rPr>
                <w:rFonts w:cs="Arial"/>
                <w:b/>
                <w:sz w:val="20"/>
                <w:szCs w:val="20"/>
              </w:rPr>
              <w:t>Style</w:t>
            </w:r>
          </w:p>
        </w:tc>
        <w:tc>
          <w:tcPr>
            <w:tcW w:w="4860" w:type="dxa"/>
            <w:tcBorders>
              <w:left w:val="single" w:sz="12" w:space="0" w:color="auto"/>
            </w:tcBorders>
          </w:tcPr>
          <w:p w14:paraId="26BEA540" w14:textId="77777777" w:rsidR="00B52203" w:rsidRPr="00944768" w:rsidRDefault="00B52203" w:rsidP="005100CC">
            <w:pPr>
              <w:pStyle w:val="TableText"/>
              <w:rPr>
                <w:rFonts w:cs="Arial"/>
              </w:rPr>
            </w:pPr>
          </w:p>
        </w:tc>
      </w:tr>
    </w:tbl>
    <w:p w14:paraId="26BEA542" w14:textId="77777777" w:rsidR="00B52203" w:rsidRDefault="00B52203" w:rsidP="00B52203">
      <w:pPr>
        <w:ind w:left="1440"/>
        <w:rPr>
          <w:b/>
        </w:rPr>
      </w:pPr>
    </w:p>
    <w:p w14:paraId="26BEA543" w14:textId="77777777" w:rsidR="00B52203" w:rsidRPr="00944768" w:rsidRDefault="00B52203" w:rsidP="00B52203">
      <w:pPr>
        <w:ind w:left="1440"/>
        <w:rPr>
          <w:rFonts w:cs="Arial"/>
        </w:rPr>
      </w:pPr>
      <w:r>
        <w:rPr>
          <w:b/>
        </w:rPr>
        <w:t xml:space="preserve">3) </w:t>
      </w:r>
      <w:r w:rsidRPr="00C32070">
        <w:rPr>
          <w:b/>
        </w:rPr>
        <w:t>GIL Email Commercial Invoices-Split (Email)</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46" w14:textId="77777777" w:rsidTr="005100CC">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44" w14:textId="77777777" w:rsidR="00B52203" w:rsidRPr="00944768" w:rsidRDefault="00B52203" w:rsidP="005100CC">
            <w:pPr>
              <w:rPr>
                <w:rFonts w:cs="Arial"/>
                <w:b/>
                <w:sz w:val="20"/>
                <w:szCs w:val="20"/>
              </w:rPr>
            </w:pPr>
            <w:r w:rsidRPr="00944768">
              <w:rPr>
                <w:rFonts w:cs="Arial"/>
                <w:b/>
                <w:sz w:val="20"/>
                <w:szCs w:val="20"/>
              </w:rPr>
              <w:t>Program</w:t>
            </w:r>
          </w:p>
        </w:tc>
        <w:tc>
          <w:tcPr>
            <w:tcW w:w="4860" w:type="dxa"/>
            <w:tcBorders>
              <w:left w:val="single" w:sz="12" w:space="0" w:color="auto"/>
            </w:tcBorders>
          </w:tcPr>
          <w:p w14:paraId="26BEA545" w14:textId="77777777" w:rsidR="00B52203" w:rsidRPr="00944768" w:rsidRDefault="00B52203" w:rsidP="005100CC">
            <w:pPr>
              <w:pStyle w:val="TableText"/>
              <w:rPr>
                <w:rFonts w:cs="Arial"/>
              </w:rPr>
            </w:pPr>
            <w:r w:rsidRPr="00C32070">
              <w:rPr>
                <w:rFonts w:cs="Arial"/>
              </w:rPr>
              <w:t>GIL Email Commercial Invoices-Split (Email)</w:t>
            </w:r>
          </w:p>
        </w:tc>
      </w:tr>
      <w:tr w:rsidR="00B52203" w:rsidRPr="007B512A" w14:paraId="26BEA549"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47" w14:textId="77777777" w:rsidR="00B52203" w:rsidRPr="00944768" w:rsidRDefault="00B52203" w:rsidP="005100CC">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548" w14:textId="77777777" w:rsidR="00B52203" w:rsidRPr="00944768" w:rsidRDefault="00B52203" w:rsidP="005100CC">
            <w:pPr>
              <w:pStyle w:val="TableText"/>
              <w:rPr>
                <w:rFonts w:cs="Arial"/>
              </w:rPr>
            </w:pPr>
            <w:r w:rsidRPr="00C32070">
              <w:rPr>
                <w:rFonts w:cs="Arial"/>
              </w:rPr>
              <w:t>XXGILARCOMINVLOTSPLIT</w:t>
            </w:r>
          </w:p>
        </w:tc>
      </w:tr>
      <w:tr w:rsidR="00B52203" w:rsidRPr="007B512A" w14:paraId="26BEA54C"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4A" w14:textId="77777777" w:rsidR="00B52203" w:rsidRPr="00944768" w:rsidRDefault="00B52203" w:rsidP="005100CC">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54B" w14:textId="77777777" w:rsidR="00B52203" w:rsidRPr="00944768" w:rsidRDefault="00B52203" w:rsidP="005100CC">
            <w:pPr>
              <w:pStyle w:val="TableText"/>
              <w:rPr>
                <w:rFonts w:cs="Arial"/>
              </w:rPr>
            </w:pPr>
            <w:r w:rsidRPr="00944768">
              <w:rPr>
                <w:rFonts w:cs="Arial"/>
              </w:rPr>
              <w:t>Gilead Custom Application</w:t>
            </w:r>
          </w:p>
        </w:tc>
      </w:tr>
      <w:tr w:rsidR="00B52203" w:rsidRPr="007B512A" w14:paraId="26BEA54F" w14:textId="77777777" w:rsidTr="005100CC">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4D" w14:textId="77777777" w:rsidR="00B52203" w:rsidRPr="00944768" w:rsidRDefault="00B52203" w:rsidP="005100CC">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54E" w14:textId="77777777" w:rsidR="00B52203" w:rsidRPr="00944768" w:rsidRDefault="00B52203" w:rsidP="005100CC">
            <w:pPr>
              <w:pStyle w:val="TableText"/>
              <w:rPr>
                <w:rFonts w:cs="Arial"/>
              </w:rPr>
            </w:pPr>
            <w:r w:rsidRPr="00C32070">
              <w:rPr>
                <w:rFonts w:cs="Arial"/>
              </w:rPr>
              <w:t>GIL Email Commercial Invoices Split Quantity By Lot</w:t>
            </w:r>
          </w:p>
        </w:tc>
      </w:tr>
      <w:tr w:rsidR="00B52203" w:rsidRPr="007B512A" w14:paraId="26BEA552" w14:textId="77777777" w:rsidTr="005100CC">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50" w14:textId="77777777" w:rsidR="00B52203" w:rsidRPr="00944768" w:rsidRDefault="00B52203" w:rsidP="005100CC">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A551" w14:textId="77777777" w:rsidR="00B52203" w:rsidRPr="00944768" w:rsidRDefault="00B52203" w:rsidP="005100CC">
            <w:pPr>
              <w:pStyle w:val="TableText"/>
              <w:rPr>
                <w:rFonts w:cs="Arial"/>
              </w:rPr>
            </w:pPr>
            <w:r w:rsidRPr="00C32070">
              <w:rPr>
                <w:rFonts w:cs="Arial"/>
              </w:rPr>
              <w:t>XXGILARCOMINVSPLIT</w:t>
            </w:r>
          </w:p>
        </w:tc>
      </w:tr>
      <w:tr w:rsidR="00B52203" w:rsidRPr="007B512A" w14:paraId="26BEA555" w14:textId="77777777" w:rsidTr="005100CC">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53" w14:textId="77777777" w:rsidR="00B52203" w:rsidRPr="00944768" w:rsidRDefault="00B52203" w:rsidP="005100CC">
            <w:pPr>
              <w:rPr>
                <w:rFonts w:cs="Arial"/>
                <w:b/>
                <w:sz w:val="20"/>
                <w:szCs w:val="20"/>
              </w:rPr>
            </w:pPr>
            <w:r w:rsidRPr="00944768">
              <w:rPr>
                <w:rFonts w:cs="Arial"/>
                <w:b/>
                <w:sz w:val="20"/>
                <w:szCs w:val="20"/>
              </w:rPr>
              <w:lastRenderedPageBreak/>
              <w:t>Request, ‘Use In SRS’ Checkbox</w:t>
            </w:r>
          </w:p>
        </w:tc>
        <w:tc>
          <w:tcPr>
            <w:tcW w:w="4860" w:type="dxa"/>
            <w:tcBorders>
              <w:left w:val="single" w:sz="12" w:space="0" w:color="auto"/>
            </w:tcBorders>
          </w:tcPr>
          <w:p w14:paraId="26BEA554" w14:textId="77777777" w:rsidR="00B52203" w:rsidRPr="00944768" w:rsidRDefault="00B52203" w:rsidP="005100CC">
            <w:pPr>
              <w:pStyle w:val="TableText"/>
              <w:rPr>
                <w:rFonts w:cs="Arial"/>
              </w:rPr>
            </w:pPr>
            <w:r w:rsidRPr="00944768">
              <w:rPr>
                <w:rFonts w:cs="Arial"/>
              </w:rPr>
              <w:t>Y</w:t>
            </w:r>
          </w:p>
        </w:tc>
      </w:tr>
      <w:tr w:rsidR="00B52203" w:rsidRPr="007B512A" w14:paraId="26BEA558"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56" w14:textId="77777777" w:rsidR="00B52203" w:rsidRPr="00944768" w:rsidRDefault="00B52203" w:rsidP="005100CC">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A557" w14:textId="77777777" w:rsidR="00B52203" w:rsidRPr="00944768" w:rsidRDefault="00B52203" w:rsidP="005100CC">
            <w:pPr>
              <w:pStyle w:val="TableText"/>
              <w:rPr>
                <w:rFonts w:cs="Arial"/>
              </w:rPr>
            </w:pPr>
            <w:r>
              <w:rPr>
                <w:rFonts w:cs="Arial"/>
              </w:rPr>
              <w:t>XML</w:t>
            </w:r>
          </w:p>
        </w:tc>
      </w:tr>
      <w:tr w:rsidR="00B52203" w:rsidRPr="007B512A" w14:paraId="26BEA55B"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59" w14:textId="77777777" w:rsidR="00B52203" w:rsidRPr="00944768" w:rsidRDefault="00B52203" w:rsidP="005100CC">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A55A" w14:textId="77777777" w:rsidR="00B52203" w:rsidRPr="00944768" w:rsidRDefault="00B52203" w:rsidP="005100CC">
            <w:pPr>
              <w:pStyle w:val="TableText"/>
              <w:rPr>
                <w:rFonts w:cs="Arial"/>
              </w:rPr>
            </w:pPr>
          </w:p>
        </w:tc>
      </w:tr>
      <w:tr w:rsidR="00B52203" w:rsidRPr="007B512A" w14:paraId="26BEA55E" w14:textId="77777777" w:rsidTr="005100CC">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5C" w14:textId="77777777" w:rsidR="00B52203" w:rsidRPr="00944768" w:rsidRDefault="00B52203" w:rsidP="005100CC">
            <w:pPr>
              <w:rPr>
                <w:rFonts w:cs="Arial"/>
                <w:b/>
                <w:sz w:val="20"/>
                <w:szCs w:val="20"/>
              </w:rPr>
            </w:pPr>
            <w:r w:rsidRPr="00944768">
              <w:rPr>
                <w:rFonts w:cs="Arial"/>
                <w:b/>
                <w:sz w:val="20"/>
                <w:szCs w:val="20"/>
              </w:rPr>
              <w:t>Style</w:t>
            </w:r>
          </w:p>
        </w:tc>
        <w:tc>
          <w:tcPr>
            <w:tcW w:w="4860" w:type="dxa"/>
            <w:tcBorders>
              <w:left w:val="single" w:sz="12" w:space="0" w:color="auto"/>
            </w:tcBorders>
          </w:tcPr>
          <w:p w14:paraId="26BEA55D" w14:textId="77777777" w:rsidR="00B52203" w:rsidRPr="00944768" w:rsidRDefault="00B52203" w:rsidP="005100CC">
            <w:pPr>
              <w:pStyle w:val="TableText"/>
              <w:rPr>
                <w:rFonts w:cs="Arial"/>
              </w:rPr>
            </w:pPr>
          </w:p>
        </w:tc>
      </w:tr>
    </w:tbl>
    <w:p w14:paraId="26BEA55F" w14:textId="77777777" w:rsidR="00B52203" w:rsidRDefault="00B52203" w:rsidP="00B52203">
      <w:pPr>
        <w:rPr>
          <w:rFonts w:cs="Arial"/>
        </w:rPr>
      </w:pPr>
    </w:p>
    <w:p w14:paraId="26BEA560" w14:textId="77777777" w:rsidR="00B52203" w:rsidRDefault="00B52203" w:rsidP="0039326D">
      <w:pPr>
        <w:ind w:firstLine="720"/>
      </w:pPr>
      <w:bookmarkStart w:id="309" w:name="_Toc498519716"/>
      <w:bookmarkStart w:id="310" w:name="_Toc509914791"/>
      <w:bookmarkStart w:id="311" w:name="_Toc513558561"/>
      <w:bookmarkStart w:id="312" w:name="_Toc515545140"/>
      <w:bookmarkStart w:id="313" w:name="_Toc524092609"/>
      <w:r w:rsidRPr="00204CEE">
        <w:t>Concurrent Program Parameters</w:t>
      </w:r>
      <w:bookmarkEnd w:id="309"/>
      <w:bookmarkEnd w:id="310"/>
      <w:bookmarkEnd w:id="311"/>
      <w:bookmarkEnd w:id="312"/>
      <w:bookmarkEnd w:id="313"/>
      <w:r w:rsidRPr="00204CEE">
        <w:t xml:space="preserve"> </w:t>
      </w:r>
    </w:p>
    <w:p w14:paraId="40F0D6E9" w14:textId="77777777" w:rsidR="00FC7B8A" w:rsidRPr="00FC7B8A" w:rsidRDefault="00FC7B8A" w:rsidP="0039326D">
      <w:pPr>
        <w:ind w:firstLine="720"/>
      </w:pPr>
    </w:p>
    <w:p w14:paraId="26BEA561" w14:textId="77777777" w:rsidR="00B52203" w:rsidRPr="00944768" w:rsidRDefault="00B52203" w:rsidP="00B52203">
      <w:pPr>
        <w:pStyle w:val="BodyText"/>
        <w:numPr>
          <w:ilvl w:val="0"/>
          <w:numId w:val="63"/>
        </w:numPr>
        <w:rPr>
          <w:rFonts w:ascii="Arial" w:hAnsi="Arial" w:cs="Arial"/>
          <w:sz w:val="22"/>
          <w:szCs w:val="22"/>
        </w:rPr>
      </w:pPr>
      <w:r w:rsidRPr="00672D17">
        <w:rPr>
          <w:rFonts w:ascii="Arial" w:hAnsi="Arial" w:cs="Arial"/>
          <w:b/>
          <w:sz w:val="22"/>
          <w:szCs w:val="22"/>
          <w:u w:val="single"/>
        </w:rPr>
        <w:t>GIL Email Commercial Invoices-Standard</w:t>
      </w:r>
      <w:r>
        <w:rPr>
          <w:rFonts w:ascii="Arial" w:hAnsi="Arial" w:cs="Arial"/>
          <w:b/>
          <w:sz w:val="22"/>
          <w:szCs w:val="22"/>
          <w:u w:val="single"/>
        </w:rPr>
        <w:t>:</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64"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62" w14:textId="77777777" w:rsidR="00B52203" w:rsidRPr="00944768" w:rsidRDefault="00B52203" w:rsidP="005100CC">
            <w:pPr>
              <w:rPr>
                <w:rFonts w:cs="Arial"/>
                <w:b/>
                <w:sz w:val="20"/>
                <w:szCs w:val="20"/>
              </w:rPr>
            </w:pPr>
            <w:r w:rsidRPr="00944768">
              <w:rPr>
                <w:rFonts w:cs="Arial"/>
                <w:b/>
                <w:sz w:val="20"/>
                <w:szCs w:val="20"/>
              </w:rPr>
              <w:t>Seq</w:t>
            </w:r>
          </w:p>
        </w:tc>
        <w:tc>
          <w:tcPr>
            <w:tcW w:w="4860" w:type="dxa"/>
            <w:tcBorders>
              <w:left w:val="single" w:sz="12" w:space="0" w:color="auto"/>
            </w:tcBorders>
          </w:tcPr>
          <w:p w14:paraId="26BEA563" w14:textId="77777777" w:rsidR="00B52203" w:rsidRPr="00944768" w:rsidRDefault="00B52203" w:rsidP="005100CC">
            <w:pPr>
              <w:pStyle w:val="TableText"/>
              <w:rPr>
                <w:rFonts w:cs="Arial"/>
              </w:rPr>
            </w:pPr>
            <w:r>
              <w:rPr>
                <w:rFonts w:cs="Arial"/>
              </w:rPr>
              <w:t>10</w:t>
            </w:r>
          </w:p>
        </w:tc>
      </w:tr>
      <w:tr w:rsidR="00B52203" w:rsidRPr="007B512A" w14:paraId="26BEA567"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65" w14:textId="77777777" w:rsidR="00B52203" w:rsidRPr="00944768" w:rsidRDefault="00B52203" w:rsidP="005100CC">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A566" w14:textId="77777777" w:rsidR="00B52203" w:rsidRPr="00944768" w:rsidRDefault="00B52203" w:rsidP="005100CC">
            <w:pPr>
              <w:pStyle w:val="TableText"/>
              <w:rPr>
                <w:rFonts w:cs="Arial"/>
              </w:rPr>
            </w:pPr>
            <w:r>
              <w:rPr>
                <w:rFonts w:cs="Arial"/>
              </w:rPr>
              <w:t>Parent Request Id</w:t>
            </w:r>
          </w:p>
        </w:tc>
      </w:tr>
      <w:tr w:rsidR="00B52203" w:rsidRPr="007B512A" w14:paraId="26BEA56A"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68" w14:textId="77777777" w:rsidR="00B52203" w:rsidRPr="00944768" w:rsidRDefault="00B52203" w:rsidP="005100CC">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A569" w14:textId="77777777" w:rsidR="00B52203" w:rsidRPr="00944768" w:rsidRDefault="00B52203" w:rsidP="005100CC">
            <w:pPr>
              <w:pStyle w:val="TableText"/>
              <w:rPr>
                <w:rFonts w:cs="Arial"/>
              </w:rPr>
            </w:pPr>
            <w:r w:rsidRPr="00513E57">
              <w:rPr>
                <w:rFonts w:cs="Arial"/>
              </w:rPr>
              <w:t>XXGIL_AR_EMAIL_REQUEST</w:t>
            </w:r>
          </w:p>
        </w:tc>
      </w:tr>
      <w:tr w:rsidR="00B52203" w:rsidRPr="007B512A" w14:paraId="26BEA56D"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6B" w14:textId="77777777" w:rsidR="00B52203" w:rsidRPr="00944768" w:rsidRDefault="00B52203" w:rsidP="005100CC">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A56C" w14:textId="77777777" w:rsidR="00B52203" w:rsidRPr="00944768" w:rsidRDefault="00B52203" w:rsidP="005100CC">
            <w:pPr>
              <w:pStyle w:val="TableText"/>
              <w:rPr>
                <w:rFonts w:cs="Arial"/>
              </w:rPr>
            </w:pPr>
            <w:r>
              <w:rPr>
                <w:rFonts w:cs="Arial"/>
              </w:rPr>
              <w:t>10/number</w:t>
            </w:r>
          </w:p>
        </w:tc>
      </w:tr>
      <w:tr w:rsidR="00B52203" w:rsidRPr="007B512A" w14:paraId="26BEA570"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6E" w14:textId="77777777" w:rsidR="00B52203" w:rsidRPr="00944768" w:rsidRDefault="00B52203" w:rsidP="005100CC">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A56F" w14:textId="77777777" w:rsidR="00B52203" w:rsidRPr="00944768" w:rsidRDefault="00B52203" w:rsidP="005100CC">
            <w:pPr>
              <w:pStyle w:val="TableText"/>
              <w:rPr>
                <w:rFonts w:cs="Arial"/>
              </w:rPr>
            </w:pPr>
          </w:p>
        </w:tc>
      </w:tr>
      <w:tr w:rsidR="00B52203" w:rsidRPr="007B512A" w14:paraId="26BEA57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71" w14:textId="77777777" w:rsidR="00B52203" w:rsidRPr="00944768" w:rsidRDefault="00B52203" w:rsidP="005100CC">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A572" w14:textId="77777777" w:rsidR="00B52203" w:rsidRPr="00944768" w:rsidRDefault="00B52203" w:rsidP="005100CC">
            <w:pPr>
              <w:pStyle w:val="TableText"/>
              <w:rPr>
                <w:rFonts w:cs="Arial"/>
              </w:rPr>
            </w:pPr>
            <w:r w:rsidRPr="00944768">
              <w:rPr>
                <w:rFonts w:cs="Arial"/>
              </w:rPr>
              <w:t>Y</w:t>
            </w:r>
          </w:p>
        </w:tc>
      </w:tr>
      <w:tr w:rsidR="00B52203" w:rsidRPr="007B512A" w14:paraId="26BEA57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74" w14:textId="77777777" w:rsidR="00B52203" w:rsidRPr="00944768" w:rsidRDefault="00B52203" w:rsidP="005100CC">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A575" w14:textId="77777777" w:rsidR="00B52203" w:rsidRPr="00944768" w:rsidRDefault="00B52203" w:rsidP="005100CC">
            <w:pPr>
              <w:pStyle w:val="TableText"/>
              <w:rPr>
                <w:rFonts w:cs="Arial"/>
              </w:rPr>
            </w:pPr>
            <w:r>
              <w:rPr>
                <w:rFonts w:cs="Arial"/>
              </w:rPr>
              <w:t>Y</w:t>
            </w:r>
          </w:p>
        </w:tc>
      </w:tr>
      <w:tr w:rsidR="00B52203" w:rsidRPr="007B512A" w14:paraId="26BEA57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77" w14:textId="77777777" w:rsidR="00B52203" w:rsidRPr="00944768" w:rsidRDefault="00B52203" w:rsidP="005100CC">
            <w:pPr>
              <w:rPr>
                <w:rFonts w:cs="Arial"/>
                <w:b/>
                <w:sz w:val="20"/>
                <w:szCs w:val="20"/>
              </w:rPr>
            </w:pPr>
            <w:r w:rsidRPr="00944768">
              <w:rPr>
                <w:rFonts w:cs="Arial"/>
                <w:b/>
                <w:sz w:val="20"/>
                <w:szCs w:val="20"/>
              </w:rPr>
              <w:t>Prompt</w:t>
            </w:r>
          </w:p>
        </w:tc>
        <w:tc>
          <w:tcPr>
            <w:tcW w:w="4860" w:type="dxa"/>
            <w:tcBorders>
              <w:left w:val="single" w:sz="12" w:space="0" w:color="auto"/>
            </w:tcBorders>
          </w:tcPr>
          <w:p w14:paraId="26BEA578" w14:textId="77777777" w:rsidR="00B52203" w:rsidRPr="00944768" w:rsidRDefault="00B52203" w:rsidP="005100CC">
            <w:pPr>
              <w:pStyle w:val="TableText"/>
              <w:rPr>
                <w:rFonts w:cs="Arial"/>
              </w:rPr>
            </w:pPr>
            <w:r>
              <w:rPr>
                <w:rFonts w:cs="Arial"/>
              </w:rPr>
              <w:t>Parent Request Id</w:t>
            </w:r>
          </w:p>
        </w:tc>
      </w:tr>
    </w:tbl>
    <w:p w14:paraId="26BEA57A" w14:textId="77777777" w:rsidR="00B52203" w:rsidRDefault="00B52203" w:rsidP="00B52203"/>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7D"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7B" w14:textId="77777777" w:rsidR="00B52203" w:rsidRPr="00944768" w:rsidRDefault="00B52203" w:rsidP="005100CC">
            <w:pPr>
              <w:rPr>
                <w:rFonts w:cs="Arial"/>
                <w:b/>
                <w:sz w:val="20"/>
                <w:szCs w:val="20"/>
              </w:rPr>
            </w:pPr>
            <w:r w:rsidRPr="00944768">
              <w:rPr>
                <w:rFonts w:cs="Arial"/>
                <w:b/>
                <w:sz w:val="20"/>
                <w:szCs w:val="20"/>
              </w:rPr>
              <w:t>Seq</w:t>
            </w:r>
          </w:p>
        </w:tc>
        <w:tc>
          <w:tcPr>
            <w:tcW w:w="4860" w:type="dxa"/>
            <w:tcBorders>
              <w:left w:val="single" w:sz="12" w:space="0" w:color="auto"/>
            </w:tcBorders>
          </w:tcPr>
          <w:p w14:paraId="26BEA57C" w14:textId="77777777" w:rsidR="00B52203" w:rsidRPr="00944768" w:rsidRDefault="00B52203" w:rsidP="005100CC">
            <w:pPr>
              <w:pStyle w:val="TableText"/>
              <w:rPr>
                <w:rFonts w:cs="Arial"/>
              </w:rPr>
            </w:pPr>
            <w:r>
              <w:rPr>
                <w:rFonts w:cs="Arial"/>
              </w:rPr>
              <w:t>20</w:t>
            </w:r>
          </w:p>
        </w:tc>
      </w:tr>
      <w:tr w:rsidR="00B52203" w:rsidRPr="007B512A" w14:paraId="26BEA580"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7E" w14:textId="77777777" w:rsidR="00B52203" w:rsidRPr="00944768" w:rsidRDefault="00B52203" w:rsidP="005100CC">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A57F" w14:textId="77777777" w:rsidR="00B52203" w:rsidRPr="00944768" w:rsidRDefault="00B52203" w:rsidP="005100CC">
            <w:pPr>
              <w:pStyle w:val="TableText"/>
              <w:rPr>
                <w:rFonts w:cs="Arial"/>
              </w:rPr>
            </w:pPr>
            <w:r w:rsidRPr="00513E57">
              <w:rPr>
                <w:rFonts w:cs="Arial"/>
              </w:rPr>
              <w:t>Operating Unit</w:t>
            </w:r>
          </w:p>
        </w:tc>
      </w:tr>
      <w:tr w:rsidR="00B52203" w:rsidRPr="007B512A" w14:paraId="26BEA58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81" w14:textId="77777777" w:rsidR="00B52203" w:rsidRPr="00944768" w:rsidRDefault="00B52203" w:rsidP="005100CC">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A582" w14:textId="77777777" w:rsidR="00B52203" w:rsidRPr="00944768" w:rsidRDefault="00B52203" w:rsidP="005100CC">
            <w:pPr>
              <w:pStyle w:val="TableText"/>
              <w:rPr>
                <w:rFonts w:cs="Arial"/>
              </w:rPr>
            </w:pPr>
            <w:r w:rsidRPr="00016C1D">
              <w:rPr>
                <w:rFonts w:cs="Arial"/>
              </w:rPr>
              <w:t>Operating Unit</w:t>
            </w:r>
          </w:p>
        </w:tc>
      </w:tr>
      <w:tr w:rsidR="00B52203" w:rsidRPr="007B512A" w14:paraId="26BEA58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84" w14:textId="77777777" w:rsidR="00B52203" w:rsidRPr="00944768" w:rsidRDefault="00B52203" w:rsidP="005100CC">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A585" w14:textId="77777777" w:rsidR="00B52203" w:rsidRPr="00944768" w:rsidRDefault="00B52203" w:rsidP="005100CC">
            <w:pPr>
              <w:pStyle w:val="TableText"/>
              <w:rPr>
                <w:rFonts w:cs="Arial"/>
              </w:rPr>
            </w:pPr>
            <w:r w:rsidRPr="00513E57">
              <w:rPr>
                <w:rFonts w:cs="Arial"/>
              </w:rPr>
              <w:t>XXGIL_AR_OPERATING_UNITS</w:t>
            </w:r>
          </w:p>
        </w:tc>
      </w:tr>
      <w:tr w:rsidR="00B52203" w:rsidRPr="007B512A" w14:paraId="26BEA58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87" w14:textId="77777777" w:rsidR="00B52203" w:rsidRPr="00944768" w:rsidRDefault="00B52203" w:rsidP="005100CC">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A588" w14:textId="77777777" w:rsidR="00B52203" w:rsidRPr="00944768" w:rsidRDefault="00B52203" w:rsidP="005100CC">
            <w:pPr>
              <w:pStyle w:val="TableText"/>
              <w:rPr>
                <w:rFonts w:cs="Arial"/>
              </w:rPr>
            </w:pPr>
          </w:p>
        </w:tc>
      </w:tr>
      <w:tr w:rsidR="00B52203" w:rsidRPr="007B512A" w14:paraId="26BEA58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8A" w14:textId="77777777" w:rsidR="00B52203" w:rsidRPr="00944768" w:rsidRDefault="00B52203" w:rsidP="005100CC">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A58B" w14:textId="77777777" w:rsidR="00B52203" w:rsidRPr="00944768" w:rsidRDefault="00B52203" w:rsidP="005100CC">
            <w:pPr>
              <w:pStyle w:val="TableText"/>
              <w:rPr>
                <w:rFonts w:cs="Arial"/>
              </w:rPr>
            </w:pPr>
            <w:r>
              <w:rPr>
                <w:rFonts w:cs="Arial"/>
              </w:rPr>
              <w:t>N</w:t>
            </w:r>
          </w:p>
        </w:tc>
      </w:tr>
      <w:tr w:rsidR="00B52203" w:rsidRPr="007B512A" w14:paraId="26BEA58F"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8D" w14:textId="77777777" w:rsidR="00B52203" w:rsidRPr="00944768" w:rsidRDefault="00B52203" w:rsidP="005100CC">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A58E" w14:textId="77777777" w:rsidR="00B52203" w:rsidRPr="00944768" w:rsidRDefault="00B52203" w:rsidP="005100CC">
            <w:pPr>
              <w:pStyle w:val="TableText"/>
              <w:rPr>
                <w:rFonts w:cs="Arial"/>
              </w:rPr>
            </w:pPr>
            <w:r>
              <w:rPr>
                <w:rFonts w:cs="Arial"/>
              </w:rPr>
              <w:t>Y</w:t>
            </w:r>
          </w:p>
        </w:tc>
      </w:tr>
      <w:tr w:rsidR="00B52203" w:rsidRPr="007B512A" w14:paraId="26BEA592"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90" w14:textId="77777777" w:rsidR="00B52203" w:rsidRPr="00944768" w:rsidRDefault="00B52203" w:rsidP="005100CC">
            <w:pPr>
              <w:rPr>
                <w:rFonts w:cs="Arial"/>
                <w:b/>
                <w:sz w:val="20"/>
                <w:szCs w:val="20"/>
              </w:rPr>
            </w:pPr>
            <w:r w:rsidRPr="00944768">
              <w:rPr>
                <w:rFonts w:cs="Arial"/>
                <w:b/>
                <w:sz w:val="20"/>
                <w:szCs w:val="20"/>
              </w:rPr>
              <w:t>Prompt</w:t>
            </w:r>
          </w:p>
        </w:tc>
        <w:tc>
          <w:tcPr>
            <w:tcW w:w="4860" w:type="dxa"/>
            <w:tcBorders>
              <w:left w:val="single" w:sz="12" w:space="0" w:color="auto"/>
            </w:tcBorders>
          </w:tcPr>
          <w:p w14:paraId="26BEA591" w14:textId="77777777" w:rsidR="00B52203" w:rsidRPr="00944768" w:rsidRDefault="00B52203" w:rsidP="005100CC">
            <w:pPr>
              <w:pStyle w:val="TableText"/>
              <w:rPr>
                <w:rFonts w:cs="Arial"/>
              </w:rPr>
            </w:pPr>
            <w:r w:rsidRPr="00513E57">
              <w:rPr>
                <w:rFonts w:cs="Arial"/>
              </w:rPr>
              <w:t>Operating Unit</w:t>
            </w:r>
          </w:p>
        </w:tc>
      </w:tr>
    </w:tbl>
    <w:p w14:paraId="26BEA593" w14:textId="77777777" w:rsidR="00B52203" w:rsidRDefault="00B52203" w:rsidP="00B52203"/>
    <w:p w14:paraId="26BEA595" w14:textId="77777777" w:rsidR="00B52203" w:rsidRPr="00944768" w:rsidRDefault="00B52203" w:rsidP="00B52203">
      <w:pPr>
        <w:pStyle w:val="BodyText"/>
        <w:numPr>
          <w:ilvl w:val="0"/>
          <w:numId w:val="63"/>
        </w:numPr>
        <w:rPr>
          <w:rFonts w:ascii="Arial" w:hAnsi="Arial" w:cs="Arial"/>
          <w:sz w:val="22"/>
          <w:szCs w:val="22"/>
        </w:rPr>
      </w:pPr>
      <w:r w:rsidRPr="0018725D">
        <w:rPr>
          <w:rFonts w:ascii="Arial" w:hAnsi="Arial" w:cs="Arial"/>
          <w:b/>
          <w:sz w:val="22"/>
          <w:szCs w:val="22"/>
          <w:u w:val="single"/>
        </w:rPr>
        <w:t>GIL Email Commercial Invoices-Standard (Email)</w:t>
      </w:r>
      <w:r>
        <w:rPr>
          <w:rFonts w:ascii="Arial" w:hAnsi="Arial" w:cs="Arial"/>
          <w:b/>
          <w:sz w:val="22"/>
          <w:szCs w:val="22"/>
          <w:u w:val="single"/>
        </w:rPr>
        <w:t>:</w:t>
      </w:r>
      <w:r w:rsidRPr="00047909">
        <w:rPr>
          <w:b/>
        </w:rPr>
        <w:t xml:space="preserve"> </w:t>
      </w:r>
      <w:r w:rsidRPr="00683F2D">
        <w:rPr>
          <w:rFonts w:ascii="Arial" w:hAnsi="Arial" w:cs="Arial"/>
          <w:b/>
          <w:sz w:val="22"/>
          <w:szCs w:val="22"/>
          <w:u w:val="single"/>
        </w:rPr>
        <w:t>(Only changed ones)</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98"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96" w14:textId="77777777" w:rsidR="00B52203" w:rsidRPr="00944768" w:rsidRDefault="00B52203" w:rsidP="005100CC">
            <w:pPr>
              <w:rPr>
                <w:rFonts w:cs="Arial"/>
                <w:b/>
                <w:sz w:val="20"/>
                <w:szCs w:val="20"/>
              </w:rPr>
            </w:pPr>
            <w:r w:rsidRPr="00944768">
              <w:rPr>
                <w:rFonts w:cs="Arial"/>
                <w:b/>
                <w:sz w:val="20"/>
                <w:szCs w:val="20"/>
              </w:rPr>
              <w:t>Seq</w:t>
            </w:r>
          </w:p>
        </w:tc>
        <w:tc>
          <w:tcPr>
            <w:tcW w:w="4860" w:type="dxa"/>
            <w:tcBorders>
              <w:left w:val="single" w:sz="12" w:space="0" w:color="auto"/>
            </w:tcBorders>
          </w:tcPr>
          <w:p w14:paraId="26BEA597" w14:textId="77777777" w:rsidR="00B52203" w:rsidRPr="00944768" w:rsidRDefault="00B52203" w:rsidP="005100CC">
            <w:pPr>
              <w:pStyle w:val="TableText"/>
              <w:rPr>
                <w:rFonts w:cs="Arial"/>
              </w:rPr>
            </w:pPr>
            <w:r>
              <w:rPr>
                <w:rFonts w:cs="Arial"/>
              </w:rPr>
              <w:t>8</w:t>
            </w:r>
          </w:p>
        </w:tc>
      </w:tr>
      <w:tr w:rsidR="00B52203" w:rsidRPr="007B512A" w14:paraId="26BEA59B"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99" w14:textId="77777777" w:rsidR="00B52203" w:rsidRPr="00944768" w:rsidRDefault="00B52203" w:rsidP="005100CC">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A59A" w14:textId="77777777" w:rsidR="00B52203" w:rsidRPr="00944768" w:rsidRDefault="00B52203" w:rsidP="005100CC">
            <w:pPr>
              <w:pStyle w:val="TableText"/>
              <w:rPr>
                <w:rFonts w:cs="Arial"/>
              </w:rPr>
            </w:pPr>
            <w:r>
              <w:rPr>
                <w:rFonts w:cs="Arial"/>
              </w:rPr>
              <w:t>Print/Email</w:t>
            </w:r>
          </w:p>
        </w:tc>
      </w:tr>
      <w:tr w:rsidR="00B52203" w:rsidRPr="007B512A" w14:paraId="26BEA59E"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9C" w14:textId="77777777" w:rsidR="00B52203" w:rsidRPr="00944768" w:rsidRDefault="00B52203" w:rsidP="005100CC">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A59D" w14:textId="77777777" w:rsidR="00B52203" w:rsidRPr="00944768" w:rsidRDefault="00B52203" w:rsidP="005100CC">
            <w:pPr>
              <w:pStyle w:val="TableText"/>
              <w:rPr>
                <w:rFonts w:cs="Arial"/>
              </w:rPr>
            </w:pPr>
            <w:r>
              <w:rPr>
                <w:rFonts w:cs="Arial"/>
              </w:rPr>
              <w:t>P_PRINT_EMAIL</w:t>
            </w:r>
          </w:p>
        </w:tc>
      </w:tr>
      <w:tr w:rsidR="00B52203" w:rsidRPr="007B512A" w14:paraId="26BEA5A1"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9F" w14:textId="77777777" w:rsidR="00B52203" w:rsidRPr="00944768" w:rsidRDefault="00B52203" w:rsidP="005100CC">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A5A0" w14:textId="77777777" w:rsidR="00B52203" w:rsidRPr="00944768" w:rsidRDefault="00B52203" w:rsidP="005100CC">
            <w:pPr>
              <w:pStyle w:val="TableText"/>
              <w:rPr>
                <w:rFonts w:cs="Arial"/>
              </w:rPr>
            </w:pPr>
            <w:r w:rsidRPr="00082137">
              <w:rPr>
                <w:rFonts w:cs="Arial"/>
              </w:rPr>
              <w:t>10 Characters</w:t>
            </w:r>
          </w:p>
        </w:tc>
      </w:tr>
      <w:tr w:rsidR="00B52203" w:rsidRPr="007B512A" w14:paraId="26BEA5A4"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A2" w14:textId="77777777" w:rsidR="00B52203" w:rsidRPr="00944768" w:rsidRDefault="00B52203" w:rsidP="005100CC">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A5A3" w14:textId="77777777" w:rsidR="00B52203" w:rsidRPr="00944768" w:rsidRDefault="00B52203" w:rsidP="005100CC">
            <w:pPr>
              <w:pStyle w:val="TableText"/>
              <w:rPr>
                <w:rFonts w:cs="Arial"/>
              </w:rPr>
            </w:pPr>
            <w:r>
              <w:rPr>
                <w:rFonts w:cs="Arial"/>
              </w:rPr>
              <w:t>Email</w:t>
            </w:r>
          </w:p>
        </w:tc>
      </w:tr>
      <w:tr w:rsidR="00B52203" w:rsidRPr="007B512A" w14:paraId="26BEA5A7"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A5" w14:textId="77777777" w:rsidR="00B52203" w:rsidRPr="00944768" w:rsidRDefault="00B52203" w:rsidP="005100CC">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A5A6" w14:textId="77777777" w:rsidR="00B52203" w:rsidRPr="00944768" w:rsidRDefault="00B52203" w:rsidP="005100CC">
            <w:pPr>
              <w:pStyle w:val="TableText"/>
              <w:rPr>
                <w:rFonts w:cs="Arial"/>
              </w:rPr>
            </w:pPr>
            <w:r>
              <w:rPr>
                <w:rFonts w:cs="Arial"/>
              </w:rPr>
              <w:t>N</w:t>
            </w:r>
          </w:p>
        </w:tc>
      </w:tr>
      <w:tr w:rsidR="00B52203" w:rsidRPr="007B512A" w14:paraId="26BEA5AA"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A8" w14:textId="77777777" w:rsidR="00B52203" w:rsidRPr="00944768" w:rsidRDefault="00B52203" w:rsidP="005100CC">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A5A9" w14:textId="77777777" w:rsidR="00B52203" w:rsidRPr="00944768" w:rsidRDefault="00B52203" w:rsidP="005100CC">
            <w:pPr>
              <w:pStyle w:val="TableText"/>
              <w:rPr>
                <w:rFonts w:cs="Arial"/>
              </w:rPr>
            </w:pPr>
            <w:r>
              <w:rPr>
                <w:rFonts w:cs="Arial"/>
              </w:rPr>
              <w:t>N</w:t>
            </w:r>
          </w:p>
        </w:tc>
      </w:tr>
      <w:tr w:rsidR="00B52203" w:rsidRPr="007B512A" w14:paraId="26BEA5AD"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AB" w14:textId="77777777" w:rsidR="00B52203" w:rsidRPr="00944768" w:rsidRDefault="00B52203" w:rsidP="005100CC">
            <w:pPr>
              <w:rPr>
                <w:rFonts w:cs="Arial"/>
                <w:b/>
                <w:sz w:val="20"/>
                <w:szCs w:val="20"/>
              </w:rPr>
            </w:pPr>
            <w:r w:rsidRPr="00944768">
              <w:rPr>
                <w:rFonts w:cs="Arial"/>
                <w:b/>
                <w:sz w:val="20"/>
                <w:szCs w:val="20"/>
              </w:rPr>
              <w:lastRenderedPageBreak/>
              <w:t>Prompt</w:t>
            </w:r>
          </w:p>
        </w:tc>
        <w:tc>
          <w:tcPr>
            <w:tcW w:w="4860" w:type="dxa"/>
            <w:tcBorders>
              <w:left w:val="single" w:sz="12" w:space="0" w:color="auto"/>
            </w:tcBorders>
          </w:tcPr>
          <w:p w14:paraId="26BEA5AC" w14:textId="77777777" w:rsidR="00B52203" w:rsidRPr="00944768" w:rsidRDefault="00B52203" w:rsidP="005100CC">
            <w:pPr>
              <w:pStyle w:val="TableText"/>
              <w:rPr>
                <w:rFonts w:cs="Arial"/>
              </w:rPr>
            </w:pPr>
            <w:r>
              <w:rPr>
                <w:rFonts w:cs="Arial"/>
              </w:rPr>
              <w:t>Print/Email</w:t>
            </w:r>
          </w:p>
        </w:tc>
      </w:tr>
    </w:tbl>
    <w:p w14:paraId="26BEA5AE" w14:textId="77777777" w:rsidR="00B52203" w:rsidRDefault="00B52203" w:rsidP="00B52203">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B1"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AF" w14:textId="77777777" w:rsidR="00B52203" w:rsidRPr="00944768" w:rsidRDefault="00B52203" w:rsidP="005100CC">
            <w:pPr>
              <w:rPr>
                <w:rFonts w:cs="Arial"/>
                <w:b/>
                <w:sz w:val="20"/>
                <w:szCs w:val="20"/>
              </w:rPr>
            </w:pPr>
            <w:r w:rsidRPr="00944768">
              <w:rPr>
                <w:rFonts w:cs="Arial"/>
                <w:b/>
                <w:sz w:val="20"/>
                <w:szCs w:val="20"/>
              </w:rPr>
              <w:t>Seq</w:t>
            </w:r>
          </w:p>
        </w:tc>
        <w:tc>
          <w:tcPr>
            <w:tcW w:w="4860" w:type="dxa"/>
            <w:tcBorders>
              <w:left w:val="single" w:sz="12" w:space="0" w:color="auto"/>
            </w:tcBorders>
          </w:tcPr>
          <w:p w14:paraId="26BEA5B0" w14:textId="77777777" w:rsidR="00B52203" w:rsidRPr="00944768" w:rsidRDefault="00B52203" w:rsidP="005100CC">
            <w:pPr>
              <w:pStyle w:val="TableText"/>
              <w:rPr>
                <w:rFonts w:cs="Arial"/>
              </w:rPr>
            </w:pPr>
            <w:r>
              <w:rPr>
                <w:rFonts w:cs="Arial"/>
              </w:rPr>
              <w:t>90</w:t>
            </w:r>
          </w:p>
        </w:tc>
      </w:tr>
      <w:tr w:rsidR="00B52203" w:rsidRPr="007B512A" w14:paraId="26BEA5B4"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B2" w14:textId="77777777" w:rsidR="00B52203" w:rsidRPr="00944768" w:rsidRDefault="00B52203" w:rsidP="005100CC">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A5B3" w14:textId="77777777" w:rsidR="00B52203" w:rsidRPr="00944768" w:rsidRDefault="00B52203" w:rsidP="005100CC">
            <w:pPr>
              <w:pStyle w:val="TableText"/>
              <w:rPr>
                <w:rFonts w:cs="Arial"/>
              </w:rPr>
            </w:pPr>
            <w:r w:rsidRPr="007D4AAA">
              <w:rPr>
                <w:rFonts w:cs="Arial"/>
              </w:rPr>
              <w:t>Email Address for Copy</w:t>
            </w:r>
          </w:p>
        </w:tc>
      </w:tr>
      <w:tr w:rsidR="00B52203" w:rsidRPr="007B512A" w14:paraId="26BEA5B7"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B5" w14:textId="77777777" w:rsidR="00B52203" w:rsidRPr="00944768" w:rsidRDefault="00B52203" w:rsidP="005100CC">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A5B6" w14:textId="77777777" w:rsidR="00B52203" w:rsidRPr="00944768" w:rsidRDefault="00B52203" w:rsidP="005100CC">
            <w:pPr>
              <w:pStyle w:val="TableText"/>
              <w:rPr>
                <w:rFonts w:cs="Arial"/>
              </w:rPr>
            </w:pPr>
            <w:r w:rsidRPr="007D4AAA">
              <w:rPr>
                <w:rFonts w:cs="Arial"/>
              </w:rPr>
              <w:t>P_CC_EMAIL_ADDRESS</w:t>
            </w:r>
          </w:p>
        </w:tc>
      </w:tr>
      <w:tr w:rsidR="00B52203" w:rsidRPr="007B512A" w14:paraId="26BEA5BA"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B8" w14:textId="77777777" w:rsidR="00B52203" w:rsidRPr="00944768" w:rsidRDefault="00B52203" w:rsidP="005100CC">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A5B9" w14:textId="77777777" w:rsidR="00B52203" w:rsidRPr="00944768" w:rsidRDefault="00B52203" w:rsidP="005100CC">
            <w:pPr>
              <w:pStyle w:val="TableText"/>
              <w:rPr>
                <w:rFonts w:cs="Arial"/>
              </w:rPr>
            </w:pPr>
            <w:r w:rsidRPr="00961F8A">
              <w:rPr>
                <w:rFonts w:cs="Arial"/>
              </w:rPr>
              <w:t>XXGIL_VALIDATE_EMAIL</w:t>
            </w:r>
          </w:p>
        </w:tc>
      </w:tr>
      <w:tr w:rsidR="00B52203" w:rsidRPr="007B512A" w14:paraId="26BEA5BD"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BB" w14:textId="77777777" w:rsidR="00B52203" w:rsidRPr="00944768" w:rsidRDefault="00B52203" w:rsidP="005100CC">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A5BC" w14:textId="77777777" w:rsidR="00B52203" w:rsidRPr="00944768" w:rsidRDefault="00B52203" w:rsidP="005100CC">
            <w:pPr>
              <w:pStyle w:val="TableText"/>
              <w:rPr>
                <w:rFonts w:cs="Arial"/>
              </w:rPr>
            </w:pPr>
          </w:p>
        </w:tc>
      </w:tr>
      <w:tr w:rsidR="00B52203" w:rsidRPr="007B512A" w14:paraId="26BEA5C0"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BE" w14:textId="77777777" w:rsidR="00B52203" w:rsidRPr="00944768" w:rsidRDefault="00B52203" w:rsidP="005100CC">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A5BF" w14:textId="77777777" w:rsidR="00B52203" w:rsidRPr="00944768" w:rsidRDefault="00B52203" w:rsidP="005100CC">
            <w:pPr>
              <w:pStyle w:val="TableText"/>
              <w:rPr>
                <w:rFonts w:cs="Arial"/>
              </w:rPr>
            </w:pPr>
            <w:r>
              <w:rPr>
                <w:rFonts w:cs="Arial"/>
              </w:rPr>
              <w:t>N</w:t>
            </w:r>
          </w:p>
        </w:tc>
      </w:tr>
      <w:tr w:rsidR="00B52203" w:rsidRPr="007B512A" w14:paraId="26BEA5C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C1" w14:textId="77777777" w:rsidR="00B52203" w:rsidRPr="00944768" w:rsidRDefault="00B52203" w:rsidP="005100CC">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A5C2" w14:textId="77777777" w:rsidR="00B52203" w:rsidRPr="00944768" w:rsidRDefault="00B52203" w:rsidP="005100CC">
            <w:pPr>
              <w:pStyle w:val="TableText"/>
              <w:rPr>
                <w:rFonts w:cs="Arial"/>
              </w:rPr>
            </w:pPr>
            <w:r w:rsidRPr="00944768">
              <w:rPr>
                <w:rFonts w:cs="Arial"/>
              </w:rPr>
              <w:t>Y</w:t>
            </w:r>
          </w:p>
        </w:tc>
      </w:tr>
      <w:tr w:rsidR="00B52203" w:rsidRPr="007B512A" w14:paraId="26BEA5C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C4" w14:textId="77777777" w:rsidR="00B52203" w:rsidRPr="003A44A4" w:rsidRDefault="00B52203" w:rsidP="005100CC">
            <w:pPr>
              <w:rPr>
                <w:rFonts w:cs="Arial"/>
                <w:b/>
                <w:sz w:val="20"/>
                <w:szCs w:val="20"/>
              </w:rPr>
            </w:pPr>
            <w:r w:rsidRPr="003A44A4">
              <w:rPr>
                <w:rFonts w:cs="Arial"/>
                <w:b/>
                <w:sz w:val="20"/>
                <w:szCs w:val="20"/>
              </w:rPr>
              <w:t>Prompt</w:t>
            </w:r>
          </w:p>
        </w:tc>
        <w:tc>
          <w:tcPr>
            <w:tcW w:w="4860" w:type="dxa"/>
            <w:tcBorders>
              <w:left w:val="single" w:sz="12" w:space="0" w:color="auto"/>
            </w:tcBorders>
          </w:tcPr>
          <w:p w14:paraId="26BEA5C5" w14:textId="77777777" w:rsidR="00B52203" w:rsidRPr="003A44A4" w:rsidRDefault="00B52203" w:rsidP="005100CC">
            <w:pPr>
              <w:pStyle w:val="TableText"/>
              <w:rPr>
                <w:rFonts w:cs="Arial"/>
              </w:rPr>
            </w:pPr>
            <w:r w:rsidRPr="007D4AAA">
              <w:rPr>
                <w:rFonts w:cs="Arial"/>
              </w:rPr>
              <w:t>Email Address for Copy</w:t>
            </w:r>
          </w:p>
        </w:tc>
      </w:tr>
    </w:tbl>
    <w:p w14:paraId="26BEA5C7" w14:textId="77777777" w:rsidR="00B52203" w:rsidRDefault="00B52203" w:rsidP="00B52203">
      <w:pPr>
        <w:pStyle w:val="ListParagraph"/>
        <w:ind w:left="90"/>
        <w:rPr>
          <w:rFonts w:cs="Arial"/>
        </w:rPr>
      </w:pPr>
    </w:p>
    <w:p w14:paraId="26BEA5C8" w14:textId="77777777" w:rsidR="00B52203" w:rsidRPr="00944768" w:rsidRDefault="00B52203" w:rsidP="00B52203">
      <w:pPr>
        <w:pStyle w:val="BodyText"/>
        <w:numPr>
          <w:ilvl w:val="0"/>
          <w:numId w:val="63"/>
        </w:numPr>
        <w:rPr>
          <w:rFonts w:ascii="Arial" w:hAnsi="Arial" w:cs="Arial"/>
          <w:sz w:val="22"/>
          <w:szCs w:val="22"/>
        </w:rPr>
      </w:pPr>
      <w:r w:rsidRPr="0018725D">
        <w:rPr>
          <w:rFonts w:ascii="Arial" w:hAnsi="Arial" w:cs="Arial"/>
          <w:b/>
          <w:sz w:val="22"/>
          <w:szCs w:val="22"/>
          <w:u w:val="single"/>
        </w:rPr>
        <w:t>GIL Email Commercial Invoices-Split (Email)</w:t>
      </w:r>
      <w:r>
        <w:rPr>
          <w:rFonts w:ascii="Arial" w:hAnsi="Arial" w:cs="Arial"/>
          <w:b/>
          <w:sz w:val="22"/>
          <w:szCs w:val="22"/>
          <w:u w:val="single"/>
        </w:rPr>
        <w:t>:</w:t>
      </w:r>
      <w:r w:rsidRPr="00047909">
        <w:rPr>
          <w:b/>
        </w:rPr>
        <w:t xml:space="preserve"> </w:t>
      </w:r>
      <w:r w:rsidRPr="00683F2D">
        <w:rPr>
          <w:rFonts w:ascii="Arial" w:hAnsi="Arial" w:cs="Arial"/>
          <w:b/>
          <w:sz w:val="22"/>
          <w:szCs w:val="22"/>
          <w:u w:val="single"/>
        </w:rPr>
        <w:t>(Only changed ones)</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CB"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C9" w14:textId="77777777" w:rsidR="00B52203" w:rsidRPr="00944768" w:rsidRDefault="00B52203" w:rsidP="005100CC">
            <w:pPr>
              <w:rPr>
                <w:rFonts w:cs="Arial"/>
                <w:b/>
                <w:sz w:val="20"/>
                <w:szCs w:val="20"/>
              </w:rPr>
            </w:pPr>
            <w:r w:rsidRPr="00944768">
              <w:rPr>
                <w:rFonts w:cs="Arial"/>
                <w:b/>
                <w:sz w:val="20"/>
                <w:szCs w:val="20"/>
              </w:rPr>
              <w:t>Seq</w:t>
            </w:r>
          </w:p>
        </w:tc>
        <w:tc>
          <w:tcPr>
            <w:tcW w:w="4860" w:type="dxa"/>
            <w:tcBorders>
              <w:left w:val="single" w:sz="12" w:space="0" w:color="auto"/>
            </w:tcBorders>
          </w:tcPr>
          <w:p w14:paraId="26BEA5CA" w14:textId="77777777" w:rsidR="00B52203" w:rsidRPr="00944768" w:rsidRDefault="00B52203" w:rsidP="005100CC">
            <w:pPr>
              <w:pStyle w:val="TableText"/>
              <w:rPr>
                <w:rFonts w:cs="Arial"/>
              </w:rPr>
            </w:pPr>
            <w:r>
              <w:rPr>
                <w:rFonts w:cs="Arial"/>
              </w:rPr>
              <w:t>8</w:t>
            </w:r>
          </w:p>
        </w:tc>
      </w:tr>
      <w:tr w:rsidR="00B52203" w:rsidRPr="007B512A" w14:paraId="26BEA5CE"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CC" w14:textId="77777777" w:rsidR="00B52203" w:rsidRPr="00944768" w:rsidRDefault="00B52203" w:rsidP="005100CC">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A5CD" w14:textId="77777777" w:rsidR="00B52203" w:rsidRPr="00944768" w:rsidRDefault="00B52203" w:rsidP="005100CC">
            <w:pPr>
              <w:pStyle w:val="TableText"/>
              <w:rPr>
                <w:rFonts w:cs="Arial"/>
              </w:rPr>
            </w:pPr>
            <w:r>
              <w:rPr>
                <w:rFonts w:cs="Arial"/>
              </w:rPr>
              <w:t>Print/Email</w:t>
            </w:r>
          </w:p>
        </w:tc>
      </w:tr>
      <w:tr w:rsidR="00B52203" w:rsidRPr="007B512A" w14:paraId="26BEA5D1"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CF" w14:textId="77777777" w:rsidR="00B52203" w:rsidRPr="00944768" w:rsidRDefault="00B52203" w:rsidP="005100CC">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A5D0" w14:textId="77777777" w:rsidR="00B52203" w:rsidRPr="00944768" w:rsidRDefault="00B52203" w:rsidP="005100CC">
            <w:pPr>
              <w:pStyle w:val="TableText"/>
              <w:rPr>
                <w:rFonts w:cs="Arial"/>
              </w:rPr>
            </w:pPr>
            <w:r>
              <w:rPr>
                <w:rFonts w:cs="Arial"/>
              </w:rPr>
              <w:t>P_PRINT_EMAIL</w:t>
            </w:r>
          </w:p>
        </w:tc>
      </w:tr>
      <w:tr w:rsidR="00B52203" w:rsidRPr="007B512A" w14:paraId="26BEA5D4"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D2" w14:textId="77777777" w:rsidR="00B52203" w:rsidRPr="00944768" w:rsidRDefault="00B52203" w:rsidP="005100CC">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A5D3" w14:textId="77777777" w:rsidR="00B52203" w:rsidRPr="00944768" w:rsidRDefault="00B52203" w:rsidP="005100CC">
            <w:pPr>
              <w:pStyle w:val="TableText"/>
              <w:rPr>
                <w:rFonts w:cs="Arial"/>
              </w:rPr>
            </w:pPr>
            <w:r w:rsidRPr="00082137">
              <w:rPr>
                <w:rFonts w:cs="Arial"/>
              </w:rPr>
              <w:t>10 Characters</w:t>
            </w:r>
          </w:p>
        </w:tc>
      </w:tr>
      <w:tr w:rsidR="00B52203" w:rsidRPr="007B512A" w14:paraId="26BEA5D7"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D5" w14:textId="77777777" w:rsidR="00B52203" w:rsidRPr="00944768" w:rsidRDefault="00B52203" w:rsidP="005100CC">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A5D6" w14:textId="77777777" w:rsidR="00B52203" w:rsidRPr="00944768" w:rsidRDefault="00B52203" w:rsidP="005100CC">
            <w:pPr>
              <w:pStyle w:val="TableText"/>
              <w:rPr>
                <w:rFonts w:cs="Arial"/>
              </w:rPr>
            </w:pPr>
            <w:r>
              <w:rPr>
                <w:rFonts w:cs="Arial"/>
              </w:rPr>
              <w:t>Email</w:t>
            </w:r>
          </w:p>
        </w:tc>
      </w:tr>
      <w:tr w:rsidR="00B52203" w:rsidRPr="007B512A" w14:paraId="26BEA5DA"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D8" w14:textId="77777777" w:rsidR="00B52203" w:rsidRPr="00944768" w:rsidRDefault="00B52203" w:rsidP="005100CC">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A5D9" w14:textId="77777777" w:rsidR="00B52203" w:rsidRPr="00944768" w:rsidRDefault="00B52203" w:rsidP="005100CC">
            <w:pPr>
              <w:pStyle w:val="TableText"/>
              <w:rPr>
                <w:rFonts w:cs="Arial"/>
              </w:rPr>
            </w:pPr>
            <w:r>
              <w:rPr>
                <w:rFonts w:cs="Arial"/>
              </w:rPr>
              <w:t>N</w:t>
            </w:r>
          </w:p>
        </w:tc>
      </w:tr>
      <w:tr w:rsidR="00B52203" w:rsidRPr="007B512A" w14:paraId="26BEA5DD"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DB" w14:textId="77777777" w:rsidR="00B52203" w:rsidRPr="00944768" w:rsidRDefault="00B52203" w:rsidP="005100CC">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A5DC" w14:textId="77777777" w:rsidR="00B52203" w:rsidRPr="00944768" w:rsidRDefault="00B52203" w:rsidP="005100CC">
            <w:pPr>
              <w:pStyle w:val="TableText"/>
              <w:rPr>
                <w:rFonts w:cs="Arial"/>
              </w:rPr>
            </w:pPr>
            <w:r>
              <w:rPr>
                <w:rFonts w:cs="Arial"/>
              </w:rPr>
              <w:t>N</w:t>
            </w:r>
          </w:p>
        </w:tc>
      </w:tr>
      <w:tr w:rsidR="00B52203" w:rsidRPr="007B512A" w14:paraId="26BEA5E0"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DE" w14:textId="77777777" w:rsidR="00B52203" w:rsidRPr="00944768" w:rsidRDefault="00B52203" w:rsidP="005100CC">
            <w:pPr>
              <w:rPr>
                <w:rFonts w:cs="Arial"/>
                <w:b/>
                <w:sz w:val="20"/>
                <w:szCs w:val="20"/>
              </w:rPr>
            </w:pPr>
            <w:r w:rsidRPr="00944768">
              <w:rPr>
                <w:rFonts w:cs="Arial"/>
                <w:b/>
                <w:sz w:val="20"/>
                <w:szCs w:val="20"/>
              </w:rPr>
              <w:t>Prompt</w:t>
            </w:r>
          </w:p>
        </w:tc>
        <w:tc>
          <w:tcPr>
            <w:tcW w:w="4860" w:type="dxa"/>
            <w:tcBorders>
              <w:left w:val="single" w:sz="12" w:space="0" w:color="auto"/>
            </w:tcBorders>
          </w:tcPr>
          <w:p w14:paraId="26BEA5DF" w14:textId="77777777" w:rsidR="00B52203" w:rsidRPr="00944768" w:rsidRDefault="00B52203" w:rsidP="005100CC">
            <w:pPr>
              <w:pStyle w:val="TableText"/>
              <w:rPr>
                <w:rFonts w:cs="Arial"/>
              </w:rPr>
            </w:pPr>
            <w:r>
              <w:rPr>
                <w:rFonts w:cs="Arial"/>
              </w:rPr>
              <w:t>Print/Email</w:t>
            </w:r>
          </w:p>
        </w:tc>
      </w:tr>
    </w:tbl>
    <w:p w14:paraId="26BEA5E1" w14:textId="77777777" w:rsidR="00B52203" w:rsidRDefault="00B52203" w:rsidP="00B52203">
      <w:pPr>
        <w:pStyle w:val="BodyText"/>
      </w:pP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5E4"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E2" w14:textId="77777777" w:rsidR="00B52203" w:rsidRPr="00944768" w:rsidRDefault="00B52203" w:rsidP="005100CC">
            <w:pPr>
              <w:rPr>
                <w:rFonts w:cs="Arial"/>
                <w:b/>
                <w:sz w:val="20"/>
                <w:szCs w:val="20"/>
              </w:rPr>
            </w:pPr>
            <w:r w:rsidRPr="00944768">
              <w:rPr>
                <w:rFonts w:cs="Arial"/>
                <w:b/>
                <w:sz w:val="20"/>
                <w:szCs w:val="20"/>
              </w:rPr>
              <w:t>Seq</w:t>
            </w:r>
          </w:p>
        </w:tc>
        <w:tc>
          <w:tcPr>
            <w:tcW w:w="4860" w:type="dxa"/>
            <w:tcBorders>
              <w:left w:val="single" w:sz="12" w:space="0" w:color="auto"/>
            </w:tcBorders>
          </w:tcPr>
          <w:p w14:paraId="26BEA5E3" w14:textId="77777777" w:rsidR="00B52203" w:rsidRPr="00944768" w:rsidRDefault="00B52203" w:rsidP="005100CC">
            <w:pPr>
              <w:pStyle w:val="TableText"/>
              <w:rPr>
                <w:rFonts w:cs="Arial"/>
              </w:rPr>
            </w:pPr>
            <w:r>
              <w:rPr>
                <w:rFonts w:cs="Arial"/>
              </w:rPr>
              <w:t>90</w:t>
            </w:r>
          </w:p>
        </w:tc>
      </w:tr>
      <w:tr w:rsidR="00B52203" w:rsidRPr="007B512A" w14:paraId="26BEA5E7"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E5" w14:textId="77777777" w:rsidR="00B52203" w:rsidRPr="00944768" w:rsidRDefault="00B52203" w:rsidP="005100CC">
            <w:pPr>
              <w:rPr>
                <w:rFonts w:cs="Arial"/>
                <w:b/>
                <w:sz w:val="20"/>
                <w:szCs w:val="20"/>
              </w:rPr>
            </w:pPr>
            <w:r w:rsidRPr="00944768">
              <w:rPr>
                <w:rFonts w:cs="Arial"/>
                <w:b/>
                <w:sz w:val="20"/>
                <w:szCs w:val="20"/>
              </w:rPr>
              <w:t>Parameter Name</w:t>
            </w:r>
          </w:p>
        </w:tc>
        <w:tc>
          <w:tcPr>
            <w:tcW w:w="4860" w:type="dxa"/>
            <w:tcBorders>
              <w:left w:val="single" w:sz="12" w:space="0" w:color="auto"/>
            </w:tcBorders>
          </w:tcPr>
          <w:p w14:paraId="26BEA5E6" w14:textId="77777777" w:rsidR="00B52203" w:rsidRPr="00944768" w:rsidRDefault="00B52203" w:rsidP="005100CC">
            <w:pPr>
              <w:pStyle w:val="TableText"/>
              <w:rPr>
                <w:rFonts w:cs="Arial"/>
              </w:rPr>
            </w:pPr>
            <w:r w:rsidRPr="007D4AAA">
              <w:rPr>
                <w:rFonts w:cs="Arial"/>
              </w:rPr>
              <w:t>Email Address for Copy</w:t>
            </w:r>
          </w:p>
        </w:tc>
      </w:tr>
      <w:tr w:rsidR="00B52203" w:rsidRPr="007B512A" w14:paraId="26BEA5EA"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E8" w14:textId="77777777" w:rsidR="00B52203" w:rsidRPr="00944768" w:rsidRDefault="00B52203" w:rsidP="005100CC">
            <w:pPr>
              <w:rPr>
                <w:rFonts w:cs="Arial"/>
                <w:b/>
                <w:sz w:val="20"/>
                <w:szCs w:val="20"/>
              </w:rPr>
            </w:pPr>
            <w:r w:rsidRPr="00944768">
              <w:rPr>
                <w:rFonts w:cs="Arial"/>
                <w:b/>
                <w:sz w:val="20"/>
                <w:szCs w:val="20"/>
              </w:rPr>
              <w:t>Parameter</w:t>
            </w:r>
          </w:p>
        </w:tc>
        <w:tc>
          <w:tcPr>
            <w:tcW w:w="4860" w:type="dxa"/>
            <w:tcBorders>
              <w:left w:val="single" w:sz="12" w:space="0" w:color="auto"/>
            </w:tcBorders>
          </w:tcPr>
          <w:p w14:paraId="26BEA5E9" w14:textId="77777777" w:rsidR="00B52203" w:rsidRPr="00944768" w:rsidRDefault="00B52203" w:rsidP="005100CC">
            <w:pPr>
              <w:pStyle w:val="TableText"/>
              <w:rPr>
                <w:rFonts w:cs="Arial"/>
              </w:rPr>
            </w:pPr>
            <w:r w:rsidRPr="007D4AAA">
              <w:rPr>
                <w:rFonts w:cs="Arial"/>
              </w:rPr>
              <w:t>P_CC_EMAIL_ADDRESS</w:t>
            </w:r>
          </w:p>
        </w:tc>
      </w:tr>
      <w:tr w:rsidR="00B52203" w:rsidRPr="007B512A" w14:paraId="26BEA5ED"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EB" w14:textId="77777777" w:rsidR="00B52203" w:rsidRPr="00944768" w:rsidRDefault="00B52203" w:rsidP="005100CC">
            <w:pPr>
              <w:rPr>
                <w:rFonts w:cs="Arial"/>
                <w:b/>
                <w:sz w:val="20"/>
                <w:szCs w:val="20"/>
              </w:rPr>
            </w:pPr>
            <w:r w:rsidRPr="00944768">
              <w:rPr>
                <w:rFonts w:cs="Arial"/>
                <w:b/>
                <w:sz w:val="20"/>
                <w:szCs w:val="20"/>
              </w:rPr>
              <w:t>Value Set/Item Class</w:t>
            </w:r>
          </w:p>
        </w:tc>
        <w:tc>
          <w:tcPr>
            <w:tcW w:w="4860" w:type="dxa"/>
            <w:tcBorders>
              <w:left w:val="single" w:sz="12" w:space="0" w:color="auto"/>
            </w:tcBorders>
          </w:tcPr>
          <w:p w14:paraId="26BEA5EC" w14:textId="77777777" w:rsidR="00B52203" w:rsidRPr="00944768" w:rsidRDefault="00B52203" w:rsidP="005100CC">
            <w:pPr>
              <w:pStyle w:val="TableText"/>
              <w:rPr>
                <w:rFonts w:cs="Arial"/>
              </w:rPr>
            </w:pPr>
            <w:r w:rsidRPr="00961F8A">
              <w:rPr>
                <w:rFonts w:cs="Arial"/>
              </w:rPr>
              <w:t>XXGIL_VALIDATE_EMAIL</w:t>
            </w:r>
          </w:p>
        </w:tc>
      </w:tr>
      <w:tr w:rsidR="00B52203" w:rsidRPr="007B512A" w14:paraId="26BEA5F0"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EE" w14:textId="77777777" w:rsidR="00B52203" w:rsidRPr="00944768" w:rsidRDefault="00B52203" w:rsidP="005100CC">
            <w:pPr>
              <w:rPr>
                <w:rFonts w:cs="Arial"/>
                <w:b/>
                <w:sz w:val="20"/>
                <w:szCs w:val="20"/>
              </w:rPr>
            </w:pPr>
            <w:r w:rsidRPr="00944768">
              <w:rPr>
                <w:rFonts w:cs="Arial"/>
                <w:b/>
                <w:sz w:val="20"/>
                <w:szCs w:val="20"/>
              </w:rPr>
              <w:t>Default Value</w:t>
            </w:r>
          </w:p>
        </w:tc>
        <w:tc>
          <w:tcPr>
            <w:tcW w:w="4860" w:type="dxa"/>
            <w:tcBorders>
              <w:left w:val="single" w:sz="12" w:space="0" w:color="auto"/>
            </w:tcBorders>
          </w:tcPr>
          <w:p w14:paraId="26BEA5EF" w14:textId="77777777" w:rsidR="00B52203" w:rsidRPr="00944768" w:rsidRDefault="00B52203" w:rsidP="005100CC">
            <w:pPr>
              <w:pStyle w:val="TableText"/>
              <w:rPr>
                <w:rFonts w:cs="Arial"/>
              </w:rPr>
            </w:pPr>
          </w:p>
        </w:tc>
      </w:tr>
      <w:tr w:rsidR="00B52203" w:rsidRPr="007B512A" w14:paraId="26BEA5F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F1" w14:textId="77777777" w:rsidR="00B52203" w:rsidRPr="00944768" w:rsidRDefault="00B52203" w:rsidP="005100CC">
            <w:pPr>
              <w:rPr>
                <w:rFonts w:cs="Arial"/>
                <w:b/>
                <w:sz w:val="20"/>
                <w:szCs w:val="20"/>
              </w:rPr>
            </w:pPr>
            <w:r w:rsidRPr="00944768">
              <w:rPr>
                <w:rFonts w:cs="Arial"/>
                <w:b/>
                <w:sz w:val="20"/>
                <w:szCs w:val="20"/>
              </w:rPr>
              <w:t>Required (Y/N)</w:t>
            </w:r>
          </w:p>
        </w:tc>
        <w:tc>
          <w:tcPr>
            <w:tcW w:w="4860" w:type="dxa"/>
            <w:tcBorders>
              <w:left w:val="single" w:sz="12" w:space="0" w:color="auto"/>
            </w:tcBorders>
          </w:tcPr>
          <w:p w14:paraId="26BEA5F2" w14:textId="77777777" w:rsidR="00B52203" w:rsidRPr="00944768" w:rsidRDefault="00B52203" w:rsidP="005100CC">
            <w:pPr>
              <w:pStyle w:val="TableText"/>
              <w:rPr>
                <w:rFonts w:cs="Arial"/>
              </w:rPr>
            </w:pPr>
            <w:r>
              <w:rPr>
                <w:rFonts w:cs="Arial"/>
              </w:rPr>
              <w:t>N</w:t>
            </w:r>
          </w:p>
        </w:tc>
      </w:tr>
      <w:tr w:rsidR="00B52203" w:rsidRPr="007B512A" w14:paraId="26BEA5F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F4" w14:textId="77777777" w:rsidR="00B52203" w:rsidRPr="00944768" w:rsidRDefault="00B52203" w:rsidP="005100CC">
            <w:pPr>
              <w:rPr>
                <w:rFonts w:cs="Arial"/>
                <w:b/>
                <w:sz w:val="20"/>
                <w:szCs w:val="20"/>
              </w:rPr>
            </w:pPr>
            <w:r w:rsidRPr="00944768">
              <w:rPr>
                <w:rFonts w:cs="Arial"/>
                <w:b/>
                <w:sz w:val="20"/>
                <w:szCs w:val="20"/>
              </w:rPr>
              <w:t>Display (Y/N)</w:t>
            </w:r>
          </w:p>
        </w:tc>
        <w:tc>
          <w:tcPr>
            <w:tcW w:w="4860" w:type="dxa"/>
            <w:tcBorders>
              <w:left w:val="single" w:sz="12" w:space="0" w:color="auto"/>
            </w:tcBorders>
          </w:tcPr>
          <w:p w14:paraId="26BEA5F5" w14:textId="77777777" w:rsidR="00B52203" w:rsidRPr="00944768" w:rsidRDefault="00B52203" w:rsidP="005100CC">
            <w:pPr>
              <w:pStyle w:val="TableText"/>
              <w:rPr>
                <w:rFonts w:cs="Arial"/>
              </w:rPr>
            </w:pPr>
            <w:r w:rsidRPr="00944768">
              <w:rPr>
                <w:rFonts w:cs="Arial"/>
              </w:rPr>
              <w:t>Y</w:t>
            </w:r>
          </w:p>
        </w:tc>
      </w:tr>
      <w:tr w:rsidR="00B52203" w:rsidRPr="007B512A" w14:paraId="26BEA5F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5F7" w14:textId="77777777" w:rsidR="00B52203" w:rsidRPr="003A44A4" w:rsidRDefault="00B52203" w:rsidP="005100CC">
            <w:pPr>
              <w:rPr>
                <w:rFonts w:cs="Arial"/>
                <w:b/>
                <w:sz w:val="20"/>
                <w:szCs w:val="20"/>
              </w:rPr>
            </w:pPr>
            <w:r w:rsidRPr="003A44A4">
              <w:rPr>
                <w:rFonts w:cs="Arial"/>
                <w:b/>
                <w:sz w:val="20"/>
                <w:szCs w:val="20"/>
              </w:rPr>
              <w:t>Prompt</w:t>
            </w:r>
          </w:p>
        </w:tc>
        <w:tc>
          <w:tcPr>
            <w:tcW w:w="4860" w:type="dxa"/>
            <w:tcBorders>
              <w:left w:val="single" w:sz="12" w:space="0" w:color="auto"/>
            </w:tcBorders>
          </w:tcPr>
          <w:p w14:paraId="26BEA5F8" w14:textId="77777777" w:rsidR="00B52203" w:rsidRPr="003A44A4" w:rsidRDefault="00B52203" w:rsidP="005100CC">
            <w:pPr>
              <w:pStyle w:val="TableText"/>
              <w:rPr>
                <w:rFonts w:cs="Arial"/>
              </w:rPr>
            </w:pPr>
            <w:r w:rsidRPr="007D4AAA">
              <w:rPr>
                <w:rFonts w:cs="Arial"/>
              </w:rPr>
              <w:t>Email Address for Copy</w:t>
            </w:r>
          </w:p>
        </w:tc>
      </w:tr>
    </w:tbl>
    <w:p w14:paraId="26BEA5FA" w14:textId="77777777" w:rsidR="00B52203" w:rsidRDefault="00B52203" w:rsidP="00B52203">
      <w:pPr>
        <w:pStyle w:val="ListParagraph"/>
        <w:ind w:left="1530" w:firstLine="630"/>
        <w:rPr>
          <w:rFonts w:cs="Arial"/>
        </w:rPr>
      </w:pPr>
    </w:p>
    <w:p w14:paraId="26BEA5FB" w14:textId="77777777" w:rsidR="00B52203" w:rsidRDefault="00B52203" w:rsidP="00B52203">
      <w:pPr>
        <w:pStyle w:val="ListParagraph"/>
        <w:ind w:left="1530"/>
        <w:rPr>
          <w:rFonts w:ascii="Arial" w:hAnsi="Arial" w:cs="Arial"/>
          <w:bCs/>
          <w:szCs w:val="26"/>
        </w:rPr>
      </w:pPr>
      <w:r w:rsidRPr="0010613A">
        <w:rPr>
          <w:rFonts w:ascii="Arial" w:hAnsi="Arial" w:cs="Arial"/>
          <w:bCs/>
          <w:szCs w:val="26"/>
        </w:rPr>
        <w:t>XML Publisher Data Definition</w:t>
      </w:r>
    </w:p>
    <w:p w14:paraId="26BEA5FC" w14:textId="77777777" w:rsidR="00B52203" w:rsidRDefault="00B52203" w:rsidP="00B52203">
      <w:pPr>
        <w:pStyle w:val="ListParagraph"/>
        <w:ind w:left="1530" w:firstLine="630"/>
        <w:rPr>
          <w:rFonts w:ascii="Arial" w:hAnsi="Arial" w:cs="Arial"/>
          <w:bCs/>
          <w:szCs w:val="26"/>
        </w:rPr>
      </w:pPr>
    </w:p>
    <w:p w14:paraId="26BEA5FD" w14:textId="77777777" w:rsidR="00B52203" w:rsidRDefault="00B52203" w:rsidP="00B52203">
      <w:pPr>
        <w:pStyle w:val="ListParagraph"/>
        <w:ind w:left="1530"/>
        <w:rPr>
          <w:rFonts w:ascii="Arial" w:hAnsi="Arial" w:cs="Arial"/>
          <w:bCs/>
          <w:szCs w:val="26"/>
        </w:rPr>
      </w:pPr>
      <w:r>
        <w:rPr>
          <w:rFonts w:ascii="Arial" w:hAnsi="Arial" w:cs="Arial"/>
          <w:bCs/>
          <w:szCs w:val="26"/>
        </w:rPr>
        <w:t xml:space="preserve">1) </w:t>
      </w:r>
      <w:r w:rsidRPr="0018725D">
        <w:rPr>
          <w:rFonts w:ascii="Arial" w:hAnsi="Arial" w:cs="Arial"/>
          <w:bCs/>
          <w:szCs w:val="26"/>
        </w:rPr>
        <w:t>GIL Email Commercial Invoices-Standard (Email)</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600"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5FE" w14:textId="77777777" w:rsidR="00B52203" w:rsidRPr="00944768" w:rsidRDefault="00B52203" w:rsidP="005100CC">
            <w:pPr>
              <w:rPr>
                <w:rFonts w:cs="Arial"/>
                <w:b/>
                <w:sz w:val="20"/>
                <w:szCs w:val="20"/>
              </w:rPr>
            </w:pPr>
            <w:r>
              <w:rPr>
                <w:rFonts w:cs="Arial"/>
                <w:b/>
                <w:sz w:val="20"/>
                <w:szCs w:val="20"/>
              </w:rPr>
              <w:t>Name</w:t>
            </w:r>
          </w:p>
        </w:tc>
        <w:tc>
          <w:tcPr>
            <w:tcW w:w="4860" w:type="dxa"/>
            <w:tcBorders>
              <w:left w:val="single" w:sz="12" w:space="0" w:color="auto"/>
            </w:tcBorders>
          </w:tcPr>
          <w:p w14:paraId="26BEA5FF" w14:textId="77777777" w:rsidR="00B52203" w:rsidRPr="000C4B50" w:rsidRDefault="00B52203" w:rsidP="005100CC">
            <w:pPr>
              <w:pStyle w:val="TableText"/>
              <w:rPr>
                <w:rFonts w:cs="Arial"/>
              </w:rPr>
            </w:pPr>
            <w:r w:rsidRPr="0010613A">
              <w:rPr>
                <w:rFonts w:cs="Arial"/>
              </w:rPr>
              <w:t>Gilead Email Commercial Invoices- DD</w:t>
            </w:r>
          </w:p>
        </w:tc>
      </w:tr>
      <w:tr w:rsidR="00B52203" w:rsidRPr="007B512A" w14:paraId="26BEA603"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01" w14:textId="77777777" w:rsidR="00B52203" w:rsidRPr="00944768" w:rsidRDefault="00B52203" w:rsidP="005100CC">
            <w:pPr>
              <w:rPr>
                <w:rFonts w:cs="Arial"/>
                <w:b/>
                <w:sz w:val="20"/>
                <w:szCs w:val="20"/>
              </w:rPr>
            </w:pPr>
            <w:r>
              <w:rPr>
                <w:rFonts w:cs="Arial"/>
                <w:b/>
                <w:sz w:val="20"/>
                <w:szCs w:val="20"/>
              </w:rPr>
              <w:lastRenderedPageBreak/>
              <w:t>Code</w:t>
            </w:r>
          </w:p>
        </w:tc>
        <w:tc>
          <w:tcPr>
            <w:tcW w:w="4860" w:type="dxa"/>
            <w:tcBorders>
              <w:left w:val="single" w:sz="12" w:space="0" w:color="auto"/>
            </w:tcBorders>
          </w:tcPr>
          <w:p w14:paraId="26BEA602" w14:textId="77777777" w:rsidR="00B52203" w:rsidRPr="00944768" w:rsidRDefault="00B52203" w:rsidP="005100CC">
            <w:pPr>
              <w:pStyle w:val="TableText"/>
              <w:rPr>
                <w:rFonts w:cs="Arial"/>
              </w:rPr>
            </w:pPr>
            <w:r w:rsidRPr="000C4B50">
              <w:rPr>
                <w:rFonts w:cs="Arial"/>
              </w:rPr>
              <w:t>XXGILARCOMINVMAIL</w:t>
            </w:r>
          </w:p>
        </w:tc>
      </w:tr>
      <w:tr w:rsidR="00B52203" w:rsidRPr="007B512A" w14:paraId="26BEA60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04" w14:textId="77777777" w:rsidR="00B52203" w:rsidRPr="00944768" w:rsidRDefault="00B52203" w:rsidP="005100CC">
            <w:pPr>
              <w:rPr>
                <w:rFonts w:cs="Arial"/>
                <w:b/>
                <w:sz w:val="20"/>
                <w:szCs w:val="20"/>
              </w:rPr>
            </w:pPr>
            <w:r>
              <w:rPr>
                <w:rFonts w:cs="Arial"/>
                <w:b/>
                <w:sz w:val="20"/>
                <w:szCs w:val="20"/>
              </w:rPr>
              <w:t>Application</w:t>
            </w:r>
          </w:p>
        </w:tc>
        <w:tc>
          <w:tcPr>
            <w:tcW w:w="4860" w:type="dxa"/>
            <w:tcBorders>
              <w:left w:val="single" w:sz="12" w:space="0" w:color="auto"/>
            </w:tcBorders>
          </w:tcPr>
          <w:p w14:paraId="26BEA605" w14:textId="77777777" w:rsidR="00B52203" w:rsidRPr="00944768" w:rsidRDefault="00B52203" w:rsidP="005100CC">
            <w:pPr>
              <w:pStyle w:val="TableText"/>
              <w:rPr>
                <w:rFonts w:cs="Arial"/>
              </w:rPr>
            </w:pPr>
            <w:r>
              <w:rPr>
                <w:rFonts w:cs="Arial"/>
              </w:rPr>
              <w:t>Gilead Custom Application</w:t>
            </w:r>
          </w:p>
        </w:tc>
      </w:tr>
      <w:tr w:rsidR="00B52203" w:rsidRPr="007B512A" w14:paraId="26BEA609"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07" w14:textId="77777777" w:rsidR="00B52203" w:rsidRPr="00944768" w:rsidRDefault="00B52203" w:rsidP="005100CC">
            <w:pPr>
              <w:rPr>
                <w:rFonts w:cs="Arial"/>
                <w:b/>
                <w:sz w:val="20"/>
                <w:szCs w:val="20"/>
              </w:rPr>
            </w:pPr>
            <w:r>
              <w:rPr>
                <w:rFonts w:cs="Arial"/>
                <w:b/>
                <w:sz w:val="20"/>
                <w:szCs w:val="20"/>
              </w:rPr>
              <w:t>Start Date</w:t>
            </w:r>
          </w:p>
        </w:tc>
        <w:tc>
          <w:tcPr>
            <w:tcW w:w="4860" w:type="dxa"/>
            <w:tcBorders>
              <w:left w:val="single" w:sz="12" w:space="0" w:color="auto"/>
            </w:tcBorders>
          </w:tcPr>
          <w:p w14:paraId="26BEA608" w14:textId="77777777" w:rsidR="00B52203" w:rsidRPr="00944768" w:rsidRDefault="00B52203" w:rsidP="005100CC">
            <w:pPr>
              <w:pStyle w:val="TableText"/>
              <w:rPr>
                <w:rFonts w:cs="Arial"/>
              </w:rPr>
            </w:pPr>
            <w:r>
              <w:rPr>
                <w:rFonts w:cs="Arial"/>
              </w:rPr>
              <w:t>SYSDATE</w:t>
            </w:r>
          </w:p>
        </w:tc>
      </w:tr>
      <w:tr w:rsidR="00B52203" w:rsidRPr="007B512A" w14:paraId="26BEA60C"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0A" w14:textId="77777777" w:rsidR="00B52203" w:rsidRPr="00944768" w:rsidRDefault="00B52203" w:rsidP="005100CC">
            <w:pPr>
              <w:rPr>
                <w:rFonts w:cs="Arial"/>
                <w:b/>
                <w:sz w:val="20"/>
                <w:szCs w:val="20"/>
              </w:rPr>
            </w:pPr>
            <w:r>
              <w:rPr>
                <w:rFonts w:cs="Arial"/>
                <w:b/>
                <w:sz w:val="20"/>
                <w:szCs w:val="20"/>
              </w:rPr>
              <w:t>End Date</w:t>
            </w:r>
          </w:p>
        </w:tc>
        <w:tc>
          <w:tcPr>
            <w:tcW w:w="4860" w:type="dxa"/>
            <w:tcBorders>
              <w:left w:val="single" w:sz="12" w:space="0" w:color="auto"/>
            </w:tcBorders>
          </w:tcPr>
          <w:p w14:paraId="26BEA60B" w14:textId="77777777" w:rsidR="00B52203" w:rsidRPr="00944768" w:rsidRDefault="00B52203" w:rsidP="005100CC">
            <w:pPr>
              <w:pStyle w:val="TableText"/>
              <w:rPr>
                <w:rFonts w:cs="Arial"/>
              </w:rPr>
            </w:pPr>
          </w:p>
        </w:tc>
      </w:tr>
      <w:tr w:rsidR="00B52203" w:rsidRPr="007B512A" w14:paraId="26BEA60F"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0D" w14:textId="77777777" w:rsidR="00B52203" w:rsidRPr="00944768" w:rsidRDefault="00B52203" w:rsidP="005100CC">
            <w:pPr>
              <w:rPr>
                <w:rFonts w:cs="Arial"/>
                <w:b/>
                <w:sz w:val="20"/>
                <w:szCs w:val="20"/>
              </w:rPr>
            </w:pPr>
            <w:r>
              <w:rPr>
                <w:rFonts w:cs="Arial"/>
                <w:b/>
                <w:sz w:val="20"/>
                <w:szCs w:val="20"/>
              </w:rPr>
              <w:t>XML Schema</w:t>
            </w:r>
          </w:p>
        </w:tc>
        <w:tc>
          <w:tcPr>
            <w:tcW w:w="4860" w:type="dxa"/>
            <w:tcBorders>
              <w:left w:val="single" w:sz="12" w:space="0" w:color="auto"/>
            </w:tcBorders>
          </w:tcPr>
          <w:p w14:paraId="26BEA60E" w14:textId="77777777" w:rsidR="00B52203" w:rsidRPr="00944768" w:rsidRDefault="00B52203" w:rsidP="005100CC">
            <w:pPr>
              <w:pStyle w:val="TableText"/>
              <w:rPr>
                <w:rFonts w:cs="Arial"/>
              </w:rPr>
            </w:pPr>
          </w:p>
        </w:tc>
      </w:tr>
      <w:tr w:rsidR="00B52203" w:rsidRPr="007B512A" w14:paraId="26BEA612"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10" w14:textId="77777777" w:rsidR="00B52203" w:rsidRPr="00944768" w:rsidRDefault="00B52203" w:rsidP="005100CC">
            <w:pPr>
              <w:rPr>
                <w:rFonts w:cs="Arial"/>
                <w:b/>
                <w:sz w:val="20"/>
                <w:szCs w:val="20"/>
              </w:rPr>
            </w:pPr>
            <w:r>
              <w:rPr>
                <w:rFonts w:cs="Arial"/>
                <w:b/>
                <w:sz w:val="20"/>
                <w:szCs w:val="20"/>
              </w:rPr>
              <w:t>Data Template</w:t>
            </w:r>
          </w:p>
        </w:tc>
        <w:tc>
          <w:tcPr>
            <w:tcW w:w="4860" w:type="dxa"/>
            <w:tcBorders>
              <w:left w:val="single" w:sz="12" w:space="0" w:color="auto"/>
            </w:tcBorders>
          </w:tcPr>
          <w:p w14:paraId="26BEA611" w14:textId="77777777" w:rsidR="00B52203" w:rsidRPr="00944768" w:rsidRDefault="00B52203" w:rsidP="005100CC">
            <w:pPr>
              <w:pStyle w:val="TableText"/>
              <w:rPr>
                <w:rFonts w:cs="Arial"/>
              </w:rPr>
            </w:pPr>
          </w:p>
        </w:tc>
      </w:tr>
      <w:tr w:rsidR="00B52203" w:rsidRPr="007B512A" w14:paraId="26BEA615"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13" w14:textId="77777777" w:rsidR="00B52203" w:rsidRPr="003A44A4" w:rsidRDefault="00B52203" w:rsidP="005100CC">
            <w:pPr>
              <w:rPr>
                <w:rFonts w:cs="Arial"/>
                <w:b/>
                <w:sz w:val="20"/>
                <w:szCs w:val="20"/>
              </w:rPr>
            </w:pPr>
            <w:r>
              <w:rPr>
                <w:rFonts w:cs="Arial"/>
                <w:b/>
                <w:sz w:val="20"/>
                <w:szCs w:val="20"/>
              </w:rPr>
              <w:t>Preview Data</w:t>
            </w:r>
          </w:p>
        </w:tc>
        <w:tc>
          <w:tcPr>
            <w:tcW w:w="4860" w:type="dxa"/>
            <w:tcBorders>
              <w:left w:val="single" w:sz="12" w:space="0" w:color="auto"/>
            </w:tcBorders>
          </w:tcPr>
          <w:p w14:paraId="26BEA614" w14:textId="77777777" w:rsidR="00B52203" w:rsidRPr="003A44A4" w:rsidRDefault="00B52203" w:rsidP="005100CC">
            <w:pPr>
              <w:pStyle w:val="TableText"/>
              <w:rPr>
                <w:rFonts w:cs="Arial"/>
              </w:rPr>
            </w:pPr>
          </w:p>
        </w:tc>
      </w:tr>
      <w:tr w:rsidR="00B52203" w:rsidRPr="007B512A" w14:paraId="26BEA618"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16" w14:textId="77777777" w:rsidR="00B52203" w:rsidRDefault="00B52203" w:rsidP="005100CC">
            <w:pPr>
              <w:rPr>
                <w:rFonts w:cs="Arial"/>
                <w:b/>
                <w:sz w:val="20"/>
                <w:szCs w:val="20"/>
              </w:rPr>
            </w:pPr>
            <w:r>
              <w:rPr>
                <w:rFonts w:cs="Arial"/>
                <w:b/>
                <w:sz w:val="20"/>
                <w:szCs w:val="20"/>
              </w:rPr>
              <w:t>Bursting Control File</w:t>
            </w:r>
          </w:p>
        </w:tc>
        <w:tc>
          <w:tcPr>
            <w:tcW w:w="4860" w:type="dxa"/>
            <w:tcBorders>
              <w:left w:val="single" w:sz="12" w:space="0" w:color="auto"/>
            </w:tcBorders>
          </w:tcPr>
          <w:p w14:paraId="26BEA617" w14:textId="77777777" w:rsidR="00B52203" w:rsidRPr="007D4AAA" w:rsidRDefault="00B52203" w:rsidP="005100CC">
            <w:pPr>
              <w:pStyle w:val="TableText"/>
              <w:rPr>
                <w:rFonts w:cs="Arial"/>
              </w:rPr>
            </w:pPr>
            <w:r w:rsidRPr="0068111B">
              <w:rPr>
                <w:rFonts w:cs="Arial"/>
              </w:rPr>
              <w:t>GIL_AR_Email_Commercial_Invoices</w:t>
            </w:r>
          </w:p>
        </w:tc>
      </w:tr>
    </w:tbl>
    <w:p w14:paraId="26BEA619" w14:textId="77777777" w:rsidR="00B52203" w:rsidRDefault="00B52203" w:rsidP="00B52203">
      <w:pPr>
        <w:pStyle w:val="ListParagraph"/>
        <w:ind w:left="1530" w:firstLine="630"/>
        <w:rPr>
          <w:rFonts w:ascii="Arial" w:hAnsi="Arial" w:cs="Arial"/>
          <w:bCs/>
          <w:szCs w:val="26"/>
        </w:rPr>
      </w:pPr>
    </w:p>
    <w:p w14:paraId="26BEA61B" w14:textId="77777777" w:rsidR="00B52203" w:rsidRDefault="00B52203" w:rsidP="00B52203">
      <w:pPr>
        <w:pStyle w:val="ListParagraph"/>
        <w:ind w:left="1530"/>
        <w:rPr>
          <w:rFonts w:ascii="Arial" w:hAnsi="Arial" w:cs="Arial"/>
          <w:bCs/>
          <w:szCs w:val="26"/>
        </w:rPr>
      </w:pPr>
      <w:r>
        <w:rPr>
          <w:rFonts w:ascii="Arial" w:hAnsi="Arial" w:cs="Arial"/>
          <w:bCs/>
          <w:szCs w:val="26"/>
        </w:rPr>
        <w:t xml:space="preserve">2) </w:t>
      </w:r>
      <w:r w:rsidRPr="0018725D">
        <w:rPr>
          <w:rFonts w:ascii="Arial" w:hAnsi="Arial" w:cs="Arial"/>
          <w:bCs/>
          <w:szCs w:val="26"/>
        </w:rPr>
        <w:t>GIL Email Commercial Invoices-Split (Email)</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B52203" w:rsidRPr="007B512A" w14:paraId="26BEA61E"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1C" w14:textId="77777777" w:rsidR="00B52203" w:rsidRPr="00944768" w:rsidRDefault="00B52203" w:rsidP="005100CC">
            <w:pPr>
              <w:rPr>
                <w:rFonts w:cs="Arial"/>
                <w:b/>
                <w:sz w:val="20"/>
                <w:szCs w:val="20"/>
              </w:rPr>
            </w:pPr>
            <w:r>
              <w:rPr>
                <w:rFonts w:cs="Arial"/>
                <w:b/>
                <w:sz w:val="20"/>
                <w:szCs w:val="20"/>
              </w:rPr>
              <w:t>Name</w:t>
            </w:r>
          </w:p>
        </w:tc>
        <w:tc>
          <w:tcPr>
            <w:tcW w:w="4860" w:type="dxa"/>
            <w:tcBorders>
              <w:left w:val="single" w:sz="12" w:space="0" w:color="auto"/>
            </w:tcBorders>
          </w:tcPr>
          <w:p w14:paraId="26BEA61D" w14:textId="77777777" w:rsidR="00B52203" w:rsidRPr="000C4B50" w:rsidRDefault="00B52203" w:rsidP="005100CC">
            <w:pPr>
              <w:pStyle w:val="TableText"/>
              <w:rPr>
                <w:rFonts w:cs="Arial"/>
              </w:rPr>
            </w:pPr>
            <w:r w:rsidRPr="0010613A">
              <w:rPr>
                <w:rFonts w:cs="Arial"/>
              </w:rPr>
              <w:t>Gilead Commercial Invoice-Split (Email)</w:t>
            </w:r>
          </w:p>
        </w:tc>
      </w:tr>
      <w:tr w:rsidR="00B52203" w:rsidRPr="007B512A" w14:paraId="26BEA621" w14:textId="77777777" w:rsidTr="005100CC">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1F" w14:textId="77777777" w:rsidR="00B52203" w:rsidRPr="00944768" w:rsidRDefault="00B52203" w:rsidP="005100CC">
            <w:pPr>
              <w:rPr>
                <w:rFonts w:cs="Arial"/>
                <w:b/>
                <w:sz w:val="20"/>
                <w:szCs w:val="20"/>
              </w:rPr>
            </w:pPr>
            <w:r>
              <w:rPr>
                <w:rFonts w:cs="Arial"/>
                <w:b/>
                <w:sz w:val="20"/>
                <w:szCs w:val="20"/>
              </w:rPr>
              <w:t>Code</w:t>
            </w:r>
          </w:p>
        </w:tc>
        <w:tc>
          <w:tcPr>
            <w:tcW w:w="4860" w:type="dxa"/>
            <w:tcBorders>
              <w:left w:val="single" w:sz="12" w:space="0" w:color="auto"/>
            </w:tcBorders>
          </w:tcPr>
          <w:p w14:paraId="26BEA620" w14:textId="77777777" w:rsidR="00B52203" w:rsidRPr="00944768" w:rsidRDefault="00B52203" w:rsidP="005100CC">
            <w:pPr>
              <w:pStyle w:val="TableText"/>
              <w:rPr>
                <w:rFonts w:cs="Arial"/>
              </w:rPr>
            </w:pPr>
            <w:r w:rsidRPr="00A16D7A">
              <w:rPr>
                <w:rFonts w:cs="Arial"/>
              </w:rPr>
              <w:t>XXGILARCOMINVLOTSPLIT</w:t>
            </w:r>
          </w:p>
        </w:tc>
      </w:tr>
      <w:tr w:rsidR="00B52203" w:rsidRPr="007B512A" w14:paraId="26BEA624"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22" w14:textId="77777777" w:rsidR="00B52203" w:rsidRPr="00944768" w:rsidRDefault="00B52203" w:rsidP="005100CC">
            <w:pPr>
              <w:rPr>
                <w:rFonts w:cs="Arial"/>
                <w:b/>
                <w:sz w:val="20"/>
                <w:szCs w:val="20"/>
              </w:rPr>
            </w:pPr>
            <w:r>
              <w:rPr>
                <w:rFonts w:cs="Arial"/>
                <w:b/>
                <w:sz w:val="20"/>
                <w:szCs w:val="20"/>
              </w:rPr>
              <w:t>Application</w:t>
            </w:r>
          </w:p>
        </w:tc>
        <w:tc>
          <w:tcPr>
            <w:tcW w:w="4860" w:type="dxa"/>
            <w:tcBorders>
              <w:left w:val="single" w:sz="12" w:space="0" w:color="auto"/>
            </w:tcBorders>
          </w:tcPr>
          <w:p w14:paraId="26BEA623" w14:textId="77777777" w:rsidR="00B52203" w:rsidRPr="00944768" w:rsidRDefault="00B52203" w:rsidP="005100CC">
            <w:pPr>
              <w:pStyle w:val="TableText"/>
              <w:rPr>
                <w:rFonts w:cs="Arial"/>
              </w:rPr>
            </w:pPr>
            <w:r>
              <w:rPr>
                <w:rFonts w:cs="Arial"/>
              </w:rPr>
              <w:t>Gilead Custom Application</w:t>
            </w:r>
          </w:p>
        </w:tc>
      </w:tr>
      <w:tr w:rsidR="00B52203" w:rsidRPr="007B512A" w14:paraId="26BEA627"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25" w14:textId="77777777" w:rsidR="00B52203" w:rsidRPr="00944768" w:rsidRDefault="00B52203" w:rsidP="005100CC">
            <w:pPr>
              <w:rPr>
                <w:rFonts w:cs="Arial"/>
                <w:b/>
                <w:sz w:val="20"/>
                <w:szCs w:val="20"/>
              </w:rPr>
            </w:pPr>
            <w:r>
              <w:rPr>
                <w:rFonts w:cs="Arial"/>
                <w:b/>
                <w:sz w:val="20"/>
                <w:szCs w:val="20"/>
              </w:rPr>
              <w:t>Start Date</w:t>
            </w:r>
          </w:p>
        </w:tc>
        <w:tc>
          <w:tcPr>
            <w:tcW w:w="4860" w:type="dxa"/>
            <w:tcBorders>
              <w:left w:val="single" w:sz="12" w:space="0" w:color="auto"/>
            </w:tcBorders>
          </w:tcPr>
          <w:p w14:paraId="26BEA626" w14:textId="77777777" w:rsidR="00B52203" w:rsidRPr="00944768" w:rsidRDefault="00B52203" w:rsidP="005100CC">
            <w:pPr>
              <w:pStyle w:val="TableText"/>
              <w:rPr>
                <w:rFonts w:cs="Arial"/>
              </w:rPr>
            </w:pPr>
            <w:r>
              <w:rPr>
                <w:rFonts w:cs="Arial"/>
              </w:rPr>
              <w:t>SYSDATE</w:t>
            </w:r>
          </w:p>
        </w:tc>
      </w:tr>
      <w:tr w:rsidR="00B52203" w:rsidRPr="007B512A" w14:paraId="26BEA62A"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28" w14:textId="77777777" w:rsidR="00B52203" w:rsidRPr="00944768" w:rsidRDefault="00B52203" w:rsidP="005100CC">
            <w:pPr>
              <w:rPr>
                <w:rFonts w:cs="Arial"/>
                <w:b/>
                <w:sz w:val="20"/>
                <w:szCs w:val="20"/>
              </w:rPr>
            </w:pPr>
            <w:r>
              <w:rPr>
                <w:rFonts w:cs="Arial"/>
                <w:b/>
                <w:sz w:val="20"/>
                <w:szCs w:val="20"/>
              </w:rPr>
              <w:t>End Date</w:t>
            </w:r>
          </w:p>
        </w:tc>
        <w:tc>
          <w:tcPr>
            <w:tcW w:w="4860" w:type="dxa"/>
            <w:tcBorders>
              <w:left w:val="single" w:sz="12" w:space="0" w:color="auto"/>
            </w:tcBorders>
          </w:tcPr>
          <w:p w14:paraId="26BEA629" w14:textId="77777777" w:rsidR="00B52203" w:rsidRPr="00944768" w:rsidRDefault="00B52203" w:rsidP="005100CC">
            <w:pPr>
              <w:pStyle w:val="TableText"/>
              <w:rPr>
                <w:rFonts w:cs="Arial"/>
              </w:rPr>
            </w:pPr>
          </w:p>
        </w:tc>
      </w:tr>
      <w:tr w:rsidR="00B52203" w:rsidRPr="007B512A" w14:paraId="26BEA62D"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2B" w14:textId="77777777" w:rsidR="00B52203" w:rsidRPr="00944768" w:rsidRDefault="00B52203" w:rsidP="005100CC">
            <w:pPr>
              <w:rPr>
                <w:rFonts w:cs="Arial"/>
                <w:b/>
                <w:sz w:val="20"/>
                <w:szCs w:val="20"/>
              </w:rPr>
            </w:pPr>
            <w:r>
              <w:rPr>
                <w:rFonts w:cs="Arial"/>
                <w:b/>
                <w:sz w:val="20"/>
                <w:szCs w:val="20"/>
              </w:rPr>
              <w:t>XML Schema</w:t>
            </w:r>
          </w:p>
        </w:tc>
        <w:tc>
          <w:tcPr>
            <w:tcW w:w="4860" w:type="dxa"/>
            <w:tcBorders>
              <w:left w:val="single" w:sz="12" w:space="0" w:color="auto"/>
            </w:tcBorders>
          </w:tcPr>
          <w:p w14:paraId="26BEA62C" w14:textId="77777777" w:rsidR="00B52203" w:rsidRPr="00944768" w:rsidRDefault="00B52203" w:rsidP="005100CC">
            <w:pPr>
              <w:pStyle w:val="TableText"/>
              <w:rPr>
                <w:rFonts w:cs="Arial"/>
              </w:rPr>
            </w:pPr>
          </w:p>
        </w:tc>
      </w:tr>
      <w:tr w:rsidR="00B52203" w:rsidRPr="007B512A" w14:paraId="26BEA630"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2E" w14:textId="77777777" w:rsidR="00B52203" w:rsidRPr="00944768" w:rsidRDefault="00B52203" w:rsidP="005100CC">
            <w:pPr>
              <w:rPr>
                <w:rFonts w:cs="Arial"/>
                <w:b/>
                <w:sz w:val="20"/>
                <w:szCs w:val="20"/>
              </w:rPr>
            </w:pPr>
            <w:r>
              <w:rPr>
                <w:rFonts w:cs="Arial"/>
                <w:b/>
                <w:sz w:val="20"/>
                <w:szCs w:val="20"/>
              </w:rPr>
              <w:t>Data Template</w:t>
            </w:r>
          </w:p>
        </w:tc>
        <w:tc>
          <w:tcPr>
            <w:tcW w:w="4860" w:type="dxa"/>
            <w:tcBorders>
              <w:left w:val="single" w:sz="12" w:space="0" w:color="auto"/>
            </w:tcBorders>
          </w:tcPr>
          <w:p w14:paraId="26BEA62F" w14:textId="77777777" w:rsidR="00B52203" w:rsidRPr="00944768" w:rsidRDefault="00B52203" w:rsidP="005100CC">
            <w:pPr>
              <w:pStyle w:val="TableText"/>
              <w:rPr>
                <w:rFonts w:cs="Arial"/>
              </w:rPr>
            </w:pPr>
          </w:p>
        </w:tc>
      </w:tr>
      <w:tr w:rsidR="00B52203" w:rsidRPr="007B512A" w14:paraId="26BEA633"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31" w14:textId="77777777" w:rsidR="00B52203" w:rsidRPr="003A44A4" w:rsidRDefault="00B52203" w:rsidP="005100CC">
            <w:pPr>
              <w:rPr>
                <w:rFonts w:cs="Arial"/>
                <w:b/>
                <w:sz w:val="20"/>
                <w:szCs w:val="20"/>
              </w:rPr>
            </w:pPr>
            <w:r>
              <w:rPr>
                <w:rFonts w:cs="Arial"/>
                <w:b/>
                <w:sz w:val="20"/>
                <w:szCs w:val="20"/>
              </w:rPr>
              <w:t>Preview Data</w:t>
            </w:r>
          </w:p>
        </w:tc>
        <w:tc>
          <w:tcPr>
            <w:tcW w:w="4860" w:type="dxa"/>
            <w:tcBorders>
              <w:left w:val="single" w:sz="12" w:space="0" w:color="auto"/>
            </w:tcBorders>
          </w:tcPr>
          <w:p w14:paraId="26BEA632" w14:textId="77777777" w:rsidR="00B52203" w:rsidRPr="003A44A4" w:rsidRDefault="00B52203" w:rsidP="005100CC">
            <w:pPr>
              <w:pStyle w:val="TableText"/>
              <w:rPr>
                <w:rFonts w:cs="Arial"/>
              </w:rPr>
            </w:pPr>
          </w:p>
        </w:tc>
      </w:tr>
      <w:tr w:rsidR="00B52203" w:rsidRPr="007B512A" w14:paraId="26BEA636" w14:textId="77777777" w:rsidTr="005100CC">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34" w14:textId="77777777" w:rsidR="00B52203" w:rsidRDefault="00B52203" w:rsidP="005100CC">
            <w:pPr>
              <w:rPr>
                <w:rFonts w:cs="Arial"/>
                <w:b/>
                <w:sz w:val="20"/>
                <w:szCs w:val="20"/>
              </w:rPr>
            </w:pPr>
            <w:r>
              <w:rPr>
                <w:rFonts w:cs="Arial"/>
                <w:b/>
                <w:sz w:val="20"/>
                <w:szCs w:val="20"/>
              </w:rPr>
              <w:t>Bursting Control File</w:t>
            </w:r>
          </w:p>
        </w:tc>
        <w:tc>
          <w:tcPr>
            <w:tcW w:w="4860" w:type="dxa"/>
            <w:tcBorders>
              <w:left w:val="single" w:sz="12" w:space="0" w:color="auto"/>
            </w:tcBorders>
          </w:tcPr>
          <w:p w14:paraId="26BEA635" w14:textId="77777777" w:rsidR="00B52203" w:rsidRPr="007D4AAA" w:rsidRDefault="00B52203" w:rsidP="005100CC">
            <w:pPr>
              <w:pStyle w:val="TableText"/>
              <w:rPr>
                <w:rFonts w:cs="Arial"/>
              </w:rPr>
            </w:pPr>
            <w:r w:rsidRPr="000C4B50">
              <w:rPr>
                <w:rFonts w:cs="Arial"/>
              </w:rPr>
              <w:t>GIL Email Commercial Invoices</w:t>
            </w:r>
          </w:p>
        </w:tc>
      </w:tr>
    </w:tbl>
    <w:p w14:paraId="26BEA637" w14:textId="77777777" w:rsidR="00B52203" w:rsidRDefault="00B52203" w:rsidP="00B52203">
      <w:pPr>
        <w:pStyle w:val="ListParagraph"/>
        <w:ind w:left="1530" w:firstLine="630"/>
        <w:rPr>
          <w:rFonts w:ascii="Arial" w:hAnsi="Arial" w:cs="Arial"/>
          <w:bCs/>
          <w:szCs w:val="26"/>
        </w:rPr>
      </w:pPr>
    </w:p>
    <w:p w14:paraId="26BEA638" w14:textId="77777777" w:rsidR="00B52203" w:rsidRDefault="00B52203" w:rsidP="00B52203">
      <w:pPr>
        <w:pStyle w:val="ListParagraph"/>
        <w:ind w:left="1530"/>
        <w:rPr>
          <w:rFonts w:ascii="Arial" w:hAnsi="Arial" w:cs="Arial"/>
          <w:bCs/>
          <w:szCs w:val="26"/>
        </w:rPr>
      </w:pPr>
      <w:r w:rsidRPr="000B2529">
        <w:rPr>
          <w:rFonts w:ascii="Arial" w:hAnsi="Arial" w:cs="Arial"/>
          <w:bCs/>
          <w:szCs w:val="26"/>
        </w:rPr>
        <w:t xml:space="preserve">XML Publisher </w:t>
      </w:r>
      <w:r>
        <w:rPr>
          <w:rFonts w:ascii="Arial" w:hAnsi="Arial" w:cs="Arial"/>
          <w:bCs/>
          <w:szCs w:val="26"/>
        </w:rPr>
        <w:t xml:space="preserve">Template </w:t>
      </w:r>
    </w:p>
    <w:p w14:paraId="26BEA639" w14:textId="77777777" w:rsidR="00B52203" w:rsidRDefault="00B52203" w:rsidP="00B52203">
      <w:pPr>
        <w:pStyle w:val="ListParagraph"/>
        <w:ind w:left="1530" w:firstLine="630"/>
        <w:rPr>
          <w:rFonts w:ascii="Arial" w:hAnsi="Arial" w:cs="Arial"/>
          <w:bCs/>
          <w:szCs w:val="26"/>
        </w:rPr>
      </w:pPr>
    </w:p>
    <w:p w14:paraId="26BEA63A" w14:textId="77777777" w:rsidR="00B52203" w:rsidRDefault="00B52203" w:rsidP="00B52203">
      <w:pPr>
        <w:pStyle w:val="ListParagraph"/>
        <w:ind w:left="1530"/>
        <w:rPr>
          <w:rFonts w:ascii="Arial" w:hAnsi="Arial" w:cs="Arial"/>
          <w:bCs/>
          <w:szCs w:val="26"/>
        </w:rPr>
      </w:pPr>
      <w:r>
        <w:rPr>
          <w:rFonts w:ascii="Arial" w:hAnsi="Arial" w:cs="Arial"/>
          <w:bCs/>
          <w:szCs w:val="26"/>
        </w:rPr>
        <w:t xml:space="preserve">1) </w:t>
      </w:r>
      <w:r w:rsidRPr="005057E2">
        <w:rPr>
          <w:rFonts w:ascii="Arial" w:hAnsi="Arial" w:cs="Arial"/>
          <w:bCs/>
          <w:szCs w:val="26"/>
        </w:rPr>
        <w:t>GIL Email Commercial Invoices-Standard (Email)</w:t>
      </w:r>
    </w:p>
    <w:tbl>
      <w:tblPr>
        <w:tblW w:w="9090" w:type="dxa"/>
        <w:tblInd w:w="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1800"/>
        <w:gridCol w:w="1710"/>
        <w:gridCol w:w="1620"/>
        <w:gridCol w:w="810"/>
        <w:gridCol w:w="810"/>
        <w:gridCol w:w="810"/>
        <w:gridCol w:w="630"/>
        <w:gridCol w:w="900"/>
      </w:tblGrid>
      <w:tr w:rsidR="00B52203" w:rsidRPr="005A7913" w14:paraId="26BEA643" w14:textId="77777777" w:rsidTr="005100CC">
        <w:trPr>
          <w:trHeight w:val="247"/>
          <w:tblHeader/>
        </w:trPr>
        <w:tc>
          <w:tcPr>
            <w:tcW w:w="1800" w:type="dxa"/>
            <w:shd w:val="clear" w:color="auto" w:fill="C0C0C0"/>
          </w:tcPr>
          <w:p w14:paraId="26BEA63B" w14:textId="77777777" w:rsidR="00B52203" w:rsidRPr="005A7913" w:rsidRDefault="00B52203" w:rsidP="005100CC">
            <w:pPr>
              <w:rPr>
                <w:rFonts w:cs="Arial"/>
                <w:b/>
                <w:sz w:val="20"/>
                <w:szCs w:val="20"/>
              </w:rPr>
            </w:pPr>
            <w:r w:rsidRPr="005A7913">
              <w:rPr>
                <w:rFonts w:cs="Arial"/>
                <w:b/>
                <w:sz w:val="20"/>
                <w:szCs w:val="20"/>
              </w:rPr>
              <w:t>Name</w:t>
            </w:r>
          </w:p>
        </w:tc>
        <w:tc>
          <w:tcPr>
            <w:tcW w:w="1710" w:type="dxa"/>
            <w:shd w:val="clear" w:color="auto" w:fill="C0C0C0"/>
          </w:tcPr>
          <w:p w14:paraId="26BEA63C" w14:textId="77777777" w:rsidR="00B52203" w:rsidRPr="005A7913" w:rsidRDefault="00B52203" w:rsidP="005100CC">
            <w:pPr>
              <w:rPr>
                <w:rFonts w:cs="Arial"/>
                <w:b/>
                <w:sz w:val="20"/>
                <w:szCs w:val="20"/>
              </w:rPr>
            </w:pPr>
            <w:r>
              <w:rPr>
                <w:rFonts w:cs="Arial"/>
                <w:b/>
                <w:sz w:val="20"/>
                <w:szCs w:val="20"/>
              </w:rPr>
              <w:t>Application</w:t>
            </w:r>
          </w:p>
        </w:tc>
        <w:tc>
          <w:tcPr>
            <w:tcW w:w="1620" w:type="dxa"/>
            <w:shd w:val="clear" w:color="auto" w:fill="C0C0C0"/>
          </w:tcPr>
          <w:p w14:paraId="26BEA63D" w14:textId="77777777" w:rsidR="00B52203" w:rsidRDefault="00B52203" w:rsidP="005100CC">
            <w:pPr>
              <w:rPr>
                <w:rFonts w:cs="Arial"/>
                <w:b/>
                <w:sz w:val="20"/>
                <w:szCs w:val="20"/>
              </w:rPr>
            </w:pPr>
            <w:r>
              <w:rPr>
                <w:rFonts w:cs="Arial"/>
                <w:b/>
                <w:sz w:val="20"/>
                <w:szCs w:val="20"/>
              </w:rPr>
              <w:t>Data Definition</w:t>
            </w:r>
          </w:p>
        </w:tc>
        <w:tc>
          <w:tcPr>
            <w:tcW w:w="810" w:type="dxa"/>
            <w:shd w:val="clear" w:color="auto" w:fill="C0C0C0"/>
          </w:tcPr>
          <w:p w14:paraId="26BEA63E" w14:textId="77777777" w:rsidR="00B52203" w:rsidRDefault="00B52203" w:rsidP="005100CC">
            <w:pPr>
              <w:rPr>
                <w:rFonts w:cs="Arial"/>
                <w:b/>
                <w:sz w:val="20"/>
                <w:szCs w:val="20"/>
              </w:rPr>
            </w:pPr>
            <w:r>
              <w:rPr>
                <w:rFonts w:cs="Arial"/>
                <w:b/>
                <w:sz w:val="20"/>
                <w:szCs w:val="20"/>
              </w:rPr>
              <w:t>Type</w:t>
            </w:r>
          </w:p>
        </w:tc>
        <w:tc>
          <w:tcPr>
            <w:tcW w:w="810" w:type="dxa"/>
            <w:shd w:val="clear" w:color="auto" w:fill="C0C0C0"/>
          </w:tcPr>
          <w:p w14:paraId="26BEA63F" w14:textId="77777777" w:rsidR="00B52203" w:rsidRDefault="00B52203" w:rsidP="005100CC">
            <w:pPr>
              <w:rPr>
                <w:rFonts w:cs="Arial"/>
                <w:b/>
                <w:sz w:val="20"/>
                <w:szCs w:val="20"/>
              </w:rPr>
            </w:pPr>
            <w:r>
              <w:rPr>
                <w:rFonts w:cs="Arial"/>
                <w:b/>
                <w:sz w:val="20"/>
                <w:szCs w:val="20"/>
              </w:rPr>
              <w:t>Output Type</w:t>
            </w:r>
          </w:p>
        </w:tc>
        <w:tc>
          <w:tcPr>
            <w:tcW w:w="810" w:type="dxa"/>
            <w:shd w:val="clear" w:color="auto" w:fill="C0C0C0"/>
          </w:tcPr>
          <w:p w14:paraId="26BEA640" w14:textId="77777777" w:rsidR="00B52203" w:rsidRDefault="00B52203" w:rsidP="005100CC">
            <w:pPr>
              <w:rPr>
                <w:rFonts w:cs="Arial"/>
                <w:b/>
                <w:sz w:val="20"/>
                <w:szCs w:val="20"/>
              </w:rPr>
            </w:pPr>
            <w:r>
              <w:rPr>
                <w:rFonts w:cs="Arial"/>
                <w:b/>
                <w:sz w:val="20"/>
                <w:szCs w:val="20"/>
              </w:rPr>
              <w:t>Default File</w:t>
            </w:r>
          </w:p>
        </w:tc>
        <w:tc>
          <w:tcPr>
            <w:tcW w:w="630" w:type="dxa"/>
            <w:shd w:val="clear" w:color="auto" w:fill="C0C0C0"/>
          </w:tcPr>
          <w:p w14:paraId="26BEA641" w14:textId="77777777" w:rsidR="00B52203" w:rsidRDefault="00B52203" w:rsidP="005100CC">
            <w:pPr>
              <w:rPr>
                <w:rFonts w:cs="Arial"/>
                <w:b/>
                <w:sz w:val="20"/>
                <w:szCs w:val="20"/>
              </w:rPr>
            </w:pPr>
            <w:r>
              <w:rPr>
                <w:rFonts w:cs="Arial"/>
                <w:b/>
                <w:sz w:val="20"/>
                <w:szCs w:val="20"/>
              </w:rPr>
              <w:t>Language</w:t>
            </w:r>
          </w:p>
        </w:tc>
        <w:tc>
          <w:tcPr>
            <w:tcW w:w="900" w:type="dxa"/>
            <w:shd w:val="clear" w:color="auto" w:fill="C0C0C0"/>
          </w:tcPr>
          <w:p w14:paraId="26BEA642" w14:textId="77777777" w:rsidR="00B52203" w:rsidRDefault="00B52203" w:rsidP="005100CC">
            <w:pPr>
              <w:rPr>
                <w:rFonts w:cs="Arial"/>
                <w:b/>
                <w:sz w:val="20"/>
                <w:szCs w:val="20"/>
              </w:rPr>
            </w:pPr>
            <w:r>
              <w:rPr>
                <w:rFonts w:cs="Arial"/>
                <w:b/>
                <w:sz w:val="20"/>
                <w:szCs w:val="20"/>
              </w:rPr>
              <w:t>Territory</w:t>
            </w:r>
          </w:p>
        </w:tc>
      </w:tr>
      <w:tr w:rsidR="00B52203" w:rsidRPr="005A7913" w14:paraId="26BEA64C" w14:textId="77777777" w:rsidTr="005100CC">
        <w:trPr>
          <w:trHeight w:val="247"/>
        </w:trPr>
        <w:tc>
          <w:tcPr>
            <w:tcW w:w="1800" w:type="dxa"/>
          </w:tcPr>
          <w:p w14:paraId="26BEA644" w14:textId="77777777" w:rsidR="00B52203" w:rsidRDefault="00B52203" w:rsidP="005100CC">
            <w:pPr>
              <w:keepLines/>
            </w:pPr>
            <w:r w:rsidRPr="0010613A">
              <w:rPr>
                <w:rFonts w:cs="Arial"/>
                <w:sz w:val="20"/>
                <w:szCs w:val="20"/>
                <w:lang w:eastAsia="ja-JP"/>
              </w:rPr>
              <w:t>Belgium Email Invoice</w:t>
            </w:r>
          </w:p>
        </w:tc>
        <w:tc>
          <w:tcPr>
            <w:tcW w:w="1710" w:type="dxa"/>
            <w:vAlign w:val="center"/>
          </w:tcPr>
          <w:p w14:paraId="26BEA645" w14:textId="77777777" w:rsidR="00B52203" w:rsidRPr="005A791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46" w14:textId="77777777" w:rsidR="00B52203"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47"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48"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49" w14:textId="77777777" w:rsidR="00B52203" w:rsidRDefault="00B52203" w:rsidP="005100CC">
            <w:pPr>
              <w:keepLines/>
              <w:rPr>
                <w:rFonts w:cs="Arial"/>
                <w:sz w:val="20"/>
                <w:szCs w:val="20"/>
                <w:lang w:eastAsia="ja-JP"/>
              </w:rPr>
            </w:pPr>
            <w:r>
              <w:rPr>
                <w:rFonts w:cs="Arial"/>
                <w:sz w:val="20"/>
                <w:szCs w:val="20"/>
                <w:lang w:eastAsia="ja-JP"/>
              </w:rPr>
              <w:t>BELGIUM.rtf</w:t>
            </w:r>
          </w:p>
        </w:tc>
        <w:tc>
          <w:tcPr>
            <w:tcW w:w="630" w:type="dxa"/>
          </w:tcPr>
          <w:p w14:paraId="26BEA64A" w14:textId="77777777" w:rsidR="00B52203" w:rsidRDefault="00B52203" w:rsidP="005100CC">
            <w:pPr>
              <w:keepLines/>
              <w:rPr>
                <w:rFonts w:cs="Arial"/>
                <w:sz w:val="20"/>
                <w:szCs w:val="20"/>
                <w:lang w:eastAsia="ja-JP"/>
              </w:rPr>
            </w:pPr>
            <w:r>
              <w:rPr>
                <w:rFonts w:cs="Arial"/>
                <w:sz w:val="20"/>
                <w:szCs w:val="20"/>
                <w:lang w:eastAsia="ja-JP"/>
              </w:rPr>
              <w:t>English</w:t>
            </w:r>
          </w:p>
        </w:tc>
        <w:tc>
          <w:tcPr>
            <w:tcW w:w="900" w:type="dxa"/>
          </w:tcPr>
          <w:p w14:paraId="26BEA64B" w14:textId="77777777" w:rsidR="00B52203" w:rsidRDefault="00B52203" w:rsidP="005100CC">
            <w:pPr>
              <w:keepLines/>
              <w:rPr>
                <w:rFonts w:cs="Arial"/>
                <w:sz w:val="20"/>
                <w:szCs w:val="20"/>
                <w:lang w:eastAsia="ja-JP"/>
              </w:rPr>
            </w:pPr>
            <w:r>
              <w:rPr>
                <w:rFonts w:cs="Arial"/>
                <w:sz w:val="20"/>
                <w:szCs w:val="20"/>
                <w:lang w:eastAsia="ja-JP"/>
              </w:rPr>
              <w:t>Belgium</w:t>
            </w:r>
          </w:p>
        </w:tc>
      </w:tr>
      <w:tr w:rsidR="00B52203" w:rsidRPr="005A7913" w14:paraId="26BEA655" w14:textId="77777777" w:rsidTr="005100CC">
        <w:trPr>
          <w:trHeight w:val="247"/>
        </w:trPr>
        <w:tc>
          <w:tcPr>
            <w:tcW w:w="1800" w:type="dxa"/>
          </w:tcPr>
          <w:p w14:paraId="26BEA64D" w14:textId="77777777" w:rsidR="00B52203" w:rsidRDefault="00B52203" w:rsidP="005100CC">
            <w:r>
              <w:rPr>
                <w:rFonts w:cs="Arial"/>
                <w:sz w:val="20"/>
                <w:szCs w:val="20"/>
                <w:lang w:eastAsia="ja-JP"/>
              </w:rPr>
              <w:t>Denmark</w:t>
            </w:r>
            <w:r w:rsidRPr="000B2529">
              <w:rPr>
                <w:rFonts w:cs="Arial"/>
                <w:sz w:val="20"/>
                <w:szCs w:val="20"/>
                <w:lang w:eastAsia="ja-JP"/>
              </w:rPr>
              <w:t xml:space="preserve"> Email Invoice</w:t>
            </w:r>
          </w:p>
        </w:tc>
        <w:tc>
          <w:tcPr>
            <w:tcW w:w="1710" w:type="dxa"/>
            <w:vAlign w:val="center"/>
          </w:tcPr>
          <w:p w14:paraId="26BEA64E"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4F" w14:textId="77777777" w:rsidR="00B52203" w:rsidRPr="009D059E"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50"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51"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52" w14:textId="77777777" w:rsidR="00B52203" w:rsidRDefault="00B52203" w:rsidP="005100CC">
            <w:pPr>
              <w:keepLines/>
              <w:rPr>
                <w:rFonts w:cs="Arial"/>
                <w:sz w:val="20"/>
                <w:szCs w:val="20"/>
                <w:lang w:eastAsia="ja-JP"/>
              </w:rPr>
            </w:pPr>
            <w:r>
              <w:rPr>
                <w:rFonts w:cs="Arial"/>
                <w:sz w:val="20"/>
                <w:szCs w:val="20"/>
                <w:lang w:eastAsia="ja-JP"/>
              </w:rPr>
              <w:t>DENMARK,rtf</w:t>
            </w:r>
          </w:p>
        </w:tc>
        <w:tc>
          <w:tcPr>
            <w:tcW w:w="630" w:type="dxa"/>
          </w:tcPr>
          <w:p w14:paraId="26BEA653" w14:textId="77777777" w:rsidR="00B52203" w:rsidRDefault="00B52203" w:rsidP="005100CC">
            <w:pPr>
              <w:keepLines/>
              <w:rPr>
                <w:rFonts w:cs="Arial"/>
                <w:sz w:val="20"/>
                <w:szCs w:val="20"/>
                <w:lang w:eastAsia="ja-JP"/>
              </w:rPr>
            </w:pPr>
            <w:r>
              <w:rPr>
                <w:rFonts w:cs="Arial"/>
                <w:sz w:val="20"/>
                <w:szCs w:val="20"/>
                <w:lang w:eastAsia="ja-JP"/>
              </w:rPr>
              <w:t>Danish</w:t>
            </w:r>
          </w:p>
        </w:tc>
        <w:tc>
          <w:tcPr>
            <w:tcW w:w="900" w:type="dxa"/>
          </w:tcPr>
          <w:p w14:paraId="26BEA654" w14:textId="77777777" w:rsidR="00B52203" w:rsidRDefault="00B52203" w:rsidP="005100CC">
            <w:pPr>
              <w:keepLines/>
              <w:rPr>
                <w:rFonts w:cs="Arial"/>
                <w:sz w:val="20"/>
                <w:szCs w:val="20"/>
                <w:lang w:eastAsia="ja-JP"/>
              </w:rPr>
            </w:pPr>
            <w:r>
              <w:rPr>
                <w:rFonts w:cs="Arial"/>
                <w:sz w:val="20"/>
                <w:szCs w:val="20"/>
                <w:lang w:eastAsia="ja-JP"/>
              </w:rPr>
              <w:t>Denmark</w:t>
            </w:r>
          </w:p>
        </w:tc>
      </w:tr>
      <w:tr w:rsidR="00B52203" w:rsidRPr="005A7913" w14:paraId="26BEA65E" w14:textId="77777777" w:rsidTr="005100CC">
        <w:trPr>
          <w:trHeight w:val="247"/>
        </w:trPr>
        <w:tc>
          <w:tcPr>
            <w:tcW w:w="1800" w:type="dxa"/>
          </w:tcPr>
          <w:p w14:paraId="26BEA656" w14:textId="77777777" w:rsidR="00B52203" w:rsidRPr="000B2529" w:rsidRDefault="00B52203" w:rsidP="005100CC">
            <w:pPr>
              <w:rPr>
                <w:rFonts w:cs="Arial"/>
                <w:sz w:val="20"/>
                <w:szCs w:val="20"/>
                <w:lang w:eastAsia="ja-JP"/>
              </w:rPr>
            </w:pPr>
            <w:r>
              <w:rPr>
                <w:rFonts w:cs="Arial"/>
                <w:sz w:val="20"/>
                <w:szCs w:val="20"/>
                <w:lang w:eastAsia="ja-JP"/>
              </w:rPr>
              <w:t>Finland</w:t>
            </w:r>
            <w:r w:rsidRPr="000B2529">
              <w:rPr>
                <w:rFonts w:cs="Arial"/>
                <w:sz w:val="20"/>
                <w:szCs w:val="20"/>
                <w:lang w:eastAsia="ja-JP"/>
              </w:rPr>
              <w:t xml:space="preserve"> Email Invoice</w:t>
            </w:r>
          </w:p>
        </w:tc>
        <w:tc>
          <w:tcPr>
            <w:tcW w:w="1710" w:type="dxa"/>
            <w:vAlign w:val="center"/>
          </w:tcPr>
          <w:p w14:paraId="26BEA657"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58" w14:textId="77777777" w:rsidR="00B52203" w:rsidRPr="009D059E"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59"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5A"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5B" w14:textId="77777777" w:rsidR="00B52203" w:rsidRDefault="00B52203" w:rsidP="005100CC">
            <w:pPr>
              <w:keepLines/>
              <w:rPr>
                <w:rFonts w:cs="Arial"/>
                <w:sz w:val="20"/>
                <w:szCs w:val="20"/>
                <w:lang w:eastAsia="ja-JP"/>
              </w:rPr>
            </w:pPr>
            <w:r>
              <w:rPr>
                <w:rFonts w:cs="Arial"/>
                <w:sz w:val="20"/>
                <w:szCs w:val="20"/>
                <w:lang w:eastAsia="ja-JP"/>
              </w:rPr>
              <w:t>FINLAND.rtf</w:t>
            </w:r>
          </w:p>
        </w:tc>
        <w:tc>
          <w:tcPr>
            <w:tcW w:w="630" w:type="dxa"/>
          </w:tcPr>
          <w:p w14:paraId="26BEA65C" w14:textId="77777777" w:rsidR="00B52203" w:rsidRDefault="00B52203" w:rsidP="005100CC">
            <w:pPr>
              <w:keepLines/>
              <w:rPr>
                <w:rFonts w:cs="Arial"/>
                <w:sz w:val="20"/>
                <w:szCs w:val="20"/>
                <w:lang w:eastAsia="ja-JP"/>
              </w:rPr>
            </w:pPr>
            <w:r>
              <w:rPr>
                <w:rFonts w:cs="Arial"/>
                <w:sz w:val="20"/>
                <w:szCs w:val="20"/>
                <w:lang w:eastAsia="ja-JP"/>
              </w:rPr>
              <w:t>Finnish</w:t>
            </w:r>
          </w:p>
        </w:tc>
        <w:tc>
          <w:tcPr>
            <w:tcW w:w="900" w:type="dxa"/>
          </w:tcPr>
          <w:p w14:paraId="26BEA65D" w14:textId="77777777" w:rsidR="00B52203" w:rsidRDefault="00B52203" w:rsidP="005100CC">
            <w:pPr>
              <w:keepLines/>
              <w:rPr>
                <w:rFonts w:cs="Arial"/>
                <w:sz w:val="20"/>
                <w:szCs w:val="20"/>
                <w:lang w:eastAsia="ja-JP"/>
              </w:rPr>
            </w:pPr>
            <w:r>
              <w:rPr>
                <w:rFonts w:cs="Arial"/>
                <w:sz w:val="20"/>
                <w:szCs w:val="20"/>
                <w:lang w:eastAsia="ja-JP"/>
              </w:rPr>
              <w:t>Finland</w:t>
            </w:r>
          </w:p>
        </w:tc>
      </w:tr>
      <w:tr w:rsidR="00B52203" w:rsidRPr="005A7913" w14:paraId="26BEA667" w14:textId="77777777" w:rsidTr="005100CC">
        <w:trPr>
          <w:trHeight w:val="247"/>
        </w:trPr>
        <w:tc>
          <w:tcPr>
            <w:tcW w:w="1800" w:type="dxa"/>
          </w:tcPr>
          <w:p w14:paraId="26BEA65F" w14:textId="77777777" w:rsidR="00B52203" w:rsidRPr="000B2529" w:rsidRDefault="00B52203" w:rsidP="005100CC">
            <w:pPr>
              <w:rPr>
                <w:rFonts w:cs="Arial"/>
                <w:sz w:val="20"/>
                <w:szCs w:val="20"/>
                <w:lang w:eastAsia="ja-JP"/>
              </w:rPr>
            </w:pPr>
            <w:r>
              <w:rPr>
                <w:rFonts w:cs="Arial"/>
                <w:sz w:val="20"/>
                <w:szCs w:val="20"/>
                <w:lang w:eastAsia="ja-JP"/>
              </w:rPr>
              <w:t>Ireland</w:t>
            </w:r>
            <w:r w:rsidRPr="000B2529">
              <w:rPr>
                <w:rFonts w:cs="Arial"/>
                <w:sz w:val="20"/>
                <w:szCs w:val="20"/>
                <w:lang w:eastAsia="ja-JP"/>
              </w:rPr>
              <w:t xml:space="preserve"> Email Invoice</w:t>
            </w:r>
          </w:p>
        </w:tc>
        <w:tc>
          <w:tcPr>
            <w:tcW w:w="1710" w:type="dxa"/>
            <w:vAlign w:val="center"/>
          </w:tcPr>
          <w:p w14:paraId="26BEA660"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61" w14:textId="77777777" w:rsidR="00B52203" w:rsidRPr="009D059E"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62"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63"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64" w14:textId="77777777" w:rsidR="00B52203" w:rsidRDefault="00B52203" w:rsidP="005100CC">
            <w:pPr>
              <w:keepLines/>
              <w:rPr>
                <w:rFonts w:cs="Arial"/>
                <w:sz w:val="20"/>
                <w:szCs w:val="20"/>
                <w:lang w:eastAsia="ja-JP"/>
              </w:rPr>
            </w:pPr>
            <w:r>
              <w:rPr>
                <w:rFonts w:cs="Arial"/>
                <w:sz w:val="20"/>
                <w:szCs w:val="20"/>
                <w:lang w:eastAsia="ja-JP"/>
              </w:rPr>
              <w:t>IRELAND.rtf</w:t>
            </w:r>
          </w:p>
        </w:tc>
        <w:tc>
          <w:tcPr>
            <w:tcW w:w="630" w:type="dxa"/>
          </w:tcPr>
          <w:p w14:paraId="26BEA665" w14:textId="77777777" w:rsidR="00B52203" w:rsidRDefault="00B52203" w:rsidP="005100CC">
            <w:pPr>
              <w:keepLines/>
              <w:rPr>
                <w:rFonts w:cs="Arial"/>
                <w:sz w:val="20"/>
                <w:szCs w:val="20"/>
                <w:lang w:eastAsia="ja-JP"/>
              </w:rPr>
            </w:pPr>
            <w:r>
              <w:rPr>
                <w:rFonts w:cs="Arial"/>
                <w:sz w:val="20"/>
                <w:szCs w:val="20"/>
                <w:lang w:eastAsia="ja-JP"/>
              </w:rPr>
              <w:t>English</w:t>
            </w:r>
          </w:p>
        </w:tc>
        <w:tc>
          <w:tcPr>
            <w:tcW w:w="900" w:type="dxa"/>
          </w:tcPr>
          <w:p w14:paraId="26BEA666" w14:textId="77777777" w:rsidR="00B52203" w:rsidRDefault="00B52203" w:rsidP="005100CC">
            <w:pPr>
              <w:keepLines/>
              <w:rPr>
                <w:rFonts w:cs="Arial"/>
                <w:sz w:val="20"/>
                <w:szCs w:val="20"/>
                <w:lang w:eastAsia="ja-JP"/>
              </w:rPr>
            </w:pPr>
            <w:r>
              <w:rPr>
                <w:rFonts w:cs="Arial"/>
                <w:sz w:val="20"/>
                <w:szCs w:val="20"/>
                <w:lang w:eastAsia="ja-JP"/>
              </w:rPr>
              <w:t>Ireland</w:t>
            </w:r>
          </w:p>
        </w:tc>
      </w:tr>
      <w:tr w:rsidR="00B52203" w:rsidRPr="005A7913" w14:paraId="26BEA670" w14:textId="77777777" w:rsidTr="005100CC">
        <w:trPr>
          <w:trHeight w:val="247"/>
        </w:trPr>
        <w:tc>
          <w:tcPr>
            <w:tcW w:w="1800" w:type="dxa"/>
          </w:tcPr>
          <w:p w14:paraId="26BEA668" w14:textId="77777777" w:rsidR="00B52203" w:rsidRPr="000B2529" w:rsidRDefault="00B52203" w:rsidP="005100CC">
            <w:pPr>
              <w:rPr>
                <w:rFonts w:cs="Arial"/>
                <w:sz w:val="20"/>
                <w:szCs w:val="20"/>
                <w:lang w:eastAsia="ja-JP"/>
              </w:rPr>
            </w:pPr>
            <w:r>
              <w:rPr>
                <w:rFonts w:cs="Arial"/>
                <w:sz w:val="20"/>
                <w:szCs w:val="20"/>
                <w:lang w:eastAsia="ja-JP"/>
              </w:rPr>
              <w:t>Netherlands</w:t>
            </w:r>
            <w:r w:rsidRPr="000B2529">
              <w:rPr>
                <w:rFonts w:cs="Arial"/>
                <w:sz w:val="20"/>
                <w:szCs w:val="20"/>
                <w:lang w:eastAsia="ja-JP"/>
              </w:rPr>
              <w:t xml:space="preserve"> Email Invoice</w:t>
            </w:r>
          </w:p>
        </w:tc>
        <w:tc>
          <w:tcPr>
            <w:tcW w:w="1710" w:type="dxa"/>
            <w:vAlign w:val="center"/>
          </w:tcPr>
          <w:p w14:paraId="26BEA669"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6A" w14:textId="77777777" w:rsidR="00B52203" w:rsidRPr="009D059E" w:rsidRDefault="00B52203" w:rsidP="005100CC">
            <w:pPr>
              <w:keepLines/>
              <w:rPr>
                <w:rFonts w:cs="Arial"/>
                <w:sz w:val="20"/>
                <w:szCs w:val="20"/>
                <w:lang w:eastAsia="ja-JP"/>
              </w:rPr>
            </w:pPr>
            <w:r w:rsidRPr="009D059E">
              <w:rPr>
                <w:rFonts w:cs="Arial"/>
                <w:sz w:val="20"/>
                <w:szCs w:val="20"/>
                <w:lang w:eastAsia="ja-JP"/>
              </w:rPr>
              <w:t xml:space="preserve">Gilead Email Commercial </w:t>
            </w:r>
            <w:r w:rsidRPr="009D059E">
              <w:rPr>
                <w:rFonts w:cs="Arial"/>
                <w:sz w:val="20"/>
                <w:szCs w:val="20"/>
                <w:lang w:eastAsia="ja-JP"/>
              </w:rPr>
              <w:lastRenderedPageBreak/>
              <w:t>Invoices- DD</w:t>
            </w:r>
          </w:p>
        </w:tc>
        <w:tc>
          <w:tcPr>
            <w:tcW w:w="810" w:type="dxa"/>
          </w:tcPr>
          <w:p w14:paraId="26BEA66B" w14:textId="77777777" w:rsidR="00B52203" w:rsidRDefault="00B52203" w:rsidP="005100CC">
            <w:pPr>
              <w:keepLines/>
              <w:rPr>
                <w:rFonts w:cs="Arial"/>
                <w:sz w:val="20"/>
                <w:szCs w:val="20"/>
                <w:lang w:eastAsia="ja-JP"/>
              </w:rPr>
            </w:pPr>
            <w:r>
              <w:rPr>
                <w:rFonts w:cs="Arial"/>
                <w:sz w:val="20"/>
                <w:szCs w:val="20"/>
                <w:lang w:eastAsia="ja-JP"/>
              </w:rPr>
              <w:lastRenderedPageBreak/>
              <w:t>RTF</w:t>
            </w:r>
          </w:p>
        </w:tc>
        <w:tc>
          <w:tcPr>
            <w:tcW w:w="810" w:type="dxa"/>
          </w:tcPr>
          <w:p w14:paraId="26BEA66C"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6D" w14:textId="77777777" w:rsidR="00B52203" w:rsidRDefault="00B52203" w:rsidP="005100CC">
            <w:pPr>
              <w:keepLines/>
              <w:rPr>
                <w:rFonts w:cs="Arial"/>
                <w:sz w:val="20"/>
                <w:szCs w:val="20"/>
                <w:lang w:eastAsia="ja-JP"/>
              </w:rPr>
            </w:pPr>
            <w:r>
              <w:rPr>
                <w:rFonts w:cs="Arial"/>
                <w:sz w:val="20"/>
                <w:szCs w:val="20"/>
                <w:lang w:eastAsia="ja-JP"/>
              </w:rPr>
              <w:t>NETHERLANDS.rtf</w:t>
            </w:r>
          </w:p>
        </w:tc>
        <w:tc>
          <w:tcPr>
            <w:tcW w:w="630" w:type="dxa"/>
          </w:tcPr>
          <w:p w14:paraId="26BEA66E" w14:textId="77777777" w:rsidR="00B52203" w:rsidRDefault="00B52203" w:rsidP="005100CC">
            <w:pPr>
              <w:keepLines/>
              <w:rPr>
                <w:rFonts w:cs="Arial"/>
                <w:sz w:val="20"/>
                <w:szCs w:val="20"/>
                <w:lang w:eastAsia="ja-JP"/>
              </w:rPr>
            </w:pPr>
            <w:r>
              <w:rPr>
                <w:rFonts w:cs="Arial"/>
                <w:sz w:val="20"/>
                <w:szCs w:val="20"/>
                <w:lang w:eastAsia="ja-JP"/>
              </w:rPr>
              <w:t>Dutch</w:t>
            </w:r>
          </w:p>
        </w:tc>
        <w:tc>
          <w:tcPr>
            <w:tcW w:w="900" w:type="dxa"/>
          </w:tcPr>
          <w:p w14:paraId="26BEA66F" w14:textId="77777777" w:rsidR="00B52203" w:rsidRDefault="00B52203" w:rsidP="005100CC">
            <w:pPr>
              <w:keepLines/>
              <w:rPr>
                <w:rFonts w:cs="Arial"/>
                <w:sz w:val="20"/>
                <w:szCs w:val="20"/>
                <w:lang w:eastAsia="ja-JP"/>
              </w:rPr>
            </w:pPr>
            <w:r>
              <w:rPr>
                <w:rFonts w:cs="Arial"/>
                <w:sz w:val="20"/>
                <w:szCs w:val="20"/>
                <w:lang w:eastAsia="ja-JP"/>
              </w:rPr>
              <w:t>Netherlands</w:t>
            </w:r>
          </w:p>
        </w:tc>
      </w:tr>
      <w:tr w:rsidR="00B52203" w:rsidRPr="005A7913" w14:paraId="26BEA679" w14:textId="77777777" w:rsidTr="005100CC">
        <w:trPr>
          <w:trHeight w:val="247"/>
        </w:trPr>
        <w:tc>
          <w:tcPr>
            <w:tcW w:w="1800" w:type="dxa"/>
          </w:tcPr>
          <w:p w14:paraId="26BEA671" w14:textId="77777777" w:rsidR="00B52203" w:rsidRDefault="00B52203" w:rsidP="005100CC">
            <w:pPr>
              <w:rPr>
                <w:rFonts w:cs="Arial"/>
                <w:sz w:val="20"/>
                <w:szCs w:val="20"/>
                <w:lang w:eastAsia="ja-JP"/>
              </w:rPr>
            </w:pPr>
            <w:r>
              <w:rPr>
                <w:rFonts w:cs="Arial"/>
                <w:sz w:val="20"/>
                <w:szCs w:val="20"/>
                <w:lang w:eastAsia="ja-JP"/>
              </w:rPr>
              <w:lastRenderedPageBreak/>
              <w:t>US</w:t>
            </w:r>
            <w:r w:rsidRPr="000B2529">
              <w:rPr>
                <w:rFonts w:cs="Arial"/>
                <w:sz w:val="20"/>
                <w:szCs w:val="20"/>
                <w:lang w:eastAsia="ja-JP"/>
              </w:rPr>
              <w:t xml:space="preserve"> Email Invoice</w:t>
            </w:r>
          </w:p>
        </w:tc>
        <w:tc>
          <w:tcPr>
            <w:tcW w:w="1710" w:type="dxa"/>
            <w:vAlign w:val="center"/>
          </w:tcPr>
          <w:p w14:paraId="26BEA672"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73" w14:textId="77777777" w:rsidR="00B52203" w:rsidRPr="009D059E"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74"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75"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76" w14:textId="77777777" w:rsidR="00B52203" w:rsidRDefault="00B52203" w:rsidP="005100CC">
            <w:pPr>
              <w:keepLines/>
              <w:rPr>
                <w:rFonts w:cs="Arial"/>
                <w:sz w:val="20"/>
                <w:szCs w:val="20"/>
                <w:lang w:eastAsia="ja-JP"/>
              </w:rPr>
            </w:pPr>
            <w:r>
              <w:rPr>
                <w:rFonts w:cs="Arial"/>
                <w:sz w:val="20"/>
                <w:szCs w:val="20"/>
                <w:lang w:eastAsia="ja-JP"/>
              </w:rPr>
              <w:t>USA.rtf</w:t>
            </w:r>
          </w:p>
        </w:tc>
        <w:tc>
          <w:tcPr>
            <w:tcW w:w="630" w:type="dxa"/>
          </w:tcPr>
          <w:p w14:paraId="26BEA677" w14:textId="77777777" w:rsidR="00B52203" w:rsidRDefault="00B52203" w:rsidP="005100CC">
            <w:pPr>
              <w:keepLines/>
              <w:rPr>
                <w:rFonts w:cs="Arial"/>
                <w:sz w:val="20"/>
                <w:szCs w:val="20"/>
                <w:lang w:eastAsia="ja-JP"/>
              </w:rPr>
            </w:pPr>
            <w:r>
              <w:rPr>
                <w:rFonts w:cs="Arial"/>
                <w:sz w:val="20"/>
                <w:szCs w:val="20"/>
                <w:lang w:eastAsia="ja-JP"/>
              </w:rPr>
              <w:t>English</w:t>
            </w:r>
          </w:p>
        </w:tc>
        <w:tc>
          <w:tcPr>
            <w:tcW w:w="900" w:type="dxa"/>
          </w:tcPr>
          <w:p w14:paraId="26BEA678" w14:textId="77777777" w:rsidR="00B52203" w:rsidRDefault="00B52203" w:rsidP="005100CC">
            <w:pPr>
              <w:keepLines/>
              <w:rPr>
                <w:rFonts w:cs="Arial"/>
                <w:sz w:val="20"/>
                <w:szCs w:val="20"/>
                <w:lang w:eastAsia="ja-JP"/>
              </w:rPr>
            </w:pPr>
            <w:r>
              <w:rPr>
                <w:rFonts w:cs="Arial"/>
                <w:sz w:val="20"/>
                <w:szCs w:val="20"/>
                <w:lang w:eastAsia="ja-JP"/>
              </w:rPr>
              <w:t>United States</w:t>
            </w:r>
          </w:p>
        </w:tc>
      </w:tr>
      <w:tr w:rsidR="00B52203" w:rsidRPr="005A7913" w14:paraId="26BEA682" w14:textId="77777777" w:rsidTr="005100CC">
        <w:trPr>
          <w:trHeight w:val="247"/>
        </w:trPr>
        <w:tc>
          <w:tcPr>
            <w:tcW w:w="1800" w:type="dxa"/>
          </w:tcPr>
          <w:p w14:paraId="26BEA67A" w14:textId="77777777" w:rsidR="00B52203" w:rsidRPr="000B2529" w:rsidRDefault="00B52203" w:rsidP="005100CC">
            <w:pPr>
              <w:rPr>
                <w:rFonts w:cs="Arial"/>
                <w:sz w:val="20"/>
                <w:szCs w:val="20"/>
                <w:lang w:eastAsia="ja-JP"/>
              </w:rPr>
            </w:pPr>
            <w:r>
              <w:rPr>
                <w:rFonts w:cs="Arial"/>
                <w:sz w:val="20"/>
                <w:szCs w:val="20"/>
                <w:lang w:eastAsia="ja-JP"/>
              </w:rPr>
              <w:t>Norway</w:t>
            </w:r>
            <w:r w:rsidRPr="000B2529">
              <w:rPr>
                <w:rFonts w:cs="Arial"/>
                <w:sz w:val="20"/>
                <w:szCs w:val="20"/>
                <w:lang w:eastAsia="ja-JP"/>
              </w:rPr>
              <w:t xml:space="preserve"> Email Invoice</w:t>
            </w:r>
          </w:p>
        </w:tc>
        <w:tc>
          <w:tcPr>
            <w:tcW w:w="1710" w:type="dxa"/>
            <w:vAlign w:val="center"/>
          </w:tcPr>
          <w:p w14:paraId="26BEA67B"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7C" w14:textId="77777777" w:rsidR="00B52203" w:rsidRPr="009D059E"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7D"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7E"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7F" w14:textId="77777777" w:rsidR="00B52203" w:rsidRDefault="00B52203" w:rsidP="005100CC">
            <w:pPr>
              <w:keepLines/>
              <w:rPr>
                <w:rFonts w:cs="Arial"/>
                <w:sz w:val="20"/>
                <w:szCs w:val="20"/>
                <w:lang w:eastAsia="ja-JP"/>
              </w:rPr>
            </w:pPr>
            <w:r>
              <w:rPr>
                <w:rFonts w:cs="Arial"/>
                <w:sz w:val="20"/>
                <w:szCs w:val="20"/>
                <w:lang w:eastAsia="ja-JP"/>
              </w:rPr>
              <w:t>NORWAY.rtf</w:t>
            </w:r>
          </w:p>
        </w:tc>
        <w:tc>
          <w:tcPr>
            <w:tcW w:w="630" w:type="dxa"/>
          </w:tcPr>
          <w:p w14:paraId="26BEA680" w14:textId="77777777" w:rsidR="00B52203" w:rsidRDefault="00B52203" w:rsidP="005100CC">
            <w:pPr>
              <w:keepLines/>
              <w:rPr>
                <w:rFonts w:cs="Arial"/>
                <w:sz w:val="20"/>
                <w:szCs w:val="20"/>
                <w:lang w:eastAsia="ja-JP"/>
              </w:rPr>
            </w:pPr>
            <w:r>
              <w:rPr>
                <w:rFonts w:cs="Arial"/>
                <w:sz w:val="20"/>
                <w:szCs w:val="20"/>
                <w:lang w:eastAsia="ja-JP"/>
              </w:rPr>
              <w:t>Norwegian</w:t>
            </w:r>
          </w:p>
        </w:tc>
        <w:tc>
          <w:tcPr>
            <w:tcW w:w="900" w:type="dxa"/>
          </w:tcPr>
          <w:p w14:paraId="26BEA681" w14:textId="77777777" w:rsidR="00B52203" w:rsidRDefault="00B52203" w:rsidP="005100CC">
            <w:pPr>
              <w:keepLines/>
              <w:rPr>
                <w:rFonts w:cs="Arial"/>
                <w:sz w:val="20"/>
                <w:szCs w:val="20"/>
                <w:lang w:eastAsia="ja-JP"/>
              </w:rPr>
            </w:pPr>
            <w:r>
              <w:rPr>
                <w:rFonts w:cs="Arial"/>
                <w:sz w:val="20"/>
                <w:szCs w:val="20"/>
                <w:lang w:eastAsia="ja-JP"/>
              </w:rPr>
              <w:t>Norway</w:t>
            </w:r>
          </w:p>
        </w:tc>
      </w:tr>
      <w:tr w:rsidR="00B52203" w:rsidRPr="005A7913" w14:paraId="26BEA68B" w14:textId="77777777" w:rsidTr="005100CC">
        <w:trPr>
          <w:trHeight w:val="247"/>
        </w:trPr>
        <w:tc>
          <w:tcPr>
            <w:tcW w:w="1800" w:type="dxa"/>
          </w:tcPr>
          <w:p w14:paraId="26BEA683" w14:textId="77777777" w:rsidR="00B52203" w:rsidRDefault="00B52203" w:rsidP="005100CC">
            <w:pPr>
              <w:rPr>
                <w:rFonts w:cs="Arial"/>
                <w:sz w:val="20"/>
                <w:szCs w:val="20"/>
                <w:lang w:eastAsia="ja-JP"/>
              </w:rPr>
            </w:pPr>
            <w:r>
              <w:rPr>
                <w:rFonts w:cs="Arial"/>
                <w:sz w:val="20"/>
                <w:szCs w:val="20"/>
                <w:lang w:eastAsia="ja-JP"/>
              </w:rPr>
              <w:t>Sweden</w:t>
            </w:r>
            <w:r w:rsidRPr="000B2529">
              <w:rPr>
                <w:rFonts w:cs="Arial"/>
                <w:sz w:val="20"/>
                <w:szCs w:val="20"/>
                <w:lang w:eastAsia="ja-JP"/>
              </w:rPr>
              <w:t xml:space="preserve"> Email Invoice</w:t>
            </w:r>
          </w:p>
        </w:tc>
        <w:tc>
          <w:tcPr>
            <w:tcW w:w="1710" w:type="dxa"/>
            <w:vAlign w:val="center"/>
          </w:tcPr>
          <w:p w14:paraId="26BEA684"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85" w14:textId="77777777" w:rsidR="00B52203" w:rsidRPr="009D059E" w:rsidRDefault="00B52203" w:rsidP="005100CC">
            <w:pPr>
              <w:keepLines/>
              <w:rPr>
                <w:rFonts w:cs="Arial"/>
                <w:sz w:val="20"/>
                <w:szCs w:val="20"/>
                <w:lang w:eastAsia="ja-JP"/>
              </w:rPr>
            </w:pPr>
            <w:r w:rsidRPr="009D059E">
              <w:rPr>
                <w:rFonts w:cs="Arial"/>
                <w:sz w:val="20"/>
                <w:szCs w:val="20"/>
                <w:lang w:eastAsia="ja-JP"/>
              </w:rPr>
              <w:t>Gilead Email Commercial Invoices- DD</w:t>
            </w:r>
          </w:p>
        </w:tc>
        <w:tc>
          <w:tcPr>
            <w:tcW w:w="810" w:type="dxa"/>
          </w:tcPr>
          <w:p w14:paraId="26BEA686"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87"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88" w14:textId="77777777" w:rsidR="00B52203" w:rsidRDefault="00B52203" w:rsidP="005100CC">
            <w:pPr>
              <w:keepLines/>
              <w:rPr>
                <w:rFonts w:cs="Arial"/>
                <w:sz w:val="20"/>
                <w:szCs w:val="20"/>
                <w:lang w:eastAsia="ja-JP"/>
              </w:rPr>
            </w:pPr>
            <w:r>
              <w:rPr>
                <w:rFonts w:cs="Arial"/>
                <w:sz w:val="20"/>
                <w:szCs w:val="20"/>
                <w:lang w:eastAsia="ja-JP"/>
              </w:rPr>
              <w:t>SWEDEN.rtf</w:t>
            </w:r>
          </w:p>
        </w:tc>
        <w:tc>
          <w:tcPr>
            <w:tcW w:w="630" w:type="dxa"/>
          </w:tcPr>
          <w:p w14:paraId="26BEA689" w14:textId="77777777" w:rsidR="00B52203" w:rsidRDefault="00B52203" w:rsidP="005100CC">
            <w:pPr>
              <w:keepLines/>
              <w:rPr>
                <w:rFonts w:cs="Arial"/>
                <w:sz w:val="20"/>
                <w:szCs w:val="20"/>
                <w:lang w:eastAsia="ja-JP"/>
              </w:rPr>
            </w:pPr>
            <w:r>
              <w:rPr>
                <w:rFonts w:cs="Arial"/>
                <w:sz w:val="20"/>
                <w:szCs w:val="20"/>
                <w:lang w:eastAsia="ja-JP"/>
              </w:rPr>
              <w:t>Swedish</w:t>
            </w:r>
          </w:p>
        </w:tc>
        <w:tc>
          <w:tcPr>
            <w:tcW w:w="900" w:type="dxa"/>
          </w:tcPr>
          <w:p w14:paraId="26BEA68A" w14:textId="77777777" w:rsidR="00B52203" w:rsidRDefault="00B52203" w:rsidP="005100CC">
            <w:pPr>
              <w:keepLines/>
              <w:rPr>
                <w:rFonts w:cs="Arial"/>
                <w:sz w:val="20"/>
                <w:szCs w:val="20"/>
                <w:lang w:eastAsia="ja-JP"/>
              </w:rPr>
            </w:pPr>
            <w:r>
              <w:rPr>
                <w:rFonts w:cs="Arial"/>
                <w:sz w:val="20"/>
                <w:szCs w:val="20"/>
                <w:lang w:eastAsia="ja-JP"/>
              </w:rPr>
              <w:t>Sweden</w:t>
            </w:r>
          </w:p>
        </w:tc>
      </w:tr>
    </w:tbl>
    <w:p w14:paraId="26BEA68C" w14:textId="77777777" w:rsidR="00B52203" w:rsidRDefault="00B52203" w:rsidP="00B52203">
      <w:pPr>
        <w:pStyle w:val="ListParagraph"/>
        <w:ind w:left="1530" w:firstLine="630"/>
        <w:rPr>
          <w:rFonts w:ascii="Arial" w:hAnsi="Arial" w:cs="Arial"/>
          <w:bCs/>
          <w:szCs w:val="26"/>
        </w:rPr>
      </w:pPr>
    </w:p>
    <w:p w14:paraId="26BEA68D" w14:textId="77777777" w:rsidR="00B52203" w:rsidRDefault="00B52203" w:rsidP="00B52203">
      <w:pPr>
        <w:pStyle w:val="ListParagraph"/>
        <w:numPr>
          <w:ilvl w:val="0"/>
          <w:numId w:val="64"/>
        </w:numPr>
        <w:rPr>
          <w:rFonts w:ascii="Arial" w:hAnsi="Arial" w:cs="Arial"/>
          <w:bCs/>
          <w:szCs w:val="26"/>
        </w:rPr>
      </w:pPr>
      <w:r w:rsidRPr="005057E2">
        <w:rPr>
          <w:rFonts w:ascii="Arial" w:hAnsi="Arial" w:cs="Arial"/>
          <w:bCs/>
          <w:szCs w:val="26"/>
        </w:rPr>
        <w:t>GIL Email Commercial Invoices-Split (Email)</w:t>
      </w:r>
    </w:p>
    <w:tbl>
      <w:tblPr>
        <w:tblW w:w="9090" w:type="dxa"/>
        <w:tblInd w:w="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1800"/>
        <w:gridCol w:w="1710"/>
        <w:gridCol w:w="1620"/>
        <w:gridCol w:w="810"/>
        <w:gridCol w:w="810"/>
        <w:gridCol w:w="810"/>
        <w:gridCol w:w="630"/>
        <w:gridCol w:w="900"/>
      </w:tblGrid>
      <w:tr w:rsidR="00B52203" w:rsidRPr="005A7913" w14:paraId="26BEA696" w14:textId="77777777" w:rsidTr="005100CC">
        <w:trPr>
          <w:trHeight w:val="247"/>
          <w:tblHeader/>
        </w:trPr>
        <w:tc>
          <w:tcPr>
            <w:tcW w:w="1800" w:type="dxa"/>
            <w:shd w:val="clear" w:color="auto" w:fill="C0C0C0"/>
          </w:tcPr>
          <w:p w14:paraId="26BEA68E" w14:textId="77777777" w:rsidR="00B52203" w:rsidRPr="005A7913" w:rsidRDefault="00B52203" w:rsidP="005100CC">
            <w:pPr>
              <w:rPr>
                <w:rFonts w:cs="Arial"/>
                <w:b/>
                <w:sz w:val="20"/>
                <w:szCs w:val="20"/>
              </w:rPr>
            </w:pPr>
            <w:r w:rsidRPr="005A7913">
              <w:rPr>
                <w:rFonts w:cs="Arial"/>
                <w:b/>
                <w:sz w:val="20"/>
                <w:szCs w:val="20"/>
              </w:rPr>
              <w:t>Name</w:t>
            </w:r>
          </w:p>
        </w:tc>
        <w:tc>
          <w:tcPr>
            <w:tcW w:w="1710" w:type="dxa"/>
            <w:shd w:val="clear" w:color="auto" w:fill="C0C0C0"/>
          </w:tcPr>
          <w:p w14:paraId="26BEA68F" w14:textId="77777777" w:rsidR="00B52203" w:rsidRPr="005A7913" w:rsidRDefault="00B52203" w:rsidP="005100CC">
            <w:pPr>
              <w:rPr>
                <w:rFonts w:cs="Arial"/>
                <w:b/>
                <w:sz w:val="20"/>
                <w:szCs w:val="20"/>
              </w:rPr>
            </w:pPr>
            <w:r>
              <w:rPr>
                <w:rFonts w:cs="Arial"/>
                <w:b/>
                <w:sz w:val="20"/>
                <w:szCs w:val="20"/>
              </w:rPr>
              <w:t>Application</w:t>
            </w:r>
          </w:p>
        </w:tc>
        <w:tc>
          <w:tcPr>
            <w:tcW w:w="1620" w:type="dxa"/>
            <w:shd w:val="clear" w:color="auto" w:fill="C0C0C0"/>
          </w:tcPr>
          <w:p w14:paraId="26BEA690" w14:textId="77777777" w:rsidR="00B52203" w:rsidRDefault="00B52203" w:rsidP="005100CC">
            <w:pPr>
              <w:rPr>
                <w:rFonts w:cs="Arial"/>
                <w:b/>
                <w:sz w:val="20"/>
                <w:szCs w:val="20"/>
              </w:rPr>
            </w:pPr>
            <w:r>
              <w:rPr>
                <w:rFonts w:cs="Arial"/>
                <w:b/>
                <w:sz w:val="20"/>
                <w:szCs w:val="20"/>
              </w:rPr>
              <w:t>Data Definition</w:t>
            </w:r>
          </w:p>
        </w:tc>
        <w:tc>
          <w:tcPr>
            <w:tcW w:w="810" w:type="dxa"/>
            <w:shd w:val="clear" w:color="auto" w:fill="C0C0C0"/>
          </w:tcPr>
          <w:p w14:paraId="26BEA691" w14:textId="77777777" w:rsidR="00B52203" w:rsidRDefault="00B52203" w:rsidP="005100CC">
            <w:pPr>
              <w:rPr>
                <w:rFonts w:cs="Arial"/>
                <w:b/>
                <w:sz w:val="20"/>
                <w:szCs w:val="20"/>
              </w:rPr>
            </w:pPr>
            <w:r>
              <w:rPr>
                <w:rFonts w:cs="Arial"/>
                <w:b/>
                <w:sz w:val="20"/>
                <w:szCs w:val="20"/>
              </w:rPr>
              <w:t>Type</w:t>
            </w:r>
          </w:p>
        </w:tc>
        <w:tc>
          <w:tcPr>
            <w:tcW w:w="810" w:type="dxa"/>
            <w:shd w:val="clear" w:color="auto" w:fill="C0C0C0"/>
          </w:tcPr>
          <w:p w14:paraId="26BEA692" w14:textId="77777777" w:rsidR="00B52203" w:rsidRDefault="00B52203" w:rsidP="005100CC">
            <w:pPr>
              <w:rPr>
                <w:rFonts w:cs="Arial"/>
                <w:b/>
                <w:sz w:val="20"/>
                <w:szCs w:val="20"/>
              </w:rPr>
            </w:pPr>
            <w:r>
              <w:rPr>
                <w:rFonts w:cs="Arial"/>
                <w:b/>
                <w:sz w:val="20"/>
                <w:szCs w:val="20"/>
              </w:rPr>
              <w:t>Output Type</w:t>
            </w:r>
          </w:p>
        </w:tc>
        <w:tc>
          <w:tcPr>
            <w:tcW w:w="810" w:type="dxa"/>
            <w:shd w:val="clear" w:color="auto" w:fill="C0C0C0"/>
          </w:tcPr>
          <w:p w14:paraId="26BEA693" w14:textId="77777777" w:rsidR="00B52203" w:rsidRDefault="00B52203" w:rsidP="005100CC">
            <w:pPr>
              <w:rPr>
                <w:rFonts w:cs="Arial"/>
                <w:b/>
                <w:sz w:val="20"/>
                <w:szCs w:val="20"/>
              </w:rPr>
            </w:pPr>
            <w:r>
              <w:rPr>
                <w:rFonts w:cs="Arial"/>
                <w:b/>
                <w:sz w:val="20"/>
                <w:szCs w:val="20"/>
              </w:rPr>
              <w:t>Default File</w:t>
            </w:r>
          </w:p>
        </w:tc>
        <w:tc>
          <w:tcPr>
            <w:tcW w:w="630" w:type="dxa"/>
            <w:shd w:val="clear" w:color="auto" w:fill="C0C0C0"/>
          </w:tcPr>
          <w:p w14:paraId="26BEA694" w14:textId="77777777" w:rsidR="00B52203" w:rsidRDefault="00B52203" w:rsidP="005100CC">
            <w:pPr>
              <w:rPr>
                <w:rFonts w:cs="Arial"/>
                <w:b/>
                <w:sz w:val="20"/>
                <w:szCs w:val="20"/>
              </w:rPr>
            </w:pPr>
            <w:r>
              <w:rPr>
                <w:rFonts w:cs="Arial"/>
                <w:b/>
                <w:sz w:val="20"/>
                <w:szCs w:val="20"/>
              </w:rPr>
              <w:t>Language</w:t>
            </w:r>
          </w:p>
        </w:tc>
        <w:tc>
          <w:tcPr>
            <w:tcW w:w="900" w:type="dxa"/>
            <w:shd w:val="clear" w:color="auto" w:fill="C0C0C0"/>
          </w:tcPr>
          <w:p w14:paraId="26BEA695" w14:textId="77777777" w:rsidR="00B52203" w:rsidRDefault="00B52203" w:rsidP="005100CC">
            <w:pPr>
              <w:rPr>
                <w:rFonts w:cs="Arial"/>
                <w:b/>
                <w:sz w:val="20"/>
                <w:szCs w:val="20"/>
              </w:rPr>
            </w:pPr>
            <w:r>
              <w:rPr>
                <w:rFonts w:cs="Arial"/>
                <w:b/>
                <w:sz w:val="20"/>
                <w:szCs w:val="20"/>
              </w:rPr>
              <w:t>Territory</w:t>
            </w:r>
          </w:p>
        </w:tc>
      </w:tr>
      <w:tr w:rsidR="00B52203" w:rsidRPr="005A7913" w14:paraId="26BEA69F" w14:textId="77777777" w:rsidTr="005100CC">
        <w:trPr>
          <w:trHeight w:val="247"/>
        </w:trPr>
        <w:tc>
          <w:tcPr>
            <w:tcW w:w="1800" w:type="dxa"/>
          </w:tcPr>
          <w:p w14:paraId="26BEA697" w14:textId="77777777" w:rsidR="00B52203" w:rsidRPr="000B2529" w:rsidRDefault="00B52203" w:rsidP="005100CC">
            <w:pPr>
              <w:rPr>
                <w:rFonts w:cs="Arial"/>
                <w:sz w:val="20"/>
                <w:szCs w:val="20"/>
                <w:lang w:eastAsia="ja-JP"/>
              </w:rPr>
            </w:pPr>
            <w:r>
              <w:rPr>
                <w:rFonts w:cs="Arial"/>
                <w:sz w:val="20"/>
                <w:szCs w:val="20"/>
                <w:lang w:eastAsia="ja-JP"/>
              </w:rPr>
              <w:t>Germany Invoice Template(Email)</w:t>
            </w:r>
          </w:p>
        </w:tc>
        <w:tc>
          <w:tcPr>
            <w:tcW w:w="1710" w:type="dxa"/>
            <w:vAlign w:val="center"/>
          </w:tcPr>
          <w:p w14:paraId="26BEA698" w14:textId="77777777" w:rsidR="00B52203" w:rsidRDefault="00B52203" w:rsidP="005100CC">
            <w:pPr>
              <w:keepLines/>
              <w:rPr>
                <w:rFonts w:cs="Arial"/>
                <w:sz w:val="20"/>
                <w:szCs w:val="20"/>
                <w:lang w:eastAsia="ja-JP"/>
              </w:rPr>
            </w:pPr>
            <w:r>
              <w:rPr>
                <w:rFonts w:cs="Arial"/>
                <w:sz w:val="20"/>
                <w:szCs w:val="20"/>
                <w:lang w:eastAsia="ja-JP"/>
              </w:rPr>
              <w:t>Gilead Custom Application</w:t>
            </w:r>
          </w:p>
        </w:tc>
        <w:tc>
          <w:tcPr>
            <w:tcW w:w="1620" w:type="dxa"/>
          </w:tcPr>
          <w:p w14:paraId="26BEA699" w14:textId="77777777" w:rsidR="00B52203" w:rsidRPr="009D059E" w:rsidRDefault="00B52203" w:rsidP="005100CC">
            <w:pPr>
              <w:keepLines/>
              <w:rPr>
                <w:rFonts w:cs="Arial"/>
                <w:sz w:val="20"/>
                <w:szCs w:val="20"/>
                <w:lang w:eastAsia="ja-JP"/>
              </w:rPr>
            </w:pPr>
            <w:r w:rsidRPr="0010613A">
              <w:rPr>
                <w:rFonts w:cs="Arial"/>
                <w:sz w:val="20"/>
                <w:szCs w:val="20"/>
                <w:lang w:eastAsia="ja-JP"/>
              </w:rPr>
              <w:t>Gilead Commercial Invoice-Split (Email)</w:t>
            </w:r>
          </w:p>
        </w:tc>
        <w:tc>
          <w:tcPr>
            <w:tcW w:w="810" w:type="dxa"/>
          </w:tcPr>
          <w:p w14:paraId="26BEA69A" w14:textId="77777777" w:rsidR="00B52203" w:rsidRDefault="00B52203" w:rsidP="005100CC">
            <w:pPr>
              <w:keepLines/>
              <w:rPr>
                <w:rFonts w:cs="Arial"/>
                <w:sz w:val="20"/>
                <w:szCs w:val="20"/>
                <w:lang w:eastAsia="ja-JP"/>
              </w:rPr>
            </w:pPr>
            <w:r>
              <w:rPr>
                <w:rFonts w:cs="Arial"/>
                <w:sz w:val="20"/>
                <w:szCs w:val="20"/>
                <w:lang w:eastAsia="ja-JP"/>
              </w:rPr>
              <w:t>RTF</w:t>
            </w:r>
          </w:p>
        </w:tc>
        <w:tc>
          <w:tcPr>
            <w:tcW w:w="810" w:type="dxa"/>
          </w:tcPr>
          <w:p w14:paraId="26BEA69B" w14:textId="77777777" w:rsidR="00B52203" w:rsidRDefault="00B52203" w:rsidP="005100CC">
            <w:pPr>
              <w:keepLines/>
              <w:rPr>
                <w:rFonts w:cs="Arial"/>
                <w:sz w:val="20"/>
                <w:szCs w:val="20"/>
                <w:lang w:eastAsia="ja-JP"/>
              </w:rPr>
            </w:pPr>
            <w:r>
              <w:rPr>
                <w:rFonts w:cs="Arial"/>
                <w:sz w:val="20"/>
                <w:szCs w:val="20"/>
                <w:lang w:eastAsia="ja-JP"/>
              </w:rPr>
              <w:t>PDF</w:t>
            </w:r>
          </w:p>
        </w:tc>
        <w:tc>
          <w:tcPr>
            <w:tcW w:w="810" w:type="dxa"/>
          </w:tcPr>
          <w:p w14:paraId="26BEA69C" w14:textId="77777777" w:rsidR="00B52203" w:rsidRDefault="00B52203" w:rsidP="005100CC">
            <w:pPr>
              <w:keepLines/>
              <w:rPr>
                <w:rFonts w:cs="Arial"/>
                <w:sz w:val="20"/>
                <w:szCs w:val="20"/>
                <w:lang w:eastAsia="ja-JP"/>
              </w:rPr>
            </w:pPr>
            <w:r>
              <w:rPr>
                <w:rFonts w:cs="Arial"/>
                <w:sz w:val="20"/>
                <w:szCs w:val="20"/>
                <w:lang w:eastAsia="ja-JP"/>
              </w:rPr>
              <w:t>GERMANY.rtf</w:t>
            </w:r>
          </w:p>
        </w:tc>
        <w:tc>
          <w:tcPr>
            <w:tcW w:w="630" w:type="dxa"/>
          </w:tcPr>
          <w:p w14:paraId="26BEA69D" w14:textId="77777777" w:rsidR="00B52203" w:rsidRDefault="00B52203" w:rsidP="005100CC">
            <w:pPr>
              <w:keepLines/>
              <w:rPr>
                <w:rFonts w:cs="Arial"/>
                <w:sz w:val="20"/>
                <w:szCs w:val="20"/>
                <w:lang w:eastAsia="ja-JP"/>
              </w:rPr>
            </w:pPr>
            <w:r>
              <w:rPr>
                <w:rFonts w:cs="Arial"/>
                <w:sz w:val="20"/>
                <w:szCs w:val="20"/>
                <w:lang w:eastAsia="ja-JP"/>
              </w:rPr>
              <w:t>English</w:t>
            </w:r>
          </w:p>
        </w:tc>
        <w:tc>
          <w:tcPr>
            <w:tcW w:w="900" w:type="dxa"/>
          </w:tcPr>
          <w:p w14:paraId="26BEA69E" w14:textId="77777777" w:rsidR="00B52203" w:rsidRDefault="00B52203" w:rsidP="005100CC">
            <w:pPr>
              <w:keepLines/>
              <w:rPr>
                <w:rFonts w:cs="Arial"/>
                <w:sz w:val="20"/>
                <w:szCs w:val="20"/>
                <w:lang w:eastAsia="ja-JP"/>
              </w:rPr>
            </w:pPr>
            <w:r>
              <w:rPr>
                <w:rFonts w:cs="Arial"/>
                <w:sz w:val="20"/>
                <w:szCs w:val="20"/>
                <w:lang w:eastAsia="ja-JP"/>
              </w:rPr>
              <w:t>Germany</w:t>
            </w:r>
          </w:p>
        </w:tc>
      </w:tr>
    </w:tbl>
    <w:p w14:paraId="26BEA6A0" w14:textId="77777777" w:rsidR="00D37F01" w:rsidRPr="00B30318" w:rsidRDefault="00D37F01" w:rsidP="00B30318">
      <w:pPr>
        <w:pStyle w:val="ListParagraph"/>
        <w:ind w:left="90"/>
        <w:rPr>
          <w:rFonts w:cs="Arial"/>
        </w:rPr>
      </w:pPr>
    </w:p>
    <w:p w14:paraId="26BEA6A7" w14:textId="77777777" w:rsidR="00430784" w:rsidRPr="00982D84" w:rsidRDefault="00430784" w:rsidP="000D47C3">
      <w:pPr>
        <w:pStyle w:val="ListParagraph"/>
        <w:numPr>
          <w:ilvl w:val="0"/>
          <w:numId w:val="17"/>
        </w:numPr>
        <w:autoSpaceDE w:val="0"/>
        <w:autoSpaceDN w:val="0"/>
        <w:adjustRightInd w:val="0"/>
        <w:spacing w:after="0"/>
        <w:rPr>
          <w:rFonts w:eastAsia="Arial Unicode MS" w:cs="Arial"/>
          <w:b/>
        </w:rPr>
      </w:pPr>
      <w:r w:rsidRPr="004B3E57">
        <w:rPr>
          <w:rFonts w:eastAsia="Arial Unicode MS" w:cs="Arial"/>
          <w:b/>
        </w:rPr>
        <w:t xml:space="preserve">CR </w:t>
      </w:r>
      <w:r w:rsidR="00BB173F">
        <w:rPr>
          <w:rFonts w:eastAsia="Arial Unicode MS" w:cs="Arial"/>
          <w:b/>
        </w:rPr>
        <w:t>1862</w:t>
      </w:r>
      <w:r>
        <w:rPr>
          <w:rFonts w:eastAsia="Arial Unicode MS" w:cs="Arial"/>
          <w:b/>
        </w:rPr>
        <w:t xml:space="preserve"> </w:t>
      </w:r>
      <w:r w:rsidR="00BB173F">
        <w:rPr>
          <w:rFonts w:eastAsia="Arial Unicode MS" w:cs="Arial"/>
          <w:b/>
        </w:rPr>
        <w:t>Greece new invoice layout</w:t>
      </w:r>
    </w:p>
    <w:p w14:paraId="26BEA6A8" w14:textId="77777777" w:rsidR="00430784" w:rsidRPr="00831591" w:rsidRDefault="00430784" w:rsidP="00430784">
      <w:pPr>
        <w:autoSpaceDE w:val="0"/>
        <w:autoSpaceDN w:val="0"/>
        <w:adjustRightInd w:val="0"/>
        <w:ind w:left="1080"/>
        <w:rPr>
          <w:rFonts w:eastAsia="Arial Unicode MS" w:cs="Arial"/>
          <w:b/>
          <w:color w:val="FF0000"/>
        </w:rPr>
      </w:pPr>
    </w:p>
    <w:p w14:paraId="26BEA6A9" w14:textId="77777777" w:rsidR="00430784" w:rsidRPr="00831591" w:rsidRDefault="00430784" w:rsidP="00430784">
      <w:pPr>
        <w:ind w:left="1080"/>
        <w:rPr>
          <w:b/>
        </w:rPr>
      </w:pPr>
      <w:r w:rsidRPr="00831591">
        <w:rPr>
          <w:b/>
        </w:rPr>
        <w:t>Business Need</w:t>
      </w:r>
    </w:p>
    <w:p w14:paraId="26BEA6AA" w14:textId="77777777" w:rsidR="00430784" w:rsidRPr="00831591" w:rsidRDefault="00430784" w:rsidP="00430784">
      <w:pPr>
        <w:ind w:left="1080"/>
      </w:pPr>
      <w:r w:rsidRPr="00831591">
        <w:t xml:space="preserve">      </w:t>
      </w:r>
      <w:r w:rsidR="00BB173F" w:rsidRPr="00BB173F">
        <w:t>GIL Print Commercial Invoices -Greece</w:t>
      </w:r>
      <w:r w:rsidRPr="004B3E57">
        <w:t xml:space="preserve"> </w:t>
      </w:r>
      <w:r w:rsidR="00BB173F">
        <w:t>should be printing PDF output instead of the Text Output to Printer at the moment.</w:t>
      </w:r>
    </w:p>
    <w:p w14:paraId="26BEA6AB" w14:textId="77777777" w:rsidR="00430784" w:rsidRDefault="00430784" w:rsidP="00430784">
      <w:pPr>
        <w:ind w:left="1080"/>
      </w:pPr>
    </w:p>
    <w:p w14:paraId="26BEA6AC" w14:textId="77777777" w:rsidR="00430784" w:rsidRDefault="00430784" w:rsidP="00430784">
      <w:pPr>
        <w:ind w:left="1080"/>
        <w:rPr>
          <w:b/>
        </w:rPr>
      </w:pPr>
      <w:r w:rsidRPr="007F38BC">
        <w:rPr>
          <w:b/>
        </w:rPr>
        <w:t xml:space="preserve">Technical Design </w:t>
      </w:r>
    </w:p>
    <w:p w14:paraId="26BEA6AD" w14:textId="77777777" w:rsidR="00BB173F" w:rsidRDefault="00BB173F" w:rsidP="00BB173F">
      <w:pPr>
        <w:ind w:left="1080"/>
      </w:pPr>
      <w:r w:rsidRPr="00831591">
        <w:t xml:space="preserve">      </w:t>
      </w:r>
      <w:r>
        <w:t xml:space="preserve">There is no change to the report query. The output type of the Concurrent program </w:t>
      </w:r>
      <w:r w:rsidRPr="00BB173F">
        <w:t xml:space="preserve">GIL Print Commercial Invoices </w:t>
      </w:r>
      <w:r>
        <w:t>–</w:t>
      </w:r>
      <w:r w:rsidRPr="00BB173F">
        <w:t>Greece</w:t>
      </w:r>
      <w:r>
        <w:t xml:space="preserve"> is changed from Text to XML.</w:t>
      </w:r>
    </w:p>
    <w:p w14:paraId="26BEA6AE" w14:textId="77777777" w:rsidR="00BB173F" w:rsidRPr="00831591" w:rsidRDefault="00BB173F" w:rsidP="00BB173F">
      <w:pPr>
        <w:ind w:left="1080"/>
      </w:pPr>
      <w:r>
        <w:rPr>
          <w:noProof/>
        </w:rPr>
        <w:drawing>
          <wp:inline distT="0" distB="0" distL="0" distR="0" wp14:anchorId="26BEA9B5" wp14:editId="26BEA9B6">
            <wp:extent cx="4889712" cy="265747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89712" cy="2657475"/>
                    </a:xfrm>
                    <a:prstGeom prst="rect">
                      <a:avLst/>
                    </a:prstGeom>
                  </pic:spPr>
                </pic:pic>
              </a:graphicData>
            </a:graphic>
          </wp:inline>
        </w:drawing>
      </w:r>
    </w:p>
    <w:p w14:paraId="6044FF21" w14:textId="77777777" w:rsidR="007342E1" w:rsidRDefault="007342E1" w:rsidP="0039326D">
      <w:bookmarkStart w:id="314" w:name="_Toc524092611"/>
    </w:p>
    <w:p w14:paraId="51FC8CA6" w14:textId="77777777" w:rsidR="007342E1" w:rsidRDefault="007342E1" w:rsidP="0039326D"/>
    <w:p w14:paraId="26BEA6AF" w14:textId="77777777" w:rsidR="00430784" w:rsidRDefault="00430784" w:rsidP="0039326D">
      <w:r>
        <w:lastRenderedPageBreak/>
        <w:t>C</w:t>
      </w:r>
      <w:r w:rsidRPr="00E55F92">
        <w:t>oncurrent Program Executable</w:t>
      </w:r>
      <w:bookmarkEnd w:id="314"/>
    </w:p>
    <w:p w14:paraId="7BDCCA2C" w14:textId="77777777" w:rsidR="007342E1" w:rsidRDefault="007342E1" w:rsidP="0039326D">
      <w:pPr>
        <w:ind w:left="720" w:firstLine="720"/>
      </w:pPr>
      <w:bookmarkStart w:id="315" w:name="_Toc524092612"/>
    </w:p>
    <w:p w14:paraId="26BEA6B0" w14:textId="77777777" w:rsidR="00430784" w:rsidRPr="0090439B" w:rsidRDefault="00430784" w:rsidP="0039326D">
      <w:pPr>
        <w:ind w:left="720" w:firstLine="720"/>
      </w:pPr>
      <w:r>
        <w:t xml:space="preserve">1) </w:t>
      </w:r>
      <w:r w:rsidRPr="00D27D23">
        <w:t>GIL Email Commercial Invoices-Standard</w:t>
      </w:r>
      <w:r w:rsidRPr="006A3325">
        <w:t>:</w:t>
      </w:r>
      <w:bookmarkEnd w:id="315"/>
      <w:r>
        <w:rPr>
          <w:b/>
        </w:rPr>
        <w:t xml:space="preserve"> </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430784" w:rsidRPr="007B512A" w14:paraId="26BEA6B3" w14:textId="77777777" w:rsidTr="004A1BB0">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B1" w14:textId="77777777" w:rsidR="00430784" w:rsidRPr="00944768" w:rsidRDefault="00430784" w:rsidP="004A1BB0">
            <w:pPr>
              <w:rPr>
                <w:rFonts w:cs="Arial"/>
                <w:b/>
                <w:sz w:val="20"/>
                <w:szCs w:val="20"/>
              </w:rPr>
            </w:pPr>
            <w:r w:rsidRPr="00944768">
              <w:rPr>
                <w:rFonts w:cs="Arial"/>
                <w:b/>
                <w:sz w:val="20"/>
                <w:szCs w:val="20"/>
              </w:rPr>
              <w:t>Executable</w:t>
            </w:r>
          </w:p>
        </w:tc>
        <w:tc>
          <w:tcPr>
            <w:tcW w:w="4860" w:type="dxa"/>
            <w:tcBorders>
              <w:left w:val="single" w:sz="12" w:space="0" w:color="auto"/>
            </w:tcBorders>
          </w:tcPr>
          <w:p w14:paraId="26BEA6B2" w14:textId="77777777" w:rsidR="00430784" w:rsidRPr="00944768" w:rsidRDefault="00BB173F" w:rsidP="004A1BB0">
            <w:pPr>
              <w:pStyle w:val="TableText"/>
              <w:rPr>
                <w:rFonts w:cs="Arial"/>
              </w:rPr>
            </w:pPr>
            <w:r w:rsidRPr="00BB173F">
              <w:rPr>
                <w:rFonts w:cs="Arial"/>
              </w:rPr>
              <w:t>XXGILARCOMINVGR</w:t>
            </w:r>
          </w:p>
        </w:tc>
      </w:tr>
      <w:tr w:rsidR="00430784" w:rsidRPr="007B512A" w14:paraId="26BEA6B6"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B4" w14:textId="77777777" w:rsidR="00430784" w:rsidRPr="00944768" w:rsidRDefault="00430784" w:rsidP="004A1BB0">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6B5" w14:textId="77777777" w:rsidR="00430784" w:rsidRPr="00944768" w:rsidRDefault="00BB173F" w:rsidP="004A1BB0">
            <w:pPr>
              <w:pStyle w:val="TableText"/>
              <w:rPr>
                <w:rFonts w:cs="Arial"/>
              </w:rPr>
            </w:pPr>
            <w:r w:rsidRPr="00BB173F">
              <w:rPr>
                <w:rFonts w:cs="Arial"/>
              </w:rPr>
              <w:t>XXGILARCOMINVGR</w:t>
            </w:r>
          </w:p>
        </w:tc>
      </w:tr>
      <w:tr w:rsidR="00430784" w:rsidRPr="007B512A" w14:paraId="26BEA6B9"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B7" w14:textId="77777777" w:rsidR="00430784" w:rsidRPr="00944768" w:rsidRDefault="00430784" w:rsidP="004A1BB0">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6B8" w14:textId="77777777" w:rsidR="00430784" w:rsidRPr="00944768" w:rsidRDefault="00BB173F" w:rsidP="004A1BB0">
            <w:pPr>
              <w:pStyle w:val="TableText"/>
              <w:rPr>
                <w:rFonts w:cs="Arial"/>
              </w:rPr>
            </w:pPr>
            <w:r w:rsidRPr="00BB173F">
              <w:rPr>
                <w:rFonts w:cs="Arial"/>
              </w:rPr>
              <w:t>Gilead Custom Application</w:t>
            </w:r>
          </w:p>
        </w:tc>
      </w:tr>
      <w:tr w:rsidR="00430784" w:rsidRPr="007B512A" w14:paraId="26BEA6BC"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BA" w14:textId="77777777" w:rsidR="00430784" w:rsidRPr="00944768" w:rsidRDefault="00430784" w:rsidP="004A1BB0">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6BB" w14:textId="77777777" w:rsidR="00430784" w:rsidRPr="00944768" w:rsidRDefault="00BB173F" w:rsidP="004A1BB0">
            <w:pPr>
              <w:pStyle w:val="TableText"/>
              <w:rPr>
                <w:rFonts w:cs="Arial"/>
              </w:rPr>
            </w:pPr>
            <w:r w:rsidRPr="00BB173F">
              <w:rPr>
                <w:rFonts w:cs="Arial"/>
              </w:rPr>
              <w:t>GIL Print Commercial Greece Invoices</w:t>
            </w:r>
          </w:p>
        </w:tc>
      </w:tr>
      <w:tr w:rsidR="00430784" w:rsidRPr="007B512A" w14:paraId="26BEA6BF"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BD" w14:textId="77777777" w:rsidR="00430784" w:rsidRPr="00944768" w:rsidRDefault="00430784" w:rsidP="004A1BB0">
            <w:pPr>
              <w:rPr>
                <w:rFonts w:cs="Arial"/>
                <w:b/>
                <w:sz w:val="20"/>
                <w:szCs w:val="20"/>
              </w:rPr>
            </w:pPr>
            <w:r w:rsidRPr="00944768">
              <w:rPr>
                <w:rFonts w:cs="Arial"/>
                <w:b/>
                <w:sz w:val="20"/>
                <w:szCs w:val="20"/>
              </w:rPr>
              <w:t>Execution Method</w:t>
            </w:r>
          </w:p>
        </w:tc>
        <w:tc>
          <w:tcPr>
            <w:tcW w:w="4860" w:type="dxa"/>
            <w:tcBorders>
              <w:left w:val="single" w:sz="12" w:space="0" w:color="auto"/>
            </w:tcBorders>
          </w:tcPr>
          <w:p w14:paraId="26BEA6BE" w14:textId="77777777" w:rsidR="00430784" w:rsidRPr="00944768" w:rsidRDefault="00BB173F" w:rsidP="004A1BB0">
            <w:pPr>
              <w:pStyle w:val="TableText"/>
              <w:rPr>
                <w:rFonts w:cs="Arial"/>
              </w:rPr>
            </w:pPr>
            <w:r>
              <w:rPr>
                <w:rFonts w:cs="Arial"/>
              </w:rPr>
              <w:t>Oracle Reports</w:t>
            </w:r>
          </w:p>
        </w:tc>
      </w:tr>
      <w:tr w:rsidR="00430784" w:rsidRPr="007B512A" w14:paraId="26BEA6C2" w14:textId="77777777" w:rsidTr="004A1BB0">
        <w:tc>
          <w:tcPr>
            <w:tcW w:w="2340" w:type="dxa"/>
            <w:tcBorders>
              <w:top w:val="single" w:sz="6" w:space="0" w:color="auto"/>
              <w:left w:val="single" w:sz="12" w:space="0" w:color="auto"/>
              <w:bottom w:val="single" w:sz="12" w:space="0" w:color="auto"/>
              <w:right w:val="single" w:sz="12" w:space="0" w:color="auto"/>
            </w:tcBorders>
            <w:shd w:val="clear" w:color="auto" w:fill="C0C0C0"/>
          </w:tcPr>
          <w:p w14:paraId="26BEA6C0" w14:textId="77777777" w:rsidR="00430784" w:rsidRPr="00944768" w:rsidRDefault="00430784" w:rsidP="004A1BB0">
            <w:pPr>
              <w:rPr>
                <w:rFonts w:cs="Arial"/>
                <w:b/>
                <w:sz w:val="20"/>
                <w:szCs w:val="20"/>
              </w:rPr>
            </w:pPr>
            <w:r w:rsidRPr="00944768">
              <w:rPr>
                <w:rFonts w:cs="Arial"/>
                <w:b/>
                <w:sz w:val="20"/>
                <w:szCs w:val="20"/>
              </w:rPr>
              <w:t>Execution File Name</w:t>
            </w:r>
          </w:p>
        </w:tc>
        <w:tc>
          <w:tcPr>
            <w:tcW w:w="4860" w:type="dxa"/>
            <w:tcBorders>
              <w:left w:val="single" w:sz="12" w:space="0" w:color="auto"/>
            </w:tcBorders>
          </w:tcPr>
          <w:p w14:paraId="26BEA6C1" w14:textId="77777777" w:rsidR="00430784" w:rsidRPr="00944768" w:rsidRDefault="00BB173F" w:rsidP="004A1BB0">
            <w:pPr>
              <w:pStyle w:val="TableText"/>
              <w:rPr>
                <w:rFonts w:cs="Arial"/>
                <w:i/>
              </w:rPr>
            </w:pPr>
            <w:r w:rsidRPr="00BB173F">
              <w:rPr>
                <w:rFonts w:cs="Arial"/>
              </w:rPr>
              <w:t>XXGILARCOMINVGR</w:t>
            </w:r>
          </w:p>
        </w:tc>
      </w:tr>
    </w:tbl>
    <w:p w14:paraId="1011B672" w14:textId="77777777" w:rsidR="007342E1" w:rsidRDefault="007342E1" w:rsidP="0039326D">
      <w:bookmarkStart w:id="316" w:name="_Toc524092613"/>
    </w:p>
    <w:p w14:paraId="26BEA6C3" w14:textId="77777777" w:rsidR="00430784" w:rsidRPr="007342E1" w:rsidRDefault="00430784" w:rsidP="0039326D">
      <w:r w:rsidRPr="007342E1">
        <w:t>Concurrent</w:t>
      </w:r>
      <w:r w:rsidRPr="00944768">
        <w:t xml:space="preserve"> </w:t>
      </w:r>
      <w:r w:rsidRPr="007342E1">
        <w:t>Program Definition</w:t>
      </w:r>
      <w:bookmarkEnd w:id="316"/>
    </w:p>
    <w:p w14:paraId="26BEA6C6" w14:textId="77777777" w:rsidR="00430784" w:rsidRPr="00336239" w:rsidRDefault="00430784" w:rsidP="0039326D">
      <w:pPr>
        <w:ind w:left="720" w:firstLine="720"/>
      </w:pPr>
      <w:r w:rsidRPr="00336239">
        <w:t>1</w:t>
      </w:r>
      <w:r w:rsidRPr="007342E1">
        <w:t xml:space="preserve">)  </w:t>
      </w:r>
      <w:r w:rsidRPr="0039326D">
        <w:t>GIL Email Commercial Invoices-Standard</w:t>
      </w:r>
    </w:p>
    <w:tbl>
      <w:tblPr>
        <w:tblW w:w="720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430784" w:rsidRPr="007B512A" w14:paraId="26BEA6C9" w14:textId="77777777" w:rsidTr="004A1BB0">
        <w:trPr>
          <w:trHeight w:val="303"/>
        </w:trPr>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C7" w14:textId="77777777" w:rsidR="00430784" w:rsidRPr="00944768" w:rsidRDefault="00430784" w:rsidP="004A1BB0">
            <w:pPr>
              <w:rPr>
                <w:rFonts w:cs="Arial"/>
                <w:b/>
                <w:sz w:val="20"/>
                <w:szCs w:val="20"/>
              </w:rPr>
            </w:pPr>
            <w:r w:rsidRPr="00944768">
              <w:rPr>
                <w:rFonts w:cs="Arial"/>
                <w:b/>
                <w:sz w:val="20"/>
                <w:szCs w:val="20"/>
              </w:rPr>
              <w:t>Program</w:t>
            </w:r>
          </w:p>
        </w:tc>
        <w:tc>
          <w:tcPr>
            <w:tcW w:w="4860" w:type="dxa"/>
            <w:tcBorders>
              <w:left w:val="single" w:sz="12" w:space="0" w:color="auto"/>
            </w:tcBorders>
          </w:tcPr>
          <w:p w14:paraId="26BEA6C8" w14:textId="77777777" w:rsidR="00430784" w:rsidRPr="00944768" w:rsidRDefault="00BB173F" w:rsidP="004A1BB0">
            <w:pPr>
              <w:pStyle w:val="TableText"/>
              <w:rPr>
                <w:rFonts w:cs="Arial"/>
              </w:rPr>
            </w:pPr>
            <w:r w:rsidRPr="00BB173F">
              <w:rPr>
                <w:rFonts w:cs="Arial"/>
              </w:rPr>
              <w:t xml:space="preserve">GIL Print Commercial Invoices </w:t>
            </w:r>
            <w:r>
              <w:rPr>
                <w:rFonts w:cs="Arial"/>
              </w:rPr>
              <w:t>–</w:t>
            </w:r>
            <w:r w:rsidRPr="00BB173F">
              <w:rPr>
                <w:rFonts w:cs="Arial"/>
              </w:rPr>
              <w:t>Greece</w:t>
            </w:r>
          </w:p>
        </w:tc>
      </w:tr>
      <w:tr w:rsidR="00430784" w:rsidRPr="007B512A" w14:paraId="26BEA6CC" w14:textId="77777777" w:rsidTr="004A1BB0">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CA" w14:textId="77777777" w:rsidR="00430784" w:rsidRPr="00944768" w:rsidRDefault="00430784" w:rsidP="004A1BB0">
            <w:pPr>
              <w:rPr>
                <w:rFonts w:cs="Arial"/>
                <w:b/>
                <w:sz w:val="20"/>
                <w:szCs w:val="20"/>
              </w:rPr>
            </w:pPr>
            <w:r w:rsidRPr="00944768">
              <w:rPr>
                <w:rFonts w:cs="Arial"/>
                <w:b/>
                <w:sz w:val="20"/>
                <w:szCs w:val="20"/>
              </w:rPr>
              <w:t>Short Name</w:t>
            </w:r>
          </w:p>
        </w:tc>
        <w:tc>
          <w:tcPr>
            <w:tcW w:w="4860" w:type="dxa"/>
            <w:tcBorders>
              <w:left w:val="single" w:sz="12" w:space="0" w:color="auto"/>
            </w:tcBorders>
          </w:tcPr>
          <w:p w14:paraId="26BEA6CB" w14:textId="77777777" w:rsidR="00430784" w:rsidRPr="00944768" w:rsidRDefault="00BB173F" w:rsidP="004A1BB0">
            <w:pPr>
              <w:pStyle w:val="TableText"/>
              <w:rPr>
                <w:rFonts w:cs="Arial"/>
              </w:rPr>
            </w:pPr>
            <w:r w:rsidRPr="00BB173F">
              <w:rPr>
                <w:rFonts w:cs="Arial"/>
              </w:rPr>
              <w:t>XXGILARCOMINVGR</w:t>
            </w:r>
          </w:p>
        </w:tc>
      </w:tr>
      <w:tr w:rsidR="00430784" w:rsidRPr="007B512A" w14:paraId="26BEA6CF" w14:textId="77777777" w:rsidTr="004A1BB0">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CD" w14:textId="77777777" w:rsidR="00430784" w:rsidRPr="00944768" w:rsidRDefault="00430784" w:rsidP="004A1BB0">
            <w:pPr>
              <w:rPr>
                <w:rFonts w:cs="Arial"/>
                <w:b/>
                <w:sz w:val="20"/>
                <w:szCs w:val="20"/>
              </w:rPr>
            </w:pPr>
            <w:r w:rsidRPr="00944768">
              <w:rPr>
                <w:rFonts w:cs="Arial"/>
                <w:b/>
                <w:sz w:val="20"/>
                <w:szCs w:val="20"/>
              </w:rPr>
              <w:t>Application</w:t>
            </w:r>
          </w:p>
        </w:tc>
        <w:tc>
          <w:tcPr>
            <w:tcW w:w="4860" w:type="dxa"/>
            <w:tcBorders>
              <w:left w:val="single" w:sz="12" w:space="0" w:color="auto"/>
            </w:tcBorders>
          </w:tcPr>
          <w:p w14:paraId="26BEA6CE" w14:textId="77777777" w:rsidR="00430784" w:rsidRPr="00944768" w:rsidRDefault="00BB173F" w:rsidP="004A1BB0">
            <w:pPr>
              <w:pStyle w:val="TableText"/>
              <w:rPr>
                <w:rFonts w:cs="Arial"/>
              </w:rPr>
            </w:pPr>
            <w:r w:rsidRPr="00BB173F">
              <w:rPr>
                <w:rFonts w:cs="Arial"/>
              </w:rPr>
              <w:t>Gilead Custom Application</w:t>
            </w:r>
          </w:p>
        </w:tc>
      </w:tr>
      <w:tr w:rsidR="00430784" w:rsidRPr="007B512A" w14:paraId="26BEA6D2" w14:textId="77777777" w:rsidTr="004A1BB0">
        <w:trPr>
          <w:trHeight w:val="25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D0" w14:textId="77777777" w:rsidR="00430784" w:rsidRPr="00944768" w:rsidRDefault="00430784" w:rsidP="004A1BB0">
            <w:pPr>
              <w:rPr>
                <w:rFonts w:cs="Arial"/>
                <w:b/>
                <w:sz w:val="20"/>
                <w:szCs w:val="20"/>
              </w:rPr>
            </w:pPr>
            <w:r w:rsidRPr="00944768">
              <w:rPr>
                <w:rFonts w:cs="Arial"/>
                <w:b/>
                <w:sz w:val="20"/>
                <w:szCs w:val="20"/>
              </w:rPr>
              <w:t>Description</w:t>
            </w:r>
          </w:p>
        </w:tc>
        <w:tc>
          <w:tcPr>
            <w:tcW w:w="4860" w:type="dxa"/>
            <w:tcBorders>
              <w:left w:val="single" w:sz="12" w:space="0" w:color="auto"/>
            </w:tcBorders>
          </w:tcPr>
          <w:p w14:paraId="26BEA6D1" w14:textId="77777777" w:rsidR="00430784" w:rsidRPr="00944768" w:rsidRDefault="00BB173F" w:rsidP="004A1BB0">
            <w:pPr>
              <w:pStyle w:val="TableText"/>
              <w:rPr>
                <w:rFonts w:cs="Arial"/>
              </w:rPr>
            </w:pPr>
            <w:r w:rsidRPr="00BB173F">
              <w:rPr>
                <w:rFonts w:cs="Arial"/>
              </w:rPr>
              <w:t xml:space="preserve">GIL Print Commercial Invoices </w:t>
            </w:r>
            <w:r>
              <w:rPr>
                <w:rFonts w:cs="Arial"/>
              </w:rPr>
              <w:t>–</w:t>
            </w:r>
            <w:r w:rsidRPr="00BB173F">
              <w:rPr>
                <w:rFonts w:cs="Arial"/>
              </w:rPr>
              <w:t>Greece</w:t>
            </w:r>
          </w:p>
        </w:tc>
      </w:tr>
      <w:tr w:rsidR="00430784" w:rsidRPr="007B512A" w14:paraId="26BEA6D5" w14:textId="77777777" w:rsidTr="004A1BB0">
        <w:trPr>
          <w:trHeight w:val="273"/>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D3" w14:textId="77777777" w:rsidR="00430784" w:rsidRPr="00944768" w:rsidRDefault="00430784" w:rsidP="004A1BB0">
            <w:pPr>
              <w:rPr>
                <w:rFonts w:cs="Arial"/>
                <w:b/>
                <w:sz w:val="20"/>
                <w:szCs w:val="20"/>
              </w:rPr>
            </w:pPr>
            <w:r w:rsidRPr="00944768">
              <w:rPr>
                <w:rFonts w:cs="Arial"/>
                <w:b/>
                <w:sz w:val="20"/>
                <w:szCs w:val="20"/>
              </w:rPr>
              <w:t>Executable Name</w:t>
            </w:r>
          </w:p>
        </w:tc>
        <w:tc>
          <w:tcPr>
            <w:tcW w:w="4860" w:type="dxa"/>
            <w:tcBorders>
              <w:left w:val="single" w:sz="12" w:space="0" w:color="auto"/>
            </w:tcBorders>
          </w:tcPr>
          <w:p w14:paraId="26BEA6D4" w14:textId="77777777" w:rsidR="00430784" w:rsidRPr="00944768" w:rsidRDefault="00BB173F" w:rsidP="004A1BB0">
            <w:pPr>
              <w:pStyle w:val="TableText"/>
              <w:rPr>
                <w:rFonts w:cs="Arial"/>
              </w:rPr>
            </w:pPr>
            <w:r w:rsidRPr="00BB173F">
              <w:rPr>
                <w:rFonts w:cs="Arial"/>
              </w:rPr>
              <w:t>XXGILARCOMINVGR</w:t>
            </w:r>
          </w:p>
        </w:tc>
      </w:tr>
      <w:tr w:rsidR="00430784" w:rsidRPr="007B512A" w14:paraId="26BEA6D8" w14:textId="77777777" w:rsidTr="004A1BB0">
        <w:trPr>
          <w:trHeight w:val="507"/>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D6" w14:textId="77777777" w:rsidR="00430784" w:rsidRPr="00944768" w:rsidRDefault="00430784" w:rsidP="004A1BB0">
            <w:pPr>
              <w:rPr>
                <w:rFonts w:cs="Arial"/>
                <w:b/>
                <w:sz w:val="20"/>
                <w:szCs w:val="20"/>
              </w:rPr>
            </w:pPr>
            <w:r w:rsidRPr="00944768">
              <w:rPr>
                <w:rFonts w:cs="Arial"/>
                <w:b/>
                <w:sz w:val="20"/>
                <w:szCs w:val="20"/>
              </w:rPr>
              <w:t>Request, ‘Use In SRS’ Checkbox</w:t>
            </w:r>
          </w:p>
        </w:tc>
        <w:tc>
          <w:tcPr>
            <w:tcW w:w="4860" w:type="dxa"/>
            <w:tcBorders>
              <w:left w:val="single" w:sz="12" w:space="0" w:color="auto"/>
            </w:tcBorders>
          </w:tcPr>
          <w:p w14:paraId="26BEA6D7" w14:textId="77777777" w:rsidR="00430784" w:rsidRPr="00944768" w:rsidRDefault="00430784" w:rsidP="004A1BB0">
            <w:pPr>
              <w:pStyle w:val="TableText"/>
              <w:rPr>
                <w:rFonts w:cs="Arial"/>
              </w:rPr>
            </w:pPr>
            <w:r>
              <w:rPr>
                <w:rFonts w:cs="Arial"/>
              </w:rPr>
              <w:t>Y</w:t>
            </w:r>
          </w:p>
        </w:tc>
      </w:tr>
      <w:tr w:rsidR="00430784" w:rsidRPr="007B512A" w14:paraId="26BEA6DB" w14:textId="77777777" w:rsidTr="004A1BB0">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D9" w14:textId="77777777" w:rsidR="00430784" w:rsidRPr="00944768" w:rsidRDefault="00430784" w:rsidP="004A1BB0">
            <w:pPr>
              <w:rPr>
                <w:rFonts w:cs="Arial"/>
                <w:b/>
                <w:sz w:val="20"/>
                <w:szCs w:val="20"/>
              </w:rPr>
            </w:pPr>
            <w:r w:rsidRPr="00944768">
              <w:rPr>
                <w:rFonts w:cs="Arial"/>
                <w:b/>
                <w:sz w:val="20"/>
                <w:szCs w:val="20"/>
              </w:rPr>
              <w:t>Output Format</w:t>
            </w:r>
          </w:p>
        </w:tc>
        <w:tc>
          <w:tcPr>
            <w:tcW w:w="4860" w:type="dxa"/>
            <w:tcBorders>
              <w:left w:val="single" w:sz="12" w:space="0" w:color="auto"/>
            </w:tcBorders>
          </w:tcPr>
          <w:p w14:paraId="26BEA6DA" w14:textId="77777777" w:rsidR="00430784" w:rsidRPr="00944768" w:rsidRDefault="00BB173F" w:rsidP="004A1BB0">
            <w:pPr>
              <w:pStyle w:val="TableText"/>
              <w:rPr>
                <w:rFonts w:cs="Arial"/>
              </w:rPr>
            </w:pPr>
            <w:r>
              <w:rPr>
                <w:rFonts w:cs="Arial"/>
              </w:rPr>
              <w:t>XML</w:t>
            </w:r>
          </w:p>
        </w:tc>
      </w:tr>
      <w:tr w:rsidR="00430784" w:rsidRPr="007B512A" w14:paraId="26BEA6DE" w14:textId="77777777" w:rsidTr="004A1BB0">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DC" w14:textId="77777777" w:rsidR="00430784" w:rsidRPr="00944768" w:rsidRDefault="00430784" w:rsidP="004A1BB0">
            <w:pPr>
              <w:rPr>
                <w:rFonts w:cs="Arial"/>
                <w:b/>
                <w:sz w:val="20"/>
                <w:szCs w:val="20"/>
              </w:rPr>
            </w:pPr>
            <w:r w:rsidRPr="00944768">
              <w:rPr>
                <w:rFonts w:cs="Arial"/>
                <w:b/>
                <w:sz w:val="20"/>
                <w:szCs w:val="20"/>
              </w:rPr>
              <w:t>Mls Function</w:t>
            </w:r>
          </w:p>
        </w:tc>
        <w:tc>
          <w:tcPr>
            <w:tcW w:w="4860" w:type="dxa"/>
            <w:tcBorders>
              <w:left w:val="single" w:sz="12" w:space="0" w:color="auto"/>
            </w:tcBorders>
          </w:tcPr>
          <w:p w14:paraId="26BEA6DD" w14:textId="77777777" w:rsidR="00430784" w:rsidRPr="00944768" w:rsidRDefault="00430784" w:rsidP="004A1BB0">
            <w:pPr>
              <w:pStyle w:val="TableText"/>
              <w:rPr>
                <w:rFonts w:cs="Arial"/>
              </w:rPr>
            </w:pPr>
          </w:p>
        </w:tc>
      </w:tr>
      <w:tr w:rsidR="00430784" w:rsidRPr="007B512A" w14:paraId="26BEA6E1" w14:textId="77777777" w:rsidTr="004A1BB0">
        <w:trPr>
          <w:trHeight w:val="165"/>
        </w:trPr>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DF" w14:textId="77777777" w:rsidR="00430784" w:rsidRPr="00944768" w:rsidRDefault="00430784" w:rsidP="004A1BB0">
            <w:pPr>
              <w:rPr>
                <w:rFonts w:cs="Arial"/>
                <w:b/>
                <w:sz w:val="20"/>
                <w:szCs w:val="20"/>
              </w:rPr>
            </w:pPr>
            <w:r w:rsidRPr="00944768">
              <w:rPr>
                <w:rFonts w:cs="Arial"/>
                <w:b/>
                <w:sz w:val="20"/>
                <w:szCs w:val="20"/>
              </w:rPr>
              <w:t>Style</w:t>
            </w:r>
          </w:p>
        </w:tc>
        <w:tc>
          <w:tcPr>
            <w:tcW w:w="4860" w:type="dxa"/>
            <w:tcBorders>
              <w:left w:val="single" w:sz="12" w:space="0" w:color="auto"/>
            </w:tcBorders>
          </w:tcPr>
          <w:p w14:paraId="26BEA6E0" w14:textId="77777777" w:rsidR="00430784" w:rsidRPr="00944768" w:rsidRDefault="00430784" w:rsidP="004A1BB0">
            <w:pPr>
              <w:pStyle w:val="TableText"/>
              <w:rPr>
                <w:rFonts w:cs="Arial"/>
              </w:rPr>
            </w:pPr>
          </w:p>
        </w:tc>
      </w:tr>
    </w:tbl>
    <w:p w14:paraId="26BEA6E2" w14:textId="77777777" w:rsidR="00430784" w:rsidRDefault="00430784" w:rsidP="00430784">
      <w:pPr>
        <w:pStyle w:val="ListParagraph"/>
        <w:ind w:left="1530" w:firstLine="630"/>
        <w:rPr>
          <w:rFonts w:cs="Arial"/>
        </w:rPr>
      </w:pPr>
    </w:p>
    <w:p w14:paraId="26BEA6E3" w14:textId="77777777" w:rsidR="00430784" w:rsidRDefault="00430784" w:rsidP="00430784">
      <w:pPr>
        <w:pStyle w:val="ListParagraph"/>
        <w:ind w:left="1530"/>
        <w:rPr>
          <w:rFonts w:ascii="Arial" w:hAnsi="Arial" w:cs="Arial"/>
          <w:bCs/>
          <w:szCs w:val="26"/>
        </w:rPr>
      </w:pPr>
      <w:r w:rsidRPr="0010613A">
        <w:rPr>
          <w:rFonts w:ascii="Arial" w:hAnsi="Arial" w:cs="Arial"/>
          <w:bCs/>
          <w:szCs w:val="26"/>
        </w:rPr>
        <w:t>XML Publisher Data Definition</w:t>
      </w:r>
    </w:p>
    <w:p w14:paraId="26BEA6E4" w14:textId="77777777" w:rsidR="00430784" w:rsidRDefault="00430784" w:rsidP="00430784">
      <w:pPr>
        <w:pStyle w:val="ListParagraph"/>
        <w:ind w:left="1530" w:firstLine="630"/>
        <w:rPr>
          <w:rFonts w:ascii="Arial" w:hAnsi="Arial" w:cs="Arial"/>
          <w:bCs/>
          <w:szCs w:val="26"/>
        </w:rPr>
      </w:pPr>
    </w:p>
    <w:p w14:paraId="26BEA6E5" w14:textId="77777777" w:rsidR="00430784" w:rsidRDefault="00430784" w:rsidP="00430784">
      <w:pPr>
        <w:pStyle w:val="ListParagraph"/>
        <w:ind w:left="1530"/>
        <w:rPr>
          <w:rFonts w:ascii="Arial" w:hAnsi="Arial" w:cs="Arial"/>
          <w:bCs/>
          <w:szCs w:val="26"/>
        </w:rPr>
      </w:pPr>
      <w:r>
        <w:rPr>
          <w:rFonts w:ascii="Arial" w:hAnsi="Arial" w:cs="Arial"/>
          <w:bCs/>
          <w:szCs w:val="26"/>
        </w:rPr>
        <w:t xml:space="preserve">1) </w:t>
      </w:r>
      <w:r w:rsidR="00BB173F" w:rsidRPr="00BB173F">
        <w:rPr>
          <w:rFonts w:ascii="Tahoma" w:hAnsi="Tahoma" w:cs="Tahoma"/>
          <w:b/>
          <w:bCs/>
          <w:color w:val="3C3C3C"/>
          <w:sz w:val="20"/>
          <w:szCs w:val="20"/>
        </w:rPr>
        <w:t>GIL Print Commercial Invoices -Greece</w:t>
      </w:r>
    </w:p>
    <w:tbl>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4860"/>
      </w:tblGrid>
      <w:tr w:rsidR="00430784" w:rsidRPr="007B512A" w14:paraId="26BEA6E8" w14:textId="77777777" w:rsidTr="004A1BB0">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E6" w14:textId="77777777" w:rsidR="00430784" w:rsidRPr="00944768" w:rsidRDefault="00430784" w:rsidP="004A1BB0">
            <w:pPr>
              <w:rPr>
                <w:rFonts w:cs="Arial"/>
                <w:b/>
                <w:sz w:val="20"/>
                <w:szCs w:val="20"/>
              </w:rPr>
            </w:pPr>
            <w:r>
              <w:rPr>
                <w:rFonts w:cs="Arial"/>
                <w:b/>
                <w:sz w:val="20"/>
                <w:szCs w:val="20"/>
              </w:rPr>
              <w:t>Name</w:t>
            </w:r>
          </w:p>
        </w:tc>
        <w:tc>
          <w:tcPr>
            <w:tcW w:w="4860" w:type="dxa"/>
            <w:tcBorders>
              <w:left w:val="single" w:sz="12" w:space="0" w:color="auto"/>
            </w:tcBorders>
          </w:tcPr>
          <w:p w14:paraId="26BEA6E7" w14:textId="77777777" w:rsidR="00430784" w:rsidRPr="000C4B50" w:rsidRDefault="00BB173F" w:rsidP="004A1BB0">
            <w:pPr>
              <w:pStyle w:val="TableText"/>
              <w:rPr>
                <w:rFonts w:cs="Arial"/>
              </w:rPr>
            </w:pPr>
            <w:r w:rsidRPr="00BB173F">
              <w:rPr>
                <w:rFonts w:cs="Arial"/>
              </w:rPr>
              <w:t xml:space="preserve">GIL Print Commercial Invoices </w:t>
            </w:r>
            <w:r>
              <w:rPr>
                <w:rFonts w:cs="Arial"/>
              </w:rPr>
              <w:t>–</w:t>
            </w:r>
            <w:r w:rsidRPr="00BB173F">
              <w:rPr>
                <w:rFonts w:cs="Arial"/>
              </w:rPr>
              <w:t>Greece</w:t>
            </w:r>
          </w:p>
        </w:tc>
      </w:tr>
      <w:tr w:rsidR="00430784" w:rsidRPr="007B512A" w14:paraId="26BEA6EB" w14:textId="77777777" w:rsidTr="004A1BB0">
        <w:tc>
          <w:tcPr>
            <w:tcW w:w="2340" w:type="dxa"/>
            <w:tcBorders>
              <w:top w:val="single" w:sz="12" w:space="0" w:color="auto"/>
              <w:left w:val="single" w:sz="12" w:space="0" w:color="auto"/>
              <w:bottom w:val="single" w:sz="6" w:space="0" w:color="auto"/>
              <w:right w:val="single" w:sz="12" w:space="0" w:color="auto"/>
            </w:tcBorders>
            <w:shd w:val="clear" w:color="auto" w:fill="C0C0C0"/>
          </w:tcPr>
          <w:p w14:paraId="26BEA6E9" w14:textId="77777777" w:rsidR="00430784" w:rsidRPr="00944768" w:rsidRDefault="00430784" w:rsidP="004A1BB0">
            <w:pPr>
              <w:rPr>
                <w:rFonts w:cs="Arial"/>
                <w:b/>
                <w:sz w:val="20"/>
                <w:szCs w:val="20"/>
              </w:rPr>
            </w:pPr>
            <w:r>
              <w:rPr>
                <w:rFonts w:cs="Arial"/>
                <w:b/>
                <w:sz w:val="20"/>
                <w:szCs w:val="20"/>
              </w:rPr>
              <w:t>Code</w:t>
            </w:r>
          </w:p>
        </w:tc>
        <w:tc>
          <w:tcPr>
            <w:tcW w:w="4860" w:type="dxa"/>
            <w:tcBorders>
              <w:left w:val="single" w:sz="12" w:space="0" w:color="auto"/>
            </w:tcBorders>
          </w:tcPr>
          <w:p w14:paraId="26BEA6EA" w14:textId="77777777" w:rsidR="00430784" w:rsidRPr="00944768" w:rsidRDefault="00BB173F" w:rsidP="004A1BB0">
            <w:pPr>
              <w:pStyle w:val="TableText"/>
              <w:rPr>
                <w:rFonts w:cs="Arial"/>
              </w:rPr>
            </w:pPr>
            <w:r w:rsidRPr="00BB173F">
              <w:rPr>
                <w:rFonts w:cs="Arial"/>
              </w:rPr>
              <w:t>XXGILARCOMINVGR</w:t>
            </w:r>
          </w:p>
        </w:tc>
      </w:tr>
      <w:tr w:rsidR="00430784" w:rsidRPr="007B512A" w14:paraId="26BEA6EE"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EC" w14:textId="77777777" w:rsidR="00430784" w:rsidRPr="00944768" w:rsidRDefault="00430784" w:rsidP="004A1BB0">
            <w:pPr>
              <w:rPr>
                <w:rFonts w:cs="Arial"/>
                <w:b/>
                <w:sz w:val="20"/>
                <w:szCs w:val="20"/>
              </w:rPr>
            </w:pPr>
            <w:r>
              <w:rPr>
                <w:rFonts w:cs="Arial"/>
                <w:b/>
                <w:sz w:val="20"/>
                <w:szCs w:val="20"/>
              </w:rPr>
              <w:t>Application</w:t>
            </w:r>
          </w:p>
        </w:tc>
        <w:tc>
          <w:tcPr>
            <w:tcW w:w="4860" w:type="dxa"/>
            <w:tcBorders>
              <w:left w:val="single" w:sz="12" w:space="0" w:color="auto"/>
            </w:tcBorders>
          </w:tcPr>
          <w:p w14:paraId="26BEA6ED" w14:textId="77777777" w:rsidR="00430784" w:rsidRPr="00944768" w:rsidRDefault="00430784" w:rsidP="004A1BB0">
            <w:pPr>
              <w:pStyle w:val="TableText"/>
              <w:rPr>
                <w:rFonts w:cs="Arial"/>
              </w:rPr>
            </w:pPr>
            <w:r>
              <w:rPr>
                <w:rFonts w:cs="Arial"/>
              </w:rPr>
              <w:t>Gilead Custom Application</w:t>
            </w:r>
          </w:p>
        </w:tc>
      </w:tr>
      <w:tr w:rsidR="00430784" w:rsidRPr="007B512A" w14:paraId="26BEA6F1"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EF" w14:textId="77777777" w:rsidR="00430784" w:rsidRPr="00944768" w:rsidRDefault="00430784" w:rsidP="004A1BB0">
            <w:pPr>
              <w:rPr>
                <w:rFonts w:cs="Arial"/>
                <w:b/>
                <w:sz w:val="20"/>
                <w:szCs w:val="20"/>
              </w:rPr>
            </w:pPr>
            <w:r>
              <w:rPr>
                <w:rFonts w:cs="Arial"/>
                <w:b/>
                <w:sz w:val="20"/>
                <w:szCs w:val="20"/>
              </w:rPr>
              <w:t>Start Date</w:t>
            </w:r>
          </w:p>
        </w:tc>
        <w:tc>
          <w:tcPr>
            <w:tcW w:w="4860" w:type="dxa"/>
            <w:tcBorders>
              <w:left w:val="single" w:sz="12" w:space="0" w:color="auto"/>
            </w:tcBorders>
          </w:tcPr>
          <w:p w14:paraId="26BEA6F0" w14:textId="77777777" w:rsidR="00430784" w:rsidRPr="00944768" w:rsidRDefault="00BB173F" w:rsidP="004A1BB0">
            <w:pPr>
              <w:pStyle w:val="TableText"/>
              <w:rPr>
                <w:rFonts w:cs="Arial"/>
              </w:rPr>
            </w:pPr>
            <w:r>
              <w:rPr>
                <w:rFonts w:cs="Arial"/>
              </w:rPr>
              <w:t>01-Jan-2018</w:t>
            </w:r>
          </w:p>
        </w:tc>
      </w:tr>
      <w:tr w:rsidR="00430784" w:rsidRPr="007B512A" w14:paraId="26BEA6F4"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F2" w14:textId="77777777" w:rsidR="00430784" w:rsidRPr="00944768" w:rsidRDefault="00430784" w:rsidP="004A1BB0">
            <w:pPr>
              <w:rPr>
                <w:rFonts w:cs="Arial"/>
                <w:b/>
                <w:sz w:val="20"/>
                <w:szCs w:val="20"/>
              </w:rPr>
            </w:pPr>
            <w:r>
              <w:rPr>
                <w:rFonts w:cs="Arial"/>
                <w:b/>
                <w:sz w:val="20"/>
                <w:szCs w:val="20"/>
              </w:rPr>
              <w:t>End Date</w:t>
            </w:r>
          </w:p>
        </w:tc>
        <w:tc>
          <w:tcPr>
            <w:tcW w:w="4860" w:type="dxa"/>
            <w:tcBorders>
              <w:left w:val="single" w:sz="12" w:space="0" w:color="auto"/>
            </w:tcBorders>
          </w:tcPr>
          <w:p w14:paraId="26BEA6F3" w14:textId="77777777" w:rsidR="00430784" w:rsidRPr="00944768" w:rsidRDefault="00430784" w:rsidP="004A1BB0">
            <w:pPr>
              <w:pStyle w:val="TableText"/>
              <w:rPr>
                <w:rFonts w:cs="Arial"/>
              </w:rPr>
            </w:pPr>
          </w:p>
        </w:tc>
      </w:tr>
      <w:tr w:rsidR="00430784" w:rsidRPr="007B512A" w14:paraId="26BEA6F7"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F5" w14:textId="77777777" w:rsidR="00430784" w:rsidRPr="00944768" w:rsidRDefault="00430784" w:rsidP="004A1BB0">
            <w:pPr>
              <w:rPr>
                <w:rFonts w:cs="Arial"/>
                <w:b/>
                <w:sz w:val="20"/>
                <w:szCs w:val="20"/>
              </w:rPr>
            </w:pPr>
            <w:r>
              <w:rPr>
                <w:rFonts w:cs="Arial"/>
                <w:b/>
                <w:sz w:val="20"/>
                <w:szCs w:val="20"/>
              </w:rPr>
              <w:t>XML Schema</w:t>
            </w:r>
          </w:p>
        </w:tc>
        <w:tc>
          <w:tcPr>
            <w:tcW w:w="4860" w:type="dxa"/>
            <w:tcBorders>
              <w:left w:val="single" w:sz="12" w:space="0" w:color="auto"/>
            </w:tcBorders>
          </w:tcPr>
          <w:p w14:paraId="26BEA6F6" w14:textId="77777777" w:rsidR="00430784" w:rsidRPr="00944768" w:rsidRDefault="00430784" w:rsidP="004A1BB0">
            <w:pPr>
              <w:pStyle w:val="TableText"/>
              <w:rPr>
                <w:rFonts w:cs="Arial"/>
              </w:rPr>
            </w:pPr>
          </w:p>
        </w:tc>
      </w:tr>
      <w:tr w:rsidR="00430784" w:rsidRPr="007B512A" w14:paraId="26BEA6FA"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F8" w14:textId="77777777" w:rsidR="00430784" w:rsidRPr="00944768" w:rsidRDefault="00430784" w:rsidP="004A1BB0">
            <w:pPr>
              <w:rPr>
                <w:rFonts w:cs="Arial"/>
                <w:b/>
                <w:sz w:val="20"/>
                <w:szCs w:val="20"/>
              </w:rPr>
            </w:pPr>
            <w:r>
              <w:rPr>
                <w:rFonts w:cs="Arial"/>
                <w:b/>
                <w:sz w:val="20"/>
                <w:szCs w:val="20"/>
              </w:rPr>
              <w:t>Data Template</w:t>
            </w:r>
          </w:p>
        </w:tc>
        <w:tc>
          <w:tcPr>
            <w:tcW w:w="4860" w:type="dxa"/>
            <w:tcBorders>
              <w:left w:val="single" w:sz="12" w:space="0" w:color="auto"/>
            </w:tcBorders>
          </w:tcPr>
          <w:p w14:paraId="26BEA6F9" w14:textId="77777777" w:rsidR="00430784" w:rsidRPr="00944768" w:rsidRDefault="00430784" w:rsidP="004A1BB0">
            <w:pPr>
              <w:pStyle w:val="TableText"/>
              <w:rPr>
                <w:rFonts w:cs="Arial"/>
              </w:rPr>
            </w:pPr>
          </w:p>
        </w:tc>
      </w:tr>
      <w:tr w:rsidR="00430784" w:rsidRPr="007B512A" w14:paraId="26BEA6FD"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FB" w14:textId="77777777" w:rsidR="00430784" w:rsidRPr="003A44A4" w:rsidRDefault="00430784" w:rsidP="004A1BB0">
            <w:pPr>
              <w:rPr>
                <w:rFonts w:cs="Arial"/>
                <w:b/>
                <w:sz w:val="20"/>
                <w:szCs w:val="20"/>
              </w:rPr>
            </w:pPr>
            <w:r>
              <w:rPr>
                <w:rFonts w:cs="Arial"/>
                <w:b/>
                <w:sz w:val="20"/>
                <w:szCs w:val="20"/>
              </w:rPr>
              <w:t>Preview Data</w:t>
            </w:r>
          </w:p>
        </w:tc>
        <w:tc>
          <w:tcPr>
            <w:tcW w:w="4860" w:type="dxa"/>
            <w:tcBorders>
              <w:left w:val="single" w:sz="12" w:space="0" w:color="auto"/>
            </w:tcBorders>
          </w:tcPr>
          <w:p w14:paraId="26BEA6FC" w14:textId="77777777" w:rsidR="00430784" w:rsidRPr="003A44A4" w:rsidRDefault="00430784" w:rsidP="004A1BB0">
            <w:pPr>
              <w:pStyle w:val="TableText"/>
              <w:rPr>
                <w:rFonts w:cs="Arial"/>
              </w:rPr>
            </w:pPr>
          </w:p>
        </w:tc>
      </w:tr>
      <w:tr w:rsidR="00430784" w:rsidRPr="007B512A" w14:paraId="26BEA700" w14:textId="77777777" w:rsidTr="004A1BB0">
        <w:tc>
          <w:tcPr>
            <w:tcW w:w="2340" w:type="dxa"/>
            <w:tcBorders>
              <w:top w:val="single" w:sz="6" w:space="0" w:color="auto"/>
              <w:left w:val="single" w:sz="12" w:space="0" w:color="auto"/>
              <w:bottom w:val="single" w:sz="6" w:space="0" w:color="auto"/>
              <w:right w:val="single" w:sz="12" w:space="0" w:color="auto"/>
            </w:tcBorders>
            <w:shd w:val="clear" w:color="auto" w:fill="C0C0C0"/>
          </w:tcPr>
          <w:p w14:paraId="26BEA6FE" w14:textId="77777777" w:rsidR="00430784" w:rsidRDefault="00430784" w:rsidP="004A1BB0">
            <w:pPr>
              <w:rPr>
                <w:rFonts w:cs="Arial"/>
                <w:b/>
                <w:sz w:val="20"/>
                <w:szCs w:val="20"/>
              </w:rPr>
            </w:pPr>
            <w:r>
              <w:rPr>
                <w:rFonts w:cs="Arial"/>
                <w:b/>
                <w:sz w:val="20"/>
                <w:szCs w:val="20"/>
              </w:rPr>
              <w:t>Bursting Control File</w:t>
            </w:r>
          </w:p>
        </w:tc>
        <w:tc>
          <w:tcPr>
            <w:tcW w:w="4860" w:type="dxa"/>
            <w:tcBorders>
              <w:left w:val="single" w:sz="12" w:space="0" w:color="auto"/>
            </w:tcBorders>
          </w:tcPr>
          <w:p w14:paraId="26BEA6FF" w14:textId="77777777" w:rsidR="00430784" w:rsidRPr="007D4AAA" w:rsidRDefault="00430784" w:rsidP="004A1BB0">
            <w:pPr>
              <w:pStyle w:val="TableText"/>
              <w:rPr>
                <w:rFonts w:cs="Arial"/>
              </w:rPr>
            </w:pPr>
          </w:p>
        </w:tc>
      </w:tr>
    </w:tbl>
    <w:p w14:paraId="26BEA701" w14:textId="77777777" w:rsidR="00430784" w:rsidRDefault="00430784" w:rsidP="00430784">
      <w:pPr>
        <w:pStyle w:val="ListParagraph"/>
        <w:ind w:left="1530" w:firstLine="630"/>
        <w:rPr>
          <w:rFonts w:ascii="Arial" w:hAnsi="Arial" w:cs="Arial"/>
          <w:bCs/>
          <w:szCs w:val="26"/>
        </w:rPr>
      </w:pPr>
    </w:p>
    <w:p w14:paraId="26BEA702" w14:textId="77777777" w:rsidR="00430784" w:rsidRDefault="00430784" w:rsidP="00430784">
      <w:pPr>
        <w:pStyle w:val="ListParagraph"/>
        <w:ind w:left="1530" w:firstLine="630"/>
        <w:rPr>
          <w:rFonts w:ascii="Arial" w:hAnsi="Arial" w:cs="Arial"/>
          <w:bCs/>
          <w:szCs w:val="26"/>
        </w:rPr>
      </w:pPr>
    </w:p>
    <w:p w14:paraId="26BEA703" w14:textId="77777777" w:rsidR="00430784" w:rsidRDefault="00430784" w:rsidP="00430784">
      <w:pPr>
        <w:pStyle w:val="ListParagraph"/>
        <w:ind w:left="1530"/>
        <w:rPr>
          <w:rFonts w:ascii="Arial" w:hAnsi="Arial" w:cs="Arial"/>
          <w:bCs/>
          <w:szCs w:val="26"/>
        </w:rPr>
      </w:pPr>
      <w:r w:rsidRPr="000B2529">
        <w:rPr>
          <w:rFonts w:ascii="Arial" w:hAnsi="Arial" w:cs="Arial"/>
          <w:bCs/>
          <w:szCs w:val="26"/>
        </w:rPr>
        <w:t xml:space="preserve">XML Publisher </w:t>
      </w:r>
      <w:r>
        <w:rPr>
          <w:rFonts w:ascii="Arial" w:hAnsi="Arial" w:cs="Arial"/>
          <w:bCs/>
          <w:szCs w:val="26"/>
        </w:rPr>
        <w:t xml:space="preserve">Template </w:t>
      </w:r>
    </w:p>
    <w:p w14:paraId="26BEA704" w14:textId="77777777" w:rsidR="00430784" w:rsidRDefault="00430784" w:rsidP="00430784">
      <w:pPr>
        <w:pStyle w:val="ListParagraph"/>
        <w:ind w:left="1530" w:firstLine="630"/>
        <w:rPr>
          <w:rFonts w:ascii="Arial" w:hAnsi="Arial" w:cs="Arial"/>
          <w:bCs/>
          <w:szCs w:val="26"/>
        </w:rPr>
      </w:pPr>
    </w:p>
    <w:p w14:paraId="26BEA705" w14:textId="77777777" w:rsidR="00430784" w:rsidRDefault="00430784" w:rsidP="00430784">
      <w:pPr>
        <w:pStyle w:val="ListParagraph"/>
        <w:ind w:left="1530"/>
        <w:rPr>
          <w:rFonts w:ascii="Arial" w:hAnsi="Arial" w:cs="Arial"/>
          <w:bCs/>
          <w:szCs w:val="26"/>
        </w:rPr>
      </w:pPr>
      <w:r>
        <w:rPr>
          <w:rFonts w:ascii="Arial" w:hAnsi="Arial" w:cs="Arial"/>
          <w:bCs/>
          <w:szCs w:val="26"/>
        </w:rPr>
        <w:t xml:space="preserve">1) </w:t>
      </w:r>
      <w:r w:rsidR="00BB173F" w:rsidRPr="00BB173F">
        <w:rPr>
          <w:rFonts w:ascii="Arial" w:hAnsi="Arial" w:cs="Arial"/>
          <w:bCs/>
          <w:szCs w:val="26"/>
        </w:rPr>
        <w:t>GIL Print Commercial Invoices -Greece</w:t>
      </w:r>
    </w:p>
    <w:tbl>
      <w:tblPr>
        <w:tblW w:w="9090" w:type="dxa"/>
        <w:tblInd w:w="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1800"/>
        <w:gridCol w:w="1710"/>
        <w:gridCol w:w="1620"/>
        <w:gridCol w:w="810"/>
        <w:gridCol w:w="810"/>
        <w:gridCol w:w="810"/>
        <w:gridCol w:w="630"/>
        <w:gridCol w:w="900"/>
      </w:tblGrid>
      <w:tr w:rsidR="00430784" w:rsidRPr="005A7913" w14:paraId="26BEA70E" w14:textId="77777777" w:rsidTr="004A1BB0">
        <w:trPr>
          <w:trHeight w:val="247"/>
          <w:tblHeader/>
        </w:trPr>
        <w:tc>
          <w:tcPr>
            <w:tcW w:w="1800" w:type="dxa"/>
            <w:shd w:val="clear" w:color="auto" w:fill="C0C0C0"/>
          </w:tcPr>
          <w:p w14:paraId="26BEA706" w14:textId="77777777" w:rsidR="00430784" w:rsidRPr="005A7913" w:rsidRDefault="00430784" w:rsidP="004A1BB0">
            <w:pPr>
              <w:rPr>
                <w:rFonts w:cs="Arial"/>
                <w:b/>
                <w:sz w:val="20"/>
                <w:szCs w:val="20"/>
              </w:rPr>
            </w:pPr>
            <w:r w:rsidRPr="005A7913">
              <w:rPr>
                <w:rFonts w:cs="Arial"/>
                <w:b/>
                <w:sz w:val="20"/>
                <w:szCs w:val="20"/>
              </w:rPr>
              <w:t>Name</w:t>
            </w:r>
          </w:p>
        </w:tc>
        <w:tc>
          <w:tcPr>
            <w:tcW w:w="1710" w:type="dxa"/>
            <w:shd w:val="clear" w:color="auto" w:fill="C0C0C0"/>
          </w:tcPr>
          <w:p w14:paraId="26BEA707" w14:textId="77777777" w:rsidR="00430784" w:rsidRPr="005A7913" w:rsidRDefault="00430784" w:rsidP="004A1BB0">
            <w:pPr>
              <w:rPr>
                <w:rFonts w:cs="Arial"/>
                <w:b/>
                <w:sz w:val="20"/>
                <w:szCs w:val="20"/>
              </w:rPr>
            </w:pPr>
            <w:r>
              <w:rPr>
                <w:rFonts w:cs="Arial"/>
                <w:b/>
                <w:sz w:val="20"/>
                <w:szCs w:val="20"/>
              </w:rPr>
              <w:t>Application</w:t>
            </w:r>
          </w:p>
        </w:tc>
        <w:tc>
          <w:tcPr>
            <w:tcW w:w="1620" w:type="dxa"/>
            <w:shd w:val="clear" w:color="auto" w:fill="C0C0C0"/>
          </w:tcPr>
          <w:p w14:paraId="26BEA708" w14:textId="77777777" w:rsidR="00430784" w:rsidRDefault="00430784" w:rsidP="004A1BB0">
            <w:pPr>
              <w:rPr>
                <w:rFonts w:cs="Arial"/>
                <w:b/>
                <w:sz w:val="20"/>
                <w:szCs w:val="20"/>
              </w:rPr>
            </w:pPr>
            <w:r>
              <w:rPr>
                <w:rFonts w:cs="Arial"/>
                <w:b/>
                <w:sz w:val="20"/>
                <w:szCs w:val="20"/>
              </w:rPr>
              <w:t>Data Definition</w:t>
            </w:r>
          </w:p>
        </w:tc>
        <w:tc>
          <w:tcPr>
            <w:tcW w:w="810" w:type="dxa"/>
            <w:shd w:val="clear" w:color="auto" w:fill="C0C0C0"/>
          </w:tcPr>
          <w:p w14:paraId="26BEA709" w14:textId="77777777" w:rsidR="00430784" w:rsidRDefault="00430784" w:rsidP="004A1BB0">
            <w:pPr>
              <w:rPr>
                <w:rFonts w:cs="Arial"/>
                <w:b/>
                <w:sz w:val="20"/>
                <w:szCs w:val="20"/>
              </w:rPr>
            </w:pPr>
            <w:r>
              <w:rPr>
                <w:rFonts w:cs="Arial"/>
                <w:b/>
                <w:sz w:val="20"/>
                <w:szCs w:val="20"/>
              </w:rPr>
              <w:t>Type</w:t>
            </w:r>
          </w:p>
        </w:tc>
        <w:tc>
          <w:tcPr>
            <w:tcW w:w="810" w:type="dxa"/>
            <w:shd w:val="clear" w:color="auto" w:fill="C0C0C0"/>
          </w:tcPr>
          <w:p w14:paraId="26BEA70A" w14:textId="77777777" w:rsidR="00430784" w:rsidRDefault="00430784" w:rsidP="004A1BB0">
            <w:pPr>
              <w:rPr>
                <w:rFonts w:cs="Arial"/>
                <w:b/>
                <w:sz w:val="20"/>
                <w:szCs w:val="20"/>
              </w:rPr>
            </w:pPr>
            <w:r>
              <w:rPr>
                <w:rFonts w:cs="Arial"/>
                <w:b/>
                <w:sz w:val="20"/>
                <w:szCs w:val="20"/>
              </w:rPr>
              <w:t>Output Type</w:t>
            </w:r>
          </w:p>
        </w:tc>
        <w:tc>
          <w:tcPr>
            <w:tcW w:w="810" w:type="dxa"/>
            <w:shd w:val="clear" w:color="auto" w:fill="C0C0C0"/>
          </w:tcPr>
          <w:p w14:paraId="26BEA70B" w14:textId="77777777" w:rsidR="00430784" w:rsidRDefault="00430784" w:rsidP="004A1BB0">
            <w:pPr>
              <w:rPr>
                <w:rFonts w:cs="Arial"/>
                <w:b/>
                <w:sz w:val="20"/>
                <w:szCs w:val="20"/>
              </w:rPr>
            </w:pPr>
            <w:r>
              <w:rPr>
                <w:rFonts w:cs="Arial"/>
                <w:b/>
                <w:sz w:val="20"/>
                <w:szCs w:val="20"/>
              </w:rPr>
              <w:t>Default File</w:t>
            </w:r>
          </w:p>
        </w:tc>
        <w:tc>
          <w:tcPr>
            <w:tcW w:w="630" w:type="dxa"/>
            <w:shd w:val="clear" w:color="auto" w:fill="C0C0C0"/>
          </w:tcPr>
          <w:p w14:paraId="26BEA70C" w14:textId="77777777" w:rsidR="00430784" w:rsidRDefault="00430784" w:rsidP="004A1BB0">
            <w:pPr>
              <w:rPr>
                <w:rFonts w:cs="Arial"/>
                <w:b/>
                <w:sz w:val="20"/>
                <w:szCs w:val="20"/>
              </w:rPr>
            </w:pPr>
            <w:r>
              <w:rPr>
                <w:rFonts w:cs="Arial"/>
                <w:b/>
                <w:sz w:val="20"/>
                <w:szCs w:val="20"/>
              </w:rPr>
              <w:t>Language</w:t>
            </w:r>
          </w:p>
        </w:tc>
        <w:tc>
          <w:tcPr>
            <w:tcW w:w="900" w:type="dxa"/>
            <w:shd w:val="clear" w:color="auto" w:fill="C0C0C0"/>
          </w:tcPr>
          <w:p w14:paraId="26BEA70D" w14:textId="77777777" w:rsidR="00430784" w:rsidRDefault="00430784" w:rsidP="004A1BB0">
            <w:pPr>
              <w:rPr>
                <w:rFonts w:cs="Arial"/>
                <w:b/>
                <w:sz w:val="20"/>
                <w:szCs w:val="20"/>
              </w:rPr>
            </w:pPr>
            <w:r>
              <w:rPr>
                <w:rFonts w:cs="Arial"/>
                <w:b/>
                <w:sz w:val="20"/>
                <w:szCs w:val="20"/>
              </w:rPr>
              <w:t>Territory</w:t>
            </w:r>
          </w:p>
        </w:tc>
      </w:tr>
      <w:tr w:rsidR="00430784" w:rsidRPr="005A7913" w14:paraId="26BEA717" w14:textId="77777777" w:rsidTr="004A1BB0">
        <w:trPr>
          <w:trHeight w:val="247"/>
        </w:trPr>
        <w:tc>
          <w:tcPr>
            <w:tcW w:w="1800" w:type="dxa"/>
          </w:tcPr>
          <w:p w14:paraId="26BEA70F" w14:textId="77777777" w:rsidR="00430784" w:rsidRDefault="00BB173F" w:rsidP="004A1BB0">
            <w:pPr>
              <w:keepLines/>
            </w:pPr>
            <w:r w:rsidRPr="00BB173F">
              <w:rPr>
                <w:rFonts w:cs="Arial"/>
                <w:sz w:val="20"/>
                <w:szCs w:val="20"/>
                <w:lang w:eastAsia="ja-JP"/>
              </w:rPr>
              <w:t xml:space="preserve">GIL Print Commercial Invoices </w:t>
            </w:r>
            <w:r>
              <w:rPr>
                <w:rFonts w:cs="Arial"/>
                <w:sz w:val="20"/>
                <w:szCs w:val="20"/>
                <w:lang w:eastAsia="ja-JP"/>
              </w:rPr>
              <w:t>–</w:t>
            </w:r>
            <w:r w:rsidRPr="00BB173F">
              <w:rPr>
                <w:rFonts w:cs="Arial"/>
                <w:sz w:val="20"/>
                <w:szCs w:val="20"/>
                <w:lang w:eastAsia="ja-JP"/>
              </w:rPr>
              <w:t>Greece</w:t>
            </w:r>
          </w:p>
        </w:tc>
        <w:tc>
          <w:tcPr>
            <w:tcW w:w="1710" w:type="dxa"/>
            <w:vAlign w:val="center"/>
          </w:tcPr>
          <w:p w14:paraId="26BEA710" w14:textId="77777777" w:rsidR="00430784" w:rsidRPr="005A7913" w:rsidRDefault="00430784" w:rsidP="004A1BB0">
            <w:pPr>
              <w:keepLines/>
              <w:rPr>
                <w:rFonts w:cs="Arial"/>
                <w:sz w:val="20"/>
                <w:szCs w:val="20"/>
                <w:lang w:eastAsia="ja-JP"/>
              </w:rPr>
            </w:pPr>
            <w:r>
              <w:rPr>
                <w:rFonts w:cs="Arial"/>
                <w:sz w:val="20"/>
                <w:szCs w:val="20"/>
                <w:lang w:eastAsia="ja-JP"/>
              </w:rPr>
              <w:t>Gilead Custom Application</w:t>
            </w:r>
          </w:p>
        </w:tc>
        <w:tc>
          <w:tcPr>
            <w:tcW w:w="1620" w:type="dxa"/>
          </w:tcPr>
          <w:p w14:paraId="26BEA711" w14:textId="77777777" w:rsidR="00430784" w:rsidRDefault="00BB173F" w:rsidP="004A1BB0">
            <w:pPr>
              <w:keepLines/>
              <w:rPr>
                <w:rFonts w:cs="Arial"/>
                <w:sz w:val="20"/>
                <w:szCs w:val="20"/>
                <w:lang w:eastAsia="ja-JP"/>
              </w:rPr>
            </w:pPr>
            <w:r w:rsidRPr="00BB173F">
              <w:rPr>
                <w:rFonts w:cs="Arial"/>
                <w:sz w:val="20"/>
                <w:szCs w:val="20"/>
                <w:lang w:eastAsia="ja-JP"/>
              </w:rPr>
              <w:t xml:space="preserve">GIL Print Commercial Invoices </w:t>
            </w:r>
            <w:r>
              <w:rPr>
                <w:rFonts w:cs="Arial"/>
                <w:sz w:val="20"/>
                <w:szCs w:val="20"/>
                <w:lang w:eastAsia="ja-JP"/>
              </w:rPr>
              <w:t>–</w:t>
            </w:r>
            <w:r w:rsidRPr="00BB173F">
              <w:rPr>
                <w:rFonts w:cs="Arial"/>
                <w:sz w:val="20"/>
                <w:szCs w:val="20"/>
                <w:lang w:eastAsia="ja-JP"/>
              </w:rPr>
              <w:t>Greece</w:t>
            </w:r>
          </w:p>
        </w:tc>
        <w:tc>
          <w:tcPr>
            <w:tcW w:w="810" w:type="dxa"/>
          </w:tcPr>
          <w:p w14:paraId="26BEA712" w14:textId="77777777" w:rsidR="00430784" w:rsidRDefault="00430784" w:rsidP="004A1BB0">
            <w:pPr>
              <w:keepLines/>
              <w:rPr>
                <w:rFonts w:cs="Arial"/>
                <w:sz w:val="20"/>
                <w:szCs w:val="20"/>
                <w:lang w:eastAsia="ja-JP"/>
              </w:rPr>
            </w:pPr>
            <w:r>
              <w:rPr>
                <w:rFonts w:cs="Arial"/>
                <w:sz w:val="20"/>
                <w:szCs w:val="20"/>
                <w:lang w:eastAsia="ja-JP"/>
              </w:rPr>
              <w:t>RTF</w:t>
            </w:r>
          </w:p>
        </w:tc>
        <w:tc>
          <w:tcPr>
            <w:tcW w:w="810" w:type="dxa"/>
          </w:tcPr>
          <w:p w14:paraId="26BEA713" w14:textId="77777777" w:rsidR="00430784" w:rsidRDefault="00430784" w:rsidP="004A1BB0">
            <w:pPr>
              <w:keepLines/>
              <w:rPr>
                <w:rFonts w:cs="Arial"/>
                <w:sz w:val="20"/>
                <w:szCs w:val="20"/>
                <w:lang w:eastAsia="ja-JP"/>
              </w:rPr>
            </w:pPr>
            <w:r>
              <w:rPr>
                <w:rFonts w:cs="Arial"/>
                <w:sz w:val="20"/>
                <w:szCs w:val="20"/>
                <w:lang w:eastAsia="ja-JP"/>
              </w:rPr>
              <w:t>PDF</w:t>
            </w:r>
          </w:p>
        </w:tc>
        <w:tc>
          <w:tcPr>
            <w:tcW w:w="810" w:type="dxa"/>
          </w:tcPr>
          <w:p w14:paraId="26BEA714" w14:textId="77777777" w:rsidR="00430784" w:rsidRDefault="00BB173F" w:rsidP="004A1BB0">
            <w:pPr>
              <w:keepLines/>
              <w:rPr>
                <w:rFonts w:cs="Arial"/>
                <w:sz w:val="20"/>
                <w:szCs w:val="20"/>
                <w:lang w:eastAsia="ja-JP"/>
              </w:rPr>
            </w:pPr>
            <w:r>
              <w:rPr>
                <w:rFonts w:cs="Arial"/>
                <w:sz w:val="20"/>
                <w:szCs w:val="20"/>
                <w:lang w:eastAsia="ja-JP"/>
              </w:rPr>
              <w:t>GREECE</w:t>
            </w:r>
            <w:r w:rsidR="00430784">
              <w:rPr>
                <w:rFonts w:cs="Arial"/>
                <w:sz w:val="20"/>
                <w:szCs w:val="20"/>
                <w:lang w:eastAsia="ja-JP"/>
              </w:rPr>
              <w:t>.rtf</w:t>
            </w:r>
          </w:p>
        </w:tc>
        <w:tc>
          <w:tcPr>
            <w:tcW w:w="630" w:type="dxa"/>
          </w:tcPr>
          <w:p w14:paraId="26BEA715" w14:textId="77777777" w:rsidR="00430784" w:rsidRDefault="00430784" w:rsidP="004A1BB0">
            <w:pPr>
              <w:keepLines/>
              <w:rPr>
                <w:rFonts w:cs="Arial"/>
                <w:sz w:val="20"/>
                <w:szCs w:val="20"/>
                <w:lang w:eastAsia="ja-JP"/>
              </w:rPr>
            </w:pPr>
            <w:r>
              <w:rPr>
                <w:rFonts w:cs="Arial"/>
                <w:sz w:val="20"/>
                <w:szCs w:val="20"/>
                <w:lang w:eastAsia="ja-JP"/>
              </w:rPr>
              <w:t>English</w:t>
            </w:r>
          </w:p>
        </w:tc>
        <w:tc>
          <w:tcPr>
            <w:tcW w:w="900" w:type="dxa"/>
          </w:tcPr>
          <w:p w14:paraId="26BEA716" w14:textId="77777777" w:rsidR="00430784" w:rsidRDefault="00430784" w:rsidP="004A1BB0">
            <w:pPr>
              <w:keepLines/>
              <w:rPr>
                <w:rFonts w:cs="Arial"/>
                <w:sz w:val="20"/>
                <w:szCs w:val="20"/>
                <w:lang w:eastAsia="ja-JP"/>
              </w:rPr>
            </w:pPr>
          </w:p>
        </w:tc>
      </w:tr>
    </w:tbl>
    <w:p w14:paraId="26BEA718" w14:textId="77777777" w:rsidR="00430784" w:rsidRDefault="00430784" w:rsidP="00430784">
      <w:pPr>
        <w:pStyle w:val="ListParagraph"/>
        <w:ind w:left="90"/>
        <w:rPr>
          <w:rFonts w:cs="Arial"/>
        </w:rPr>
      </w:pPr>
    </w:p>
    <w:p w14:paraId="26BEA719" w14:textId="77777777" w:rsidR="004B3A15" w:rsidRDefault="004B3A15" w:rsidP="00430784">
      <w:pPr>
        <w:pStyle w:val="ListParagraph"/>
        <w:ind w:left="90"/>
        <w:rPr>
          <w:rFonts w:cs="Arial"/>
        </w:rPr>
      </w:pPr>
      <w:r>
        <w:rPr>
          <w:rFonts w:cs="Arial"/>
        </w:rPr>
        <w:t>RTF file</w:t>
      </w:r>
    </w:p>
    <w:p w14:paraId="26BEA71A" w14:textId="77777777" w:rsidR="004B3A15" w:rsidRDefault="004B3A15" w:rsidP="00430784">
      <w:pPr>
        <w:pStyle w:val="ListParagraph"/>
        <w:ind w:left="90"/>
        <w:rPr>
          <w:rFonts w:cs="Arial"/>
        </w:rPr>
      </w:pPr>
    </w:p>
    <w:bookmarkStart w:id="317" w:name="_MON_1597821820"/>
    <w:bookmarkEnd w:id="317"/>
    <w:p w14:paraId="26BEA71B" w14:textId="77777777" w:rsidR="0079168B" w:rsidRDefault="004B3A15" w:rsidP="0079168B">
      <w:pPr>
        <w:pStyle w:val="Level3"/>
      </w:pPr>
      <w:r>
        <w:rPr>
          <w:rFonts w:cs="Arial"/>
        </w:rPr>
        <w:object w:dxaOrig="1551" w:dyaOrig="1004" w14:anchorId="26BEA9B7">
          <v:shape id="_x0000_i1041" type="#_x0000_t75" style="width:78pt;height:50.5pt" o:ole="">
            <v:imagedata r:id="rId83" o:title=""/>
          </v:shape>
          <o:OLEObject Type="Embed" ProgID="Word.Document.8" ShapeID="_x0000_i1041" DrawAspect="Icon" ObjectID="_1624407414" r:id="rId84">
            <o:FieldCodes>\s</o:FieldCodes>
          </o:OLEObject>
        </w:object>
      </w:r>
      <w:r w:rsidR="0079168B" w:rsidRPr="0079168B">
        <w:t xml:space="preserve"> </w:t>
      </w:r>
    </w:p>
    <w:p w14:paraId="37C79AD2" w14:textId="77777777" w:rsidR="004E0BC9" w:rsidRDefault="004E0BC9" w:rsidP="0079168B">
      <w:pPr>
        <w:pStyle w:val="Level3"/>
      </w:pPr>
    </w:p>
    <w:p w14:paraId="1C377DDF" w14:textId="115B6631" w:rsidR="004E0BC9" w:rsidRPr="0058761D" w:rsidRDefault="004E0BC9" w:rsidP="004E0BC9">
      <w:pPr>
        <w:pStyle w:val="ListParagraph"/>
        <w:numPr>
          <w:ilvl w:val="0"/>
          <w:numId w:val="17"/>
        </w:numPr>
        <w:autoSpaceDE w:val="0"/>
        <w:autoSpaceDN w:val="0"/>
        <w:adjustRightInd w:val="0"/>
        <w:spacing w:after="0"/>
        <w:rPr>
          <w:rFonts w:eastAsia="Arial Unicode MS" w:cs="Arial"/>
          <w:b/>
        </w:rPr>
      </w:pPr>
      <w:r w:rsidRPr="0058761D">
        <w:rPr>
          <w:rFonts w:ascii="Arial" w:eastAsia="Arial Unicode MS" w:hAnsi="Arial" w:cs="Arial"/>
          <w:b/>
        </w:rPr>
        <w:t>REQ0600410: Manager change in German Invoice template</w:t>
      </w:r>
    </w:p>
    <w:p w14:paraId="17E48D2F" w14:textId="6F08AD8B" w:rsidR="004E0BC9" w:rsidRPr="0058761D" w:rsidRDefault="004E0BC9" w:rsidP="004E0BC9">
      <w:pPr>
        <w:spacing w:before="120"/>
        <w:ind w:left="1080"/>
        <w:rPr>
          <w:b/>
        </w:rPr>
      </w:pPr>
      <w:r w:rsidRPr="0058761D">
        <w:rPr>
          <w:b/>
        </w:rPr>
        <w:t>Business Need:</w:t>
      </w:r>
      <w:r>
        <w:rPr>
          <w:b/>
        </w:rPr>
        <w:t xml:space="preserve"> </w:t>
      </w:r>
      <w:r w:rsidR="00D85A37">
        <w:rPr>
          <w:b/>
        </w:rPr>
        <w:t xml:space="preserve"> </w:t>
      </w:r>
      <w:r w:rsidR="00D85A37" w:rsidRPr="003736F7">
        <w:t>C</w:t>
      </w:r>
      <w:r w:rsidRPr="003736F7">
        <w:t>hange in</w:t>
      </w:r>
      <w:r w:rsidR="00D85A37">
        <w:t xml:space="preserve"> German</w:t>
      </w:r>
      <w:r w:rsidRPr="003736F7">
        <w:t xml:space="preserve"> invoice template as new General Manager reported on </w:t>
      </w:r>
      <w:r w:rsidR="00D85A37">
        <w:t>1</w:t>
      </w:r>
      <w:r w:rsidR="00D85A37" w:rsidRPr="003736F7">
        <w:rPr>
          <w:vertAlign w:val="superscript"/>
        </w:rPr>
        <w:t>st</w:t>
      </w:r>
      <w:r w:rsidR="00D85A37">
        <w:t xml:space="preserve"> </w:t>
      </w:r>
      <w:r w:rsidRPr="003736F7">
        <w:t>Apri</w:t>
      </w:r>
      <w:r w:rsidR="00D85A37">
        <w:t>l</w:t>
      </w:r>
      <w:r>
        <w:t>.</w:t>
      </w:r>
    </w:p>
    <w:p w14:paraId="36090E41" w14:textId="77777777" w:rsidR="004E0BC9" w:rsidRDefault="004E0BC9" w:rsidP="004E0BC9">
      <w:pPr>
        <w:spacing w:before="120"/>
        <w:ind w:left="1080"/>
        <w:rPr>
          <w:b/>
        </w:rPr>
      </w:pPr>
      <w:r w:rsidRPr="0058761D">
        <w:rPr>
          <w:b/>
        </w:rPr>
        <w:t>Technical Changes:</w:t>
      </w:r>
      <w:r>
        <w:rPr>
          <w:b/>
        </w:rPr>
        <w:t xml:space="preserve"> </w:t>
      </w:r>
    </w:p>
    <w:p w14:paraId="24DC3F5C" w14:textId="201FCFA4" w:rsidR="00C57B72" w:rsidRPr="003736F7" w:rsidRDefault="00C57B72" w:rsidP="004E0BC9">
      <w:pPr>
        <w:spacing w:before="120"/>
        <w:ind w:left="1080"/>
      </w:pPr>
      <w:r>
        <w:t xml:space="preserve">Added changes </w:t>
      </w:r>
      <w:r w:rsidR="00D85A37">
        <w:t xml:space="preserve">to </w:t>
      </w:r>
      <w:r w:rsidRPr="00C57B72">
        <w:t>GERMANY</w:t>
      </w:r>
      <w:r>
        <w:t xml:space="preserve">.rtf file </w:t>
      </w:r>
      <w:r w:rsidR="00D85A37">
        <w:t>to reflect below new description.</w:t>
      </w:r>
    </w:p>
    <w:p w14:paraId="1474A6B6" w14:textId="77777777" w:rsidR="004E0BC9" w:rsidRPr="0058761D" w:rsidRDefault="004E0BC9" w:rsidP="004E0BC9">
      <w:pPr>
        <w:numPr>
          <w:ilvl w:val="0"/>
          <w:numId w:val="21"/>
        </w:numPr>
        <w:rPr>
          <w:lang w:eastAsia="ja-JP"/>
        </w:rPr>
      </w:pPr>
      <w:r w:rsidRPr="0058761D">
        <w:rPr>
          <w:lang w:eastAsia="ja-JP"/>
        </w:rPr>
        <w:t>Existing Description: Geschäftsführung: Dennis Frerichs, Brett Pletcher, Robin Washington</w:t>
      </w:r>
    </w:p>
    <w:p w14:paraId="5A2C5873" w14:textId="47461C36" w:rsidR="004E0BC9" w:rsidRPr="0058761D" w:rsidRDefault="004E0BC9" w:rsidP="004E0BC9">
      <w:pPr>
        <w:numPr>
          <w:ilvl w:val="0"/>
          <w:numId w:val="21"/>
        </w:numPr>
      </w:pPr>
      <w:r w:rsidRPr="0058761D">
        <w:rPr>
          <w:lang w:eastAsia="ja-JP"/>
        </w:rPr>
        <w:t xml:space="preserve">New Description: </w:t>
      </w:r>
      <w:r w:rsidRPr="003736F7">
        <w:t>Geschäftsführung: Dr. Bettina Bauer, Brett Pletcher, Robin Washington</w:t>
      </w:r>
      <w:r w:rsidRPr="0058761D">
        <w:t>.</w:t>
      </w:r>
    </w:p>
    <w:p w14:paraId="724A26CA" w14:textId="77777777" w:rsidR="004E0BC9" w:rsidRDefault="004E0BC9" w:rsidP="004E0BC9">
      <w:pPr>
        <w:ind w:left="720"/>
      </w:pPr>
    </w:p>
    <w:p w14:paraId="0CA1DB83" w14:textId="77777777" w:rsidR="001A614B" w:rsidRDefault="001A614B" w:rsidP="004E0BC9">
      <w:pPr>
        <w:ind w:left="720"/>
      </w:pPr>
    </w:p>
    <w:p w14:paraId="386ED7B4" w14:textId="77777777" w:rsidR="001A614B" w:rsidRDefault="001A614B" w:rsidP="004E0BC9">
      <w:pPr>
        <w:ind w:left="720"/>
      </w:pPr>
    </w:p>
    <w:p w14:paraId="0F55E731" w14:textId="77777777" w:rsidR="001A614B" w:rsidRDefault="001A614B" w:rsidP="004E0BC9">
      <w:pPr>
        <w:ind w:left="720"/>
      </w:pPr>
    </w:p>
    <w:p w14:paraId="6D92EB42" w14:textId="77777777" w:rsidR="001A614B" w:rsidRDefault="001A614B" w:rsidP="004E0BC9">
      <w:pPr>
        <w:ind w:left="720"/>
      </w:pPr>
    </w:p>
    <w:p w14:paraId="3953DF58" w14:textId="595BA4F6" w:rsidR="004E0BC9" w:rsidRDefault="004E0BC9" w:rsidP="004E0BC9">
      <w:pPr>
        <w:ind w:left="720"/>
      </w:pPr>
    </w:p>
    <w:p w14:paraId="61ABF38E" w14:textId="630CB434" w:rsidR="004E0BC9" w:rsidRPr="000B3C52" w:rsidRDefault="004E0BC9" w:rsidP="00922AB9">
      <w:pPr>
        <w:pStyle w:val="ListParagraph"/>
        <w:numPr>
          <w:ilvl w:val="0"/>
          <w:numId w:val="17"/>
        </w:numPr>
        <w:autoSpaceDE w:val="0"/>
        <w:autoSpaceDN w:val="0"/>
        <w:adjustRightInd w:val="0"/>
        <w:spacing w:after="0"/>
        <w:rPr>
          <w:rFonts w:ascii="Arial" w:eastAsia="Arial Unicode MS" w:hAnsi="Arial" w:cs="Arial"/>
          <w:b/>
        </w:rPr>
      </w:pPr>
      <w:r w:rsidRPr="004F3B7E">
        <w:rPr>
          <w:rFonts w:ascii="Arial" w:eastAsia="Arial Unicode MS" w:hAnsi="Arial" w:cs="Arial"/>
          <w:b/>
        </w:rPr>
        <w:t>REQ0525208</w:t>
      </w:r>
      <w:r w:rsidRPr="000B3C52">
        <w:rPr>
          <w:rFonts w:ascii="Arial" w:eastAsia="Arial Unicode MS" w:hAnsi="Arial" w:cs="Arial"/>
          <w:b/>
        </w:rPr>
        <w:t xml:space="preserve">: </w:t>
      </w:r>
      <w:r w:rsidR="00922AB9">
        <w:rPr>
          <w:rFonts w:ascii="Arial" w:eastAsia="Arial Unicode MS" w:hAnsi="Arial" w:cs="Arial"/>
          <w:b/>
        </w:rPr>
        <w:t>C</w:t>
      </w:r>
      <w:r w:rsidR="00922AB9" w:rsidRPr="00922AB9">
        <w:rPr>
          <w:rFonts w:ascii="Arial" w:eastAsia="Arial Unicode MS" w:hAnsi="Arial" w:cs="Arial"/>
          <w:b/>
        </w:rPr>
        <w:t>hanges to limi the total invoices printed when the print choice is selected as SEL</w:t>
      </w:r>
    </w:p>
    <w:p w14:paraId="1B728C55" w14:textId="77777777" w:rsidR="00922AB9" w:rsidRDefault="004E0BC9" w:rsidP="004E0BC9">
      <w:pPr>
        <w:ind w:left="1080"/>
        <w:rPr>
          <w:b/>
        </w:rPr>
      </w:pPr>
      <w:r w:rsidRPr="000B3C52">
        <w:rPr>
          <w:b/>
        </w:rPr>
        <w:t>Business Need:</w:t>
      </w:r>
      <w:r>
        <w:rPr>
          <w:b/>
        </w:rPr>
        <w:t xml:space="preserve"> </w:t>
      </w:r>
    </w:p>
    <w:p w14:paraId="7A1F093F" w14:textId="147E48B0" w:rsidR="004E0BC9" w:rsidRDefault="00922AB9" w:rsidP="004E0BC9">
      <w:pPr>
        <w:ind w:left="1080"/>
      </w:pPr>
      <w:r w:rsidRPr="003736F7">
        <w:t xml:space="preserve">For the </w:t>
      </w:r>
      <w:r>
        <w:t>Print Choice “SEL” if a</w:t>
      </w:r>
      <w:r w:rsidR="004E0BC9" w:rsidRPr="003736F7">
        <w:t xml:space="preserve">ny of the Parameter </w:t>
      </w:r>
      <w:r>
        <w:t>values</w:t>
      </w:r>
      <w:r w:rsidR="004E0BC9" w:rsidRPr="003736F7">
        <w:t xml:space="preserve">: 'Transaction Number Low/ High’, 'Transaction Date Low/ High', ‘Sales Order High/Low’, ‘Delivery Number High/ Low’, or ‘Customer PO Number High/Low’ </w:t>
      </w:r>
      <w:r>
        <w:t>is not entered then the program should end in error “</w:t>
      </w:r>
      <w:r w:rsidRPr="00922AB9">
        <w:t>To limit significant number of invoice prints, usage of at least one of the following parameters should be mandatory : Transaction number Low/High, Transaction date Low/High, Sales Order Low/High, Delivery Number Low/High, or Customer PO Num Low/High</w:t>
      </w:r>
      <w:r>
        <w:t xml:space="preserve">.” </w:t>
      </w:r>
    </w:p>
    <w:p w14:paraId="1AE15233" w14:textId="77777777" w:rsidR="00922AB9" w:rsidRDefault="00922AB9" w:rsidP="004E0BC9">
      <w:pPr>
        <w:ind w:left="1080"/>
      </w:pPr>
    </w:p>
    <w:p w14:paraId="13B29F50" w14:textId="01EF6B16" w:rsidR="004E0BC9" w:rsidRDefault="00922AB9" w:rsidP="00E56D73">
      <w:pPr>
        <w:ind w:left="1080"/>
      </w:pPr>
      <w:r w:rsidRPr="0058761D">
        <w:t xml:space="preserve">For the </w:t>
      </w:r>
      <w:r>
        <w:t>Print Choice “SEL”, If the total number of invoices seleceted for printing is morethan 10 times the threshold value in site level profile “Gil AR Transaction Limit” then the program should end in error with message “</w:t>
      </w:r>
      <w:r w:rsidRPr="00922AB9">
        <w:t>The parameters sele</w:t>
      </w:r>
      <w:r>
        <w:t>cted in this run generate XXX</w:t>
      </w:r>
      <w:r w:rsidRPr="00922AB9">
        <w:t xml:space="preserve"> prints </w:t>
      </w:r>
      <w:r w:rsidRPr="00922AB9">
        <w:lastRenderedPageBreak/>
        <w:t>that exceed the maximum threshold of &lt; 5 * Site level Profile "GIL AR Transaction Limit". Please narrow the number of prints by updating input parameters.</w:t>
      </w:r>
      <w:r w:rsidR="00E56D73">
        <w:t>”</w:t>
      </w:r>
    </w:p>
    <w:p w14:paraId="59E76260" w14:textId="77777777" w:rsidR="00E56D73" w:rsidRPr="00E56D73" w:rsidRDefault="00E56D73" w:rsidP="00E56D73">
      <w:pPr>
        <w:ind w:left="1080"/>
        <w:rPr>
          <w:b/>
        </w:rPr>
      </w:pPr>
    </w:p>
    <w:p w14:paraId="74A123DA" w14:textId="4C51C4D8" w:rsidR="00E56D73" w:rsidRDefault="004E0BC9" w:rsidP="004E0BC9">
      <w:pPr>
        <w:ind w:left="1080"/>
        <w:rPr>
          <w:b/>
        </w:rPr>
      </w:pPr>
      <w:r w:rsidRPr="000B3C52">
        <w:rPr>
          <w:b/>
        </w:rPr>
        <w:t>Technical Changes:</w:t>
      </w:r>
      <w:r>
        <w:rPr>
          <w:b/>
        </w:rPr>
        <w:t xml:space="preserve"> </w:t>
      </w:r>
    </w:p>
    <w:p w14:paraId="0D211BBF" w14:textId="3A4C2C31" w:rsidR="00E56D73" w:rsidRDefault="00E56D73" w:rsidP="004E0BC9">
      <w:pPr>
        <w:ind w:left="1080"/>
      </w:pPr>
      <w:r w:rsidRPr="003736F7">
        <w:t>Added changes to</w:t>
      </w:r>
      <w:r>
        <w:t xml:space="preserve"> rdf file after parameter form trigger. Created </w:t>
      </w:r>
      <w:r w:rsidR="00050793">
        <w:t xml:space="preserve">below 2 </w:t>
      </w:r>
      <w:r>
        <w:t>new messages</w:t>
      </w:r>
    </w:p>
    <w:p w14:paraId="64E959EE" w14:textId="4967ACF2" w:rsidR="00E56D73" w:rsidRPr="003736F7" w:rsidRDefault="00E56D73" w:rsidP="004E0BC9">
      <w:pPr>
        <w:ind w:left="1080"/>
      </w:pPr>
      <w:r w:rsidRPr="00E56D73">
        <w:t>XXGIL_AR_TRX_LIMIT_ERROR_STD</w:t>
      </w:r>
      <w:r>
        <w:t>(to print limit significant no of invoice prints one of the parameter values is mandatory error)</w:t>
      </w:r>
      <w:r w:rsidRPr="003736F7">
        <w:t xml:space="preserve"> </w:t>
      </w:r>
      <w:r>
        <w:t xml:space="preserve">&amp; </w:t>
      </w:r>
      <w:r w:rsidRPr="00E56D73">
        <w:t>XXGIL_AR_TRX_NO_LIMIT_ERROR</w:t>
      </w:r>
      <w:r>
        <w:t xml:space="preserve"> (to print invoice count validation error).</w:t>
      </w:r>
    </w:p>
    <w:p w14:paraId="7F5AD01B" w14:textId="77777777" w:rsidR="004E0BC9" w:rsidRDefault="004E0BC9" w:rsidP="004E0BC9">
      <w:pPr>
        <w:ind w:left="1080"/>
      </w:pPr>
    </w:p>
    <w:p w14:paraId="59EE9471" w14:textId="77777777" w:rsidR="004E0BC9" w:rsidRDefault="004E0BC9" w:rsidP="004E0BC9">
      <w:pPr>
        <w:ind w:left="1080"/>
      </w:pPr>
    </w:p>
    <w:p w14:paraId="64411A93" w14:textId="30BF0655" w:rsidR="004E0BC9" w:rsidRPr="000B3C52" w:rsidRDefault="004E0BC9" w:rsidP="00720521">
      <w:pPr>
        <w:pStyle w:val="ListParagraph"/>
        <w:numPr>
          <w:ilvl w:val="0"/>
          <w:numId w:val="17"/>
        </w:numPr>
        <w:autoSpaceDE w:val="0"/>
        <w:autoSpaceDN w:val="0"/>
        <w:adjustRightInd w:val="0"/>
        <w:spacing w:after="0"/>
        <w:rPr>
          <w:rFonts w:ascii="Arial" w:eastAsia="Arial Unicode MS" w:hAnsi="Arial" w:cs="Arial"/>
          <w:b/>
        </w:rPr>
      </w:pPr>
      <w:r w:rsidRPr="00803F2A">
        <w:rPr>
          <w:rFonts w:ascii="Arial" w:eastAsia="Arial Unicode MS" w:hAnsi="Arial" w:cs="Arial"/>
          <w:b/>
        </w:rPr>
        <w:t>REQ0519760</w:t>
      </w:r>
      <w:r w:rsidR="00720521">
        <w:rPr>
          <w:rFonts w:ascii="Arial" w:eastAsia="Arial Unicode MS" w:hAnsi="Arial" w:cs="Arial"/>
          <w:b/>
        </w:rPr>
        <w:t xml:space="preserve">: </w:t>
      </w:r>
      <w:r w:rsidR="00D1269C">
        <w:rPr>
          <w:rFonts w:ascii="Arial" w:eastAsia="Arial Unicode MS" w:hAnsi="Arial" w:cs="Arial"/>
          <w:b/>
        </w:rPr>
        <w:t>L</w:t>
      </w:r>
      <w:r w:rsidR="00720521" w:rsidRPr="00720521">
        <w:rPr>
          <w:rFonts w:ascii="Arial" w:eastAsia="Arial Unicode MS" w:hAnsi="Arial" w:cs="Arial"/>
          <w:b/>
        </w:rPr>
        <w:t xml:space="preserve">ot number </w:t>
      </w:r>
      <w:r w:rsidR="00D1269C">
        <w:rPr>
          <w:rFonts w:ascii="Arial" w:eastAsia="Arial Unicode MS" w:hAnsi="Arial" w:cs="Arial"/>
          <w:b/>
        </w:rPr>
        <w:t>value is misisng</w:t>
      </w:r>
      <w:r w:rsidR="00720521" w:rsidRPr="00720521">
        <w:rPr>
          <w:rFonts w:ascii="Arial" w:eastAsia="Arial Unicode MS" w:hAnsi="Arial" w:cs="Arial"/>
          <w:b/>
        </w:rPr>
        <w:t xml:space="preserve"> incase </w:t>
      </w:r>
      <w:r w:rsidR="00922AB9">
        <w:rPr>
          <w:rFonts w:ascii="Arial" w:eastAsia="Arial Unicode MS" w:hAnsi="Arial" w:cs="Arial"/>
          <w:b/>
        </w:rPr>
        <w:t>o</w:t>
      </w:r>
      <w:r w:rsidR="00720521" w:rsidRPr="00720521">
        <w:rPr>
          <w:rFonts w:ascii="Arial" w:eastAsia="Arial Unicode MS" w:hAnsi="Arial" w:cs="Arial"/>
          <w:b/>
        </w:rPr>
        <w:t>f cancelled quantity is null.</w:t>
      </w:r>
    </w:p>
    <w:p w14:paraId="54D59C66" w14:textId="0FC6ACB2" w:rsidR="004E0BC9" w:rsidRDefault="00720521" w:rsidP="004E0BC9">
      <w:pPr>
        <w:ind w:left="1080"/>
        <w:rPr>
          <w:color w:val="1F497D"/>
        </w:rPr>
      </w:pPr>
      <w:r w:rsidRPr="00E56D73">
        <w:t>User</w:t>
      </w:r>
      <w:r>
        <w:t>s</w:t>
      </w:r>
      <w:r w:rsidRPr="00E56D73">
        <w:t xml:space="preserve"> are</w:t>
      </w:r>
      <w:r w:rsidR="004E0BC9" w:rsidRPr="003736F7">
        <w:t xml:space="preserve"> having issue when generating Invoice 3531833731. For </w:t>
      </w:r>
      <w:r>
        <w:t xml:space="preserve">few lines, </w:t>
      </w:r>
      <w:r w:rsidR="004E0BC9" w:rsidRPr="003736F7">
        <w:t>it does not generate the Lot number and the Lot Expiration</w:t>
      </w:r>
      <w:r w:rsidR="00D1269C">
        <w:t xml:space="preserve"> date</w:t>
      </w:r>
      <w:r>
        <w:t xml:space="preserve"> values</w:t>
      </w:r>
      <w:r w:rsidR="004E0BC9" w:rsidRPr="003736F7">
        <w:t>.</w:t>
      </w:r>
      <w:r>
        <w:t xml:space="preserve"> Added changes to </w:t>
      </w:r>
      <w:r w:rsidR="004E0BC9" w:rsidRPr="003736F7">
        <w:t xml:space="preserve">formula column cf_abs_qty </w:t>
      </w:r>
      <w:r>
        <w:t xml:space="preserve">in </w:t>
      </w:r>
      <w:r w:rsidRPr="0058761D">
        <w:t xml:space="preserve">XXGILARCOMINV.rdf </w:t>
      </w:r>
      <w:r>
        <w:t>file to display these values.</w:t>
      </w:r>
    </w:p>
    <w:p w14:paraId="21DDC5C1" w14:textId="77777777" w:rsidR="004E0BC9" w:rsidRDefault="004E0BC9" w:rsidP="004E0BC9">
      <w:pPr>
        <w:ind w:left="1080"/>
        <w:rPr>
          <w:color w:val="1F497D"/>
        </w:rPr>
      </w:pPr>
    </w:p>
    <w:p w14:paraId="53F848A4" w14:textId="1B0C8B05" w:rsidR="004E0BC9" w:rsidRPr="003736F7" w:rsidRDefault="004E0BC9" w:rsidP="004E0BC9">
      <w:pPr>
        <w:ind w:left="1080"/>
      </w:pPr>
      <w:r w:rsidRPr="0058761D">
        <w:t>Sample Output</w:t>
      </w:r>
      <w:r w:rsidR="00720521">
        <w:t xml:space="preserve"> after the fix</w:t>
      </w:r>
      <w:r w:rsidRPr="0058761D">
        <w:t>:</w:t>
      </w:r>
      <w:r>
        <w:t xml:space="preserve"> </w:t>
      </w:r>
    </w:p>
    <w:p w14:paraId="77079903" w14:textId="77777777" w:rsidR="004E0BC9" w:rsidRDefault="004E0BC9" w:rsidP="004E0BC9">
      <w:pPr>
        <w:ind w:left="1080"/>
      </w:pPr>
      <w:r>
        <w:rPr>
          <w:noProof/>
        </w:rPr>
        <w:drawing>
          <wp:inline distT="0" distB="0" distL="0" distR="0" wp14:anchorId="123885FC" wp14:editId="1D78CED8">
            <wp:extent cx="5048250" cy="2000250"/>
            <wp:effectExtent l="0" t="0" r="0" b="0"/>
            <wp:docPr id="67" name="Picture 67" descr="cid:image006.jpg@01D4F055.ACF1C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06.jpg@01D4F055.ACF1C840"/>
                    <pic:cNvPicPr>
                      <a:picLocks noChangeAspect="1" noChangeArrowheads="1"/>
                    </pic:cNvPicPr>
                  </pic:nvPicPr>
                  <pic:blipFill>
                    <a:blip r:embed="rId85" r:link="rId86">
                      <a:extLst>
                        <a:ext uri="{28A0092B-C50C-407E-A947-70E740481C1C}">
                          <a14:useLocalDpi xmlns:a14="http://schemas.microsoft.com/office/drawing/2010/main" val="0"/>
                        </a:ext>
                      </a:extLst>
                    </a:blip>
                    <a:srcRect/>
                    <a:stretch>
                      <a:fillRect/>
                    </a:stretch>
                  </pic:blipFill>
                  <pic:spPr bwMode="auto">
                    <a:xfrm>
                      <a:off x="0" y="0"/>
                      <a:ext cx="5048250" cy="2000250"/>
                    </a:xfrm>
                    <a:prstGeom prst="rect">
                      <a:avLst/>
                    </a:prstGeom>
                    <a:noFill/>
                    <a:ln>
                      <a:noFill/>
                    </a:ln>
                  </pic:spPr>
                </pic:pic>
              </a:graphicData>
            </a:graphic>
          </wp:inline>
        </w:drawing>
      </w:r>
    </w:p>
    <w:p w14:paraId="7985F555" w14:textId="77777777" w:rsidR="004E0BC9" w:rsidRDefault="004E0BC9" w:rsidP="004E0BC9">
      <w:pPr>
        <w:ind w:left="1080"/>
        <w:rPr>
          <w:b/>
        </w:rPr>
      </w:pPr>
    </w:p>
    <w:p w14:paraId="2321B7CA" w14:textId="77777777" w:rsidR="004E0BC9" w:rsidRDefault="004E0BC9" w:rsidP="004E0BC9">
      <w:pPr>
        <w:ind w:left="1080"/>
        <w:rPr>
          <w:b/>
        </w:rPr>
      </w:pPr>
    </w:p>
    <w:p w14:paraId="188FCFDE" w14:textId="77777777" w:rsidR="00D85A37" w:rsidRDefault="00D85A37" w:rsidP="004E0BC9">
      <w:pPr>
        <w:ind w:left="1080"/>
        <w:rPr>
          <w:b/>
        </w:rPr>
      </w:pPr>
    </w:p>
    <w:p w14:paraId="5F94883D" w14:textId="1335F8A0" w:rsidR="004E0BC9" w:rsidRPr="000B3C52" w:rsidRDefault="004E0BC9" w:rsidP="004E0BC9">
      <w:pPr>
        <w:pStyle w:val="ListParagraph"/>
        <w:numPr>
          <w:ilvl w:val="0"/>
          <w:numId w:val="17"/>
        </w:numPr>
        <w:autoSpaceDE w:val="0"/>
        <w:autoSpaceDN w:val="0"/>
        <w:adjustRightInd w:val="0"/>
        <w:spacing w:after="0"/>
        <w:rPr>
          <w:rFonts w:ascii="Arial" w:eastAsia="Arial Unicode MS" w:hAnsi="Arial" w:cs="Arial"/>
          <w:b/>
        </w:rPr>
      </w:pPr>
      <w:r w:rsidRPr="000B3C52">
        <w:rPr>
          <w:rFonts w:ascii="Arial" w:eastAsia="Arial Unicode MS" w:hAnsi="Arial" w:cs="Arial"/>
          <w:b/>
        </w:rPr>
        <w:t xml:space="preserve"> </w:t>
      </w:r>
      <w:r w:rsidRPr="008F1597">
        <w:rPr>
          <w:rFonts w:ascii="Arial" w:eastAsia="Arial Unicode MS" w:hAnsi="Arial" w:cs="Arial"/>
          <w:b/>
        </w:rPr>
        <w:t>REQ0568484</w:t>
      </w:r>
      <w:r w:rsidRPr="000B3C52">
        <w:rPr>
          <w:rFonts w:ascii="Arial" w:eastAsia="Arial Unicode MS" w:hAnsi="Arial" w:cs="Arial"/>
          <w:b/>
        </w:rPr>
        <w:t xml:space="preserve">: </w:t>
      </w:r>
      <w:r w:rsidRPr="00A03CBF">
        <w:rPr>
          <w:rFonts w:ascii="Arial" w:eastAsia="Arial Unicode MS" w:hAnsi="Arial" w:cs="Arial"/>
          <w:b/>
        </w:rPr>
        <w:t>Changes to remove Lot expiry date for Yescarta invoices</w:t>
      </w:r>
    </w:p>
    <w:p w14:paraId="62E172DE" w14:textId="3020D044" w:rsidR="004E0BC9" w:rsidRDefault="004E0BC9" w:rsidP="004E0BC9">
      <w:pPr>
        <w:ind w:left="1080"/>
      </w:pPr>
      <w:r>
        <w:t>Lot Expiry dates will be shown for all the items but not for the items with item category product segment code as ‘Yescarta’.Yescarta lot numbers are created in Kite EBS system at the time of the finished goods production, with an expiry date of 1 year from the manufacturing date. The finished goods are then processed for QA release and then shipped to the customers. Customer provides POD confirmation and then Gilead customer service receives the drop ship PO with the lot number created by Kite.The same lot number is created in Gilead EBS at the time of the PO receipt. The expiry date is calculated from the PO receipt date. As there are a few days difference between the manufacturing date and the PO receipt date, Gilead EBS will need to have local QA person to update the Lot master with correct expiry date.</w:t>
      </w:r>
    </w:p>
    <w:p w14:paraId="5FA2AD22" w14:textId="75EC8324" w:rsidR="00DB3F99" w:rsidRDefault="00DB3F99" w:rsidP="004E0BC9">
      <w:pPr>
        <w:ind w:left="1080"/>
      </w:pPr>
      <w:r>
        <w:t>Added changes to rdf files to identify the items having Item category segment code as Yescarta, for these Items made lot expiration date as null.</w:t>
      </w:r>
    </w:p>
    <w:p w14:paraId="7E00960C" w14:textId="001C5284" w:rsidR="004E0BC9" w:rsidRDefault="00DB3F99" w:rsidP="004E0BC9">
      <w:pPr>
        <w:ind w:left="1080"/>
      </w:pPr>
      <w:r>
        <w:t>Below are the sample outputs for the same:</w:t>
      </w:r>
    </w:p>
    <w:p w14:paraId="4C690910" w14:textId="77777777" w:rsidR="00420086" w:rsidRDefault="00420086" w:rsidP="004E0BC9">
      <w:pPr>
        <w:ind w:left="1080"/>
      </w:pPr>
    </w:p>
    <w:p w14:paraId="77893DAC" w14:textId="1EA20BB0" w:rsidR="004E0BC9" w:rsidRDefault="00DB3F99" w:rsidP="004E0BC9">
      <w:pPr>
        <w:ind w:left="1080"/>
      </w:pPr>
      <w:r>
        <w:t>1)</w:t>
      </w:r>
      <w:r w:rsidR="004E0BC9">
        <w:t xml:space="preserve"> </w:t>
      </w:r>
      <w:r>
        <w:t>Y</w:t>
      </w:r>
      <w:r w:rsidR="004E0BC9" w:rsidRPr="009F20A7">
        <w:t xml:space="preserve">escarta </w:t>
      </w:r>
      <w:r>
        <w:t>Invoice</w:t>
      </w:r>
      <w:r w:rsidR="004E0BC9">
        <w:t xml:space="preserve"> </w:t>
      </w:r>
      <w:r>
        <w:t>not showing lot expiration date.</w:t>
      </w:r>
    </w:p>
    <w:p w14:paraId="670FDE4D" w14:textId="77777777" w:rsidR="004E0BC9" w:rsidRDefault="004E0BC9" w:rsidP="004E0BC9">
      <w:pPr>
        <w:ind w:left="1080"/>
      </w:pPr>
      <w:r>
        <w:rPr>
          <w:noProof/>
        </w:rPr>
        <w:lastRenderedPageBreak/>
        <w:drawing>
          <wp:inline distT="0" distB="0" distL="0" distR="0" wp14:anchorId="3EA3F415" wp14:editId="32D7ABA3">
            <wp:extent cx="4543425" cy="3362325"/>
            <wp:effectExtent l="0" t="0" r="9525" b="952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7"/>
                    <a:stretch>
                      <a:fillRect/>
                    </a:stretch>
                  </pic:blipFill>
                  <pic:spPr>
                    <a:xfrm>
                      <a:off x="0" y="0"/>
                      <a:ext cx="4543225" cy="3362177"/>
                    </a:xfrm>
                    <a:prstGeom prst="rect">
                      <a:avLst/>
                    </a:prstGeom>
                  </pic:spPr>
                </pic:pic>
              </a:graphicData>
            </a:graphic>
          </wp:inline>
        </w:drawing>
      </w:r>
    </w:p>
    <w:p w14:paraId="66D022B0" w14:textId="77777777" w:rsidR="004E0BC9" w:rsidRDefault="004E0BC9" w:rsidP="004E0BC9">
      <w:pPr>
        <w:ind w:left="1080"/>
      </w:pPr>
    </w:p>
    <w:p w14:paraId="1AD0C731" w14:textId="77777777" w:rsidR="00420086" w:rsidRDefault="00420086" w:rsidP="004E0BC9">
      <w:pPr>
        <w:ind w:left="1080"/>
      </w:pPr>
    </w:p>
    <w:p w14:paraId="748D8B52" w14:textId="56766543" w:rsidR="00420086" w:rsidRDefault="00420086">
      <w:r>
        <w:br w:type="page"/>
      </w:r>
    </w:p>
    <w:p w14:paraId="1717999A" w14:textId="77777777" w:rsidR="00420086" w:rsidRDefault="00420086" w:rsidP="004E0BC9">
      <w:pPr>
        <w:ind w:left="1080"/>
      </w:pPr>
    </w:p>
    <w:p w14:paraId="59CF974C" w14:textId="0FF9D1D2" w:rsidR="004E0BC9" w:rsidRDefault="00DB3F99" w:rsidP="004E0BC9">
      <w:pPr>
        <w:ind w:left="1080"/>
      </w:pPr>
      <w:r>
        <w:t>2)</w:t>
      </w:r>
      <w:r w:rsidR="004E0BC9">
        <w:t xml:space="preserve"> </w:t>
      </w:r>
      <w:r>
        <w:t>Non Y</w:t>
      </w:r>
      <w:r w:rsidR="004E0BC9" w:rsidRPr="00946252">
        <w:t xml:space="preserve">escarta </w:t>
      </w:r>
      <w:r>
        <w:t>Invoice</w:t>
      </w:r>
      <w:r w:rsidR="004E0BC9">
        <w:t xml:space="preserve"> showing </w:t>
      </w:r>
      <w:r w:rsidR="004E0BC9" w:rsidRPr="00946252">
        <w:t>lot expiration date</w:t>
      </w:r>
      <w:r>
        <w:t>.</w:t>
      </w:r>
    </w:p>
    <w:p w14:paraId="0BEC24E4" w14:textId="77777777" w:rsidR="004E0BC9" w:rsidRDefault="004E0BC9" w:rsidP="004E0BC9">
      <w:pPr>
        <w:ind w:left="1080"/>
      </w:pPr>
      <w:r>
        <w:rPr>
          <w:noProof/>
        </w:rPr>
        <w:drawing>
          <wp:inline distT="0" distB="0" distL="0" distR="0" wp14:anchorId="16E0562C" wp14:editId="3756942D">
            <wp:extent cx="4543425" cy="3324225"/>
            <wp:effectExtent l="0" t="0" r="9525" b="952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88"/>
                    <a:stretch>
                      <a:fillRect/>
                    </a:stretch>
                  </pic:blipFill>
                  <pic:spPr>
                    <a:xfrm>
                      <a:off x="0" y="0"/>
                      <a:ext cx="4542858" cy="3323810"/>
                    </a:xfrm>
                    <a:prstGeom prst="rect">
                      <a:avLst/>
                    </a:prstGeom>
                  </pic:spPr>
                </pic:pic>
              </a:graphicData>
            </a:graphic>
          </wp:inline>
        </w:drawing>
      </w:r>
    </w:p>
    <w:p w14:paraId="7D4FEFFA" w14:textId="77777777" w:rsidR="004E0BC9" w:rsidRDefault="004E0BC9" w:rsidP="004E0BC9">
      <w:pPr>
        <w:ind w:left="1080"/>
      </w:pPr>
    </w:p>
    <w:p w14:paraId="2A242AC7" w14:textId="18F4EEEF" w:rsidR="00D85A37" w:rsidRPr="003736F7" w:rsidRDefault="004E0BC9" w:rsidP="003736F7">
      <w:pPr>
        <w:pStyle w:val="ListParagraph"/>
        <w:numPr>
          <w:ilvl w:val="0"/>
          <w:numId w:val="17"/>
        </w:numPr>
        <w:autoSpaceDE w:val="0"/>
        <w:autoSpaceDN w:val="0"/>
        <w:adjustRightInd w:val="0"/>
      </w:pPr>
      <w:r w:rsidRPr="003736F7">
        <w:rPr>
          <w:rFonts w:ascii="Arial" w:eastAsia="Arial Unicode MS" w:hAnsi="Arial" w:cs="Arial"/>
          <w:b/>
        </w:rPr>
        <w:t xml:space="preserve">REQ0546762: Show </w:t>
      </w:r>
      <w:r w:rsidR="00922AB9">
        <w:rPr>
          <w:rFonts w:ascii="Arial" w:eastAsia="Arial Unicode MS" w:hAnsi="Arial" w:cs="Arial"/>
          <w:b/>
        </w:rPr>
        <w:t>Sales</w:t>
      </w:r>
      <w:r w:rsidRPr="003736F7">
        <w:rPr>
          <w:rFonts w:ascii="Arial" w:eastAsia="Arial Unicode MS" w:hAnsi="Arial" w:cs="Arial"/>
          <w:b/>
        </w:rPr>
        <w:t xml:space="preserve"> Tax details for US Invoices.</w:t>
      </w:r>
      <w:r w:rsidRPr="003736F7" w:rsidDel="00906B2D">
        <w:rPr>
          <w:rFonts w:ascii="Arial" w:eastAsia="Arial Unicode MS" w:hAnsi="Arial" w:cs="Arial"/>
          <w:b/>
        </w:rPr>
        <w:t xml:space="preserve"> </w:t>
      </w:r>
    </w:p>
    <w:p w14:paraId="33288F95" w14:textId="0E7B9D33" w:rsidR="004E0BC9" w:rsidRPr="003736F7" w:rsidRDefault="004E0BC9" w:rsidP="003736F7">
      <w:pPr>
        <w:autoSpaceDE w:val="0"/>
        <w:autoSpaceDN w:val="0"/>
        <w:adjustRightInd w:val="0"/>
        <w:ind w:left="1440"/>
      </w:pPr>
      <w:r w:rsidRPr="003736F7">
        <w:t>S</w:t>
      </w:r>
      <w:r w:rsidRPr="003736F7">
        <w:rPr>
          <w:color w:val="000000"/>
        </w:rPr>
        <w:t>how Sales Tax details for US-OU-01, US-OU-03 and US-OU-05 operating unit invoices.</w:t>
      </w:r>
      <w:r w:rsidR="00D85A37" w:rsidRPr="003736F7">
        <w:rPr>
          <w:color w:val="000000"/>
        </w:rPr>
        <w:t xml:space="preserve"> Added changes to USA.rtf file to show the sales tax details in the report.</w:t>
      </w:r>
    </w:p>
    <w:p w14:paraId="7AA5B7B2" w14:textId="32802812" w:rsidR="004E0BC9" w:rsidRDefault="00DB3F99" w:rsidP="003736F7">
      <w:pPr>
        <w:ind w:left="360" w:firstLine="720"/>
      </w:pPr>
      <w:r>
        <w:t xml:space="preserve">       </w:t>
      </w:r>
      <w:r w:rsidR="004E0BC9">
        <w:t xml:space="preserve">Sample output: Report </w:t>
      </w:r>
      <w:r w:rsidR="004E0BC9" w:rsidRPr="00B769C5">
        <w:t>display</w:t>
      </w:r>
      <w:r w:rsidR="004E0BC9">
        <w:t>ing</w:t>
      </w:r>
      <w:r w:rsidR="004E0BC9" w:rsidRPr="00B769C5">
        <w:t xml:space="preserve"> the </w:t>
      </w:r>
      <w:r>
        <w:t>Sales tax</w:t>
      </w:r>
      <w:r w:rsidR="004E0BC9" w:rsidRPr="00B769C5">
        <w:t xml:space="preserve"> amount</w:t>
      </w:r>
    </w:p>
    <w:p w14:paraId="42852F36" w14:textId="77777777" w:rsidR="004E0BC9" w:rsidRDefault="004E0BC9" w:rsidP="004E0BC9">
      <w:pPr>
        <w:ind w:left="1080"/>
        <w:rPr>
          <w:b/>
        </w:rPr>
      </w:pPr>
    </w:p>
    <w:p w14:paraId="0A70F4BA" w14:textId="4A27508C" w:rsidR="004E0BC9" w:rsidRDefault="00DB3F99" w:rsidP="004E0BC9">
      <w:pPr>
        <w:spacing w:before="120"/>
        <w:ind w:left="1080"/>
        <w:rPr>
          <w:b/>
        </w:rPr>
      </w:pPr>
      <w:r>
        <w:rPr>
          <w:noProof/>
        </w:rPr>
        <w:lastRenderedPageBreak/>
        <w:drawing>
          <wp:inline distT="0" distB="0" distL="0" distR="0" wp14:anchorId="6149E299" wp14:editId="5BF53DCE">
            <wp:extent cx="3689560" cy="4615891"/>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91350" cy="4618131"/>
                    </a:xfrm>
                    <a:prstGeom prst="rect">
                      <a:avLst/>
                    </a:prstGeom>
                  </pic:spPr>
                </pic:pic>
              </a:graphicData>
            </a:graphic>
          </wp:inline>
        </w:drawing>
      </w:r>
    </w:p>
    <w:p w14:paraId="62B6F468" w14:textId="77777777" w:rsidR="007670B9" w:rsidRDefault="007670B9" w:rsidP="004E0BC9">
      <w:pPr>
        <w:spacing w:before="120"/>
        <w:ind w:left="1080"/>
        <w:rPr>
          <w:b/>
        </w:rPr>
      </w:pPr>
    </w:p>
    <w:p w14:paraId="1FCB242F" w14:textId="77777777" w:rsidR="007670B9" w:rsidRDefault="007670B9" w:rsidP="004E0BC9">
      <w:pPr>
        <w:spacing w:before="120"/>
        <w:ind w:left="1080"/>
        <w:rPr>
          <w:b/>
        </w:rPr>
      </w:pPr>
    </w:p>
    <w:p w14:paraId="2A692956" w14:textId="77777777" w:rsidR="004E0BC9" w:rsidRDefault="004E0BC9" w:rsidP="004E0BC9">
      <w:pPr>
        <w:spacing w:before="120"/>
        <w:ind w:left="1080"/>
        <w:rPr>
          <w:b/>
        </w:rPr>
      </w:pPr>
    </w:p>
    <w:p w14:paraId="1F6390B3" w14:textId="63D164E2" w:rsidR="004E0BC9" w:rsidRPr="000B3C52" w:rsidRDefault="007D288A" w:rsidP="007D288A">
      <w:pPr>
        <w:pStyle w:val="ListParagraph"/>
        <w:numPr>
          <w:ilvl w:val="0"/>
          <w:numId w:val="17"/>
        </w:numPr>
        <w:autoSpaceDE w:val="0"/>
        <w:autoSpaceDN w:val="0"/>
        <w:adjustRightInd w:val="0"/>
        <w:spacing w:after="0"/>
        <w:rPr>
          <w:rFonts w:ascii="Arial" w:eastAsia="Arial Unicode MS" w:hAnsi="Arial" w:cs="Arial"/>
          <w:b/>
        </w:rPr>
      </w:pPr>
      <w:r>
        <w:rPr>
          <w:rFonts w:ascii="Arial" w:eastAsia="Arial Unicode MS" w:hAnsi="Arial" w:cs="Arial"/>
          <w:b/>
        </w:rPr>
        <w:t xml:space="preserve"> </w:t>
      </w:r>
      <w:r w:rsidRPr="007D288A">
        <w:rPr>
          <w:rFonts w:ascii="Arial" w:eastAsia="Arial Unicode MS" w:hAnsi="Arial" w:cs="Arial"/>
          <w:b/>
        </w:rPr>
        <w:t>REQ0641799</w:t>
      </w:r>
      <w:r w:rsidR="004E0BC9" w:rsidRPr="000B3C52">
        <w:rPr>
          <w:rFonts w:ascii="Arial" w:eastAsia="Arial Unicode MS" w:hAnsi="Arial" w:cs="Arial"/>
          <w:b/>
        </w:rPr>
        <w:t xml:space="preserve">: </w:t>
      </w:r>
      <w:r>
        <w:rPr>
          <w:rFonts w:ascii="Arial" w:eastAsia="Arial Unicode MS" w:hAnsi="Arial" w:cs="Arial"/>
          <w:b/>
        </w:rPr>
        <w:t>Fix the unit selling price decimal number issue.</w:t>
      </w:r>
    </w:p>
    <w:p w14:paraId="49B2EF4E" w14:textId="0F9FC26C" w:rsidR="004E0BC9" w:rsidRPr="003736F7" w:rsidRDefault="004E0BC9" w:rsidP="004E0BC9">
      <w:pPr>
        <w:ind w:left="1080"/>
      </w:pPr>
      <w:r w:rsidRPr="0058761D">
        <w:t>In</w:t>
      </w:r>
      <w:r w:rsidR="00720521" w:rsidRPr="003736F7">
        <w:t xml:space="preserve">voice </w:t>
      </w:r>
      <w:r w:rsidR="00720521">
        <w:t xml:space="preserve">print </w:t>
      </w:r>
      <w:r>
        <w:t>program is completing with Error when</w:t>
      </w:r>
      <w:r>
        <w:rPr>
          <w:color w:val="1F497D"/>
        </w:rPr>
        <w:t xml:space="preserve"> </w:t>
      </w:r>
      <w:r w:rsidRPr="003736F7">
        <w:t xml:space="preserve">unit </w:t>
      </w:r>
      <w:r w:rsidR="00720521">
        <w:t xml:space="preserve">selling </w:t>
      </w:r>
      <w:r w:rsidRPr="003736F7">
        <w:t>price</w:t>
      </w:r>
      <w:r w:rsidR="00720521">
        <w:t xml:space="preserve"> decimal value is</w:t>
      </w:r>
      <w:r w:rsidRPr="003736F7">
        <w:t xml:space="preserve"> more than </w:t>
      </w:r>
      <w:r w:rsidR="00720521">
        <w:t>3</w:t>
      </w:r>
      <w:r w:rsidRPr="003736F7">
        <w:t xml:space="preserve"> </w:t>
      </w:r>
      <w:r w:rsidR="00720521">
        <w:t>digits</w:t>
      </w:r>
      <w:r w:rsidRPr="003736F7">
        <w:t>.</w:t>
      </w:r>
    </w:p>
    <w:p w14:paraId="709359BA" w14:textId="18CF8498" w:rsidR="004E0BC9" w:rsidRPr="003736F7" w:rsidRDefault="004E0BC9" w:rsidP="004E0BC9">
      <w:pPr>
        <w:ind w:left="1080"/>
      </w:pPr>
      <w:r w:rsidRPr="003736F7">
        <w:t xml:space="preserve">Technical Changes: Rounded off the decimal value </w:t>
      </w:r>
      <w:r w:rsidR="00720521">
        <w:t xml:space="preserve">to 3 digits in rdf files </w:t>
      </w:r>
      <w:r w:rsidRPr="003736F7">
        <w:t>f</w:t>
      </w:r>
      <w:r w:rsidR="00720521">
        <w:t xml:space="preserve">or the </w:t>
      </w:r>
      <w:r w:rsidRPr="003736F7">
        <w:t xml:space="preserve">Unit </w:t>
      </w:r>
      <w:r w:rsidR="00720521">
        <w:t xml:space="preserve">Selling </w:t>
      </w:r>
      <w:r w:rsidRPr="003736F7">
        <w:t>Price</w:t>
      </w:r>
      <w:r w:rsidR="00720521" w:rsidRPr="00E56D73">
        <w:t xml:space="preserve"> </w:t>
      </w:r>
      <w:r w:rsidR="00720521">
        <w:t>column</w:t>
      </w:r>
      <w:r w:rsidR="00720521" w:rsidRPr="00E56D73">
        <w:t>.</w:t>
      </w:r>
    </w:p>
    <w:p w14:paraId="20B890A8" w14:textId="77777777" w:rsidR="00720521" w:rsidRDefault="00720521" w:rsidP="004E0BC9">
      <w:pPr>
        <w:ind w:left="720" w:firstLine="360"/>
      </w:pPr>
    </w:p>
    <w:p w14:paraId="77F979CB" w14:textId="77777777" w:rsidR="007670B9" w:rsidRDefault="007670B9" w:rsidP="004E0BC9">
      <w:pPr>
        <w:ind w:left="720" w:firstLine="360"/>
      </w:pPr>
    </w:p>
    <w:p w14:paraId="38C24D18" w14:textId="77777777" w:rsidR="007670B9" w:rsidRDefault="007670B9" w:rsidP="004E0BC9">
      <w:pPr>
        <w:ind w:left="720" w:firstLine="360"/>
      </w:pPr>
    </w:p>
    <w:p w14:paraId="11145E60" w14:textId="77777777" w:rsidR="007670B9" w:rsidRDefault="007670B9" w:rsidP="004E0BC9">
      <w:pPr>
        <w:ind w:left="720" w:firstLine="360"/>
      </w:pPr>
    </w:p>
    <w:p w14:paraId="55753562" w14:textId="77777777" w:rsidR="007670B9" w:rsidRDefault="007670B9" w:rsidP="004E0BC9">
      <w:pPr>
        <w:ind w:left="720" w:firstLine="360"/>
      </w:pPr>
    </w:p>
    <w:p w14:paraId="0C8DC666" w14:textId="77777777" w:rsidR="007670B9" w:rsidRDefault="007670B9" w:rsidP="004E0BC9">
      <w:pPr>
        <w:ind w:left="720" w:firstLine="360"/>
      </w:pPr>
    </w:p>
    <w:p w14:paraId="3600E9B5" w14:textId="77777777" w:rsidR="007670B9" w:rsidRDefault="007670B9" w:rsidP="004E0BC9">
      <w:pPr>
        <w:ind w:left="720" w:firstLine="360"/>
      </w:pPr>
    </w:p>
    <w:p w14:paraId="5C129680" w14:textId="77777777" w:rsidR="007670B9" w:rsidRDefault="007670B9" w:rsidP="004E0BC9">
      <w:pPr>
        <w:ind w:left="720" w:firstLine="360"/>
      </w:pPr>
    </w:p>
    <w:p w14:paraId="50248CDB" w14:textId="77777777" w:rsidR="007670B9" w:rsidRDefault="007670B9" w:rsidP="004E0BC9">
      <w:pPr>
        <w:ind w:left="720" w:firstLine="360"/>
      </w:pPr>
    </w:p>
    <w:p w14:paraId="253C9E07" w14:textId="77777777" w:rsidR="007670B9" w:rsidRDefault="007670B9" w:rsidP="004E0BC9">
      <w:pPr>
        <w:ind w:left="720" w:firstLine="360"/>
      </w:pPr>
    </w:p>
    <w:p w14:paraId="21873EAC" w14:textId="77777777" w:rsidR="007670B9" w:rsidRDefault="007670B9" w:rsidP="004E0BC9">
      <w:pPr>
        <w:ind w:left="720" w:firstLine="360"/>
      </w:pPr>
    </w:p>
    <w:p w14:paraId="5C7C14F0" w14:textId="77777777" w:rsidR="007670B9" w:rsidRDefault="007670B9" w:rsidP="004E0BC9">
      <w:pPr>
        <w:ind w:left="720" w:firstLine="360"/>
      </w:pPr>
    </w:p>
    <w:p w14:paraId="1F3C2DD5" w14:textId="77777777" w:rsidR="007670B9" w:rsidRDefault="007670B9" w:rsidP="004E0BC9">
      <w:pPr>
        <w:ind w:left="720" w:firstLine="360"/>
      </w:pPr>
    </w:p>
    <w:p w14:paraId="0C950A69" w14:textId="72318CC9" w:rsidR="004E0BC9" w:rsidRDefault="004E0BC9" w:rsidP="004E0BC9">
      <w:pPr>
        <w:ind w:left="720" w:firstLine="360"/>
      </w:pPr>
      <w:r>
        <w:t>Sample output</w:t>
      </w:r>
      <w:r w:rsidR="00720521">
        <w:t xml:space="preserve"> after the fix:</w:t>
      </w:r>
    </w:p>
    <w:p w14:paraId="4CBD0C86" w14:textId="77777777" w:rsidR="004E0BC9" w:rsidRDefault="004E0BC9" w:rsidP="004E0BC9">
      <w:pPr>
        <w:spacing w:before="120"/>
        <w:ind w:left="1080"/>
        <w:rPr>
          <w:b/>
        </w:rPr>
      </w:pPr>
      <w:r>
        <w:rPr>
          <w:noProof/>
        </w:rPr>
        <w:drawing>
          <wp:inline distT="0" distB="0" distL="0" distR="0" wp14:anchorId="3224E7E7" wp14:editId="4CE14FCD">
            <wp:extent cx="5267325" cy="5638800"/>
            <wp:effectExtent l="0" t="0" r="9525" b="0"/>
            <wp:docPr id="71" name="Picture 71" descr="cid:image013.jpg@01D4F61D.DC66B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image013.jpg@01D4F61D.DC66B4F0"/>
                    <pic:cNvPicPr>
                      <a:picLocks noChangeAspect="1" noChangeArrowheads="1"/>
                    </pic:cNvPicPr>
                  </pic:nvPicPr>
                  <pic:blipFill>
                    <a:blip r:embed="rId90" r:link="rId91">
                      <a:extLst>
                        <a:ext uri="{28A0092B-C50C-407E-A947-70E740481C1C}">
                          <a14:useLocalDpi xmlns:a14="http://schemas.microsoft.com/office/drawing/2010/main" val="0"/>
                        </a:ext>
                      </a:extLst>
                    </a:blip>
                    <a:srcRect/>
                    <a:stretch>
                      <a:fillRect/>
                    </a:stretch>
                  </pic:blipFill>
                  <pic:spPr bwMode="auto">
                    <a:xfrm>
                      <a:off x="0" y="0"/>
                      <a:ext cx="5263674" cy="5634892"/>
                    </a:xfrm>
                    <a:prstGeom prst="rect">
                      <a:avLst/>
                    </a:prstGeom>
                    <a:noFill/>
                    <a:ln>
                      <a:noFill/>
                    </a:ln>
                  </pic:spPr>
                </pic:pic>
              </a:graphicData>
            </a:graphic>
          </wp:inline>
        </w:drawing>
      </w:r>
    </w:p>
    <w:p w14:paraId="0B965B3B" w14:textId="77777777" w:rsidR="004E0BC9" w:rsidRDefault="004E0BC9" w:rsidP="004E0BC9">
      <w:pPr>
        <w:spacing w:before="120"/>
        <w:ind w:left="1080"/>
        <w:rPr>
          <w:b/>
        </w:rPr>
      </w:pPr>
    </w:p>
    <w:p w14:paraId="2236A527" w14:textId="77777777" w:rsidR="004E0BC9" w:rsidRDefault="004E0BC9" w:rsidP="004E0BC9">
      <w:pPr>
        <w:spacing w:before="120"/>
        <w:ind w:left="1080"/>
        <w:rPr>
          <w:b/>
        </w:rPr>
      </w:pPr>
    </w:p>
    <w:p w14:paraId="256A7DEB" w14:textId="77777777" w:rsidR="004E0BC9" w:rsidRDefault="004E0BC9" w:rsidP="004E0BC9">
      <w:pPr>
        <w:spacing w:before="120"/>
        <w:ind w:left="1080"/>
        <w:rPr>
          <w:b/>
        </w:rPr>
      </w:pPr>
    </w:p>
    <w:p w14:paraId="016D756B" w14:textId="77777777" w:rsidR="004E0BC9" w:rsidRDefault="004E0BC9" w:rsidP="004E0BC9">
      <w:pPr>
        <w:spacing w:before="120"/>
        <w:ind w:left="1080"/>
        <w:rPr>
          <w:b/>
        </w:rPr>
      </w:pPr>
    </w:p>
    <w:p w14:paraId="5F3E4390" w14:textId="77777777" w:rsidR="004E0BC9" w:rsidRDefault="004E0BC9" w:rsidP="004E0BC9">
      <w:pPr>
        <w:spacing w:before="120"/>
        <w:ind w:left="1080"/>
        <w:rPr>
          <w:b/>
        </w:rPr>
      </w:pPr>
    </w:p>
    <w:p w14:paraId="72B2E645" w14:textId="77777777" w:rsidR="004E0BC9" w:rsidRDefault="004E0BC9" w:rsidP="004E0BC9">
      <w:pPr>
        <w:spacing w:before="120"/>
        <w:ind w:left="1080"/>
        <w:rPr>
          <w:b/>
        </w:rPr>
      </w:pPr>
    </w:p>
    <w:p w14:paraId="4AFFC3F7" w14:textId="77777777" w:rsidR="001302E3" w:rsidRDefault="001302E3" w:rsidP="004E0BC9">
      <w:pPr>
        <w:spacing w:before="120"/>
        <w:ind w:left="1080"/>
        <w:rPr>
          <w:b/>
        </w:rPr>
      </w:pPr>
    </w:p>
    <w:p w14:paraId="1A42F971" w14:textId="77777777" w:rsidR="001302E3" w:rsidRPr="0039608E" w:rsidRDefault="001302E3" w:rsidP="001302E3">
      <w:pPr>
        <w:pStyle w:val="Heading2"/>
        <w:rPr>
          <w:lang w:eastAsia="ja-JP"/>
        </w:rPr>
      </w:pPr>
      <w:bookmarkStart w:id="318" w:name="_Toc12367375"/>
      <w:r w:rsidRPr="0039608E">
        <w:rPr>
          <w:lang w:eastAsia="ja-JP"/>
        </w:rPr>
        <w:t>Incompatibilities</w:t>
      </w:r>
      <w:bookmarkEnd w:id="318"/>
    </w:p>
    <w:p w14:paraId="1668174E" w14:textId="77777777" w:rsidR="001302E3" w:rsidRPr="0039608E" w:rsidRDefault="001302E3" w:rsidP="001302E3">
      <w:pPr>
        <w:pStyle w:val="Level2"/>
        <w:rPr>
          <w:rFonts w:cs="Arial"/>
          <w:szCs w:val="20"/>
          <w:lang w:eastAsia="ja-JP"/>
        </w:rPr>
      </w:pPr>
      <w:r w:rsidRPr="0039608E">
        <w:rPr>
          <w:rFonts w:cs="Arial"/>
        </w:rPr>
        <w:t>None</w:t>
      </w:r>
    </w:p>
    <w:p w14:paraId="3252C81B" w14:textId="77777777" w:rsidR="001302E3" w:rsidRPr="0039608E" w:rsidRDefault="001302E3" w:rsidP="001302E3">
      <w:pPr>
        <w:pStyle w:val="Heading2"/>
        <w:rPr>
          <w:lang w:eastAsia="ja-JP"/>
        </w:rPr>
      </w:pPr>
      <w:bookmarkStart w:id="319" w:name="_Toc12367376"/>
      <w:r w:rsidRPr="0039608E">
        <w:rPr>
          <w:lang w:eastAsia="ja-JP"/>
        </w:rPr>
        <w:t>Performance Considerations</w:t>
      </w:r>
      <w:bookmarkEnd w:id="319"/>
    </w:p>
    <w:p w14:paraId="2CD37333" w14:textId="77777777" w:rsidR="001302E3" w:rsidRPr="0039608E" w:rsidRDefault="001302E3" w:rsidP="001302E3">
      <w:pPr>
        <w:pStyle w:val="Level2"/>
        <w:ind w:left="0" w:firstLine="720"/>
        <w:rPr>
          <w:rFonts w:cs="Arial"/>
        </w:rPr>
      </w:pPr>
      <w:r w:rsidRPr="0039608E">
        <w:rPr>
          <w:rFonts w:cs="Arial"/>
        </w:rPr>
        <w:t>NA</w:t>
      </w:r>
    </w:p>
    <w:p w14:paraId="46F738A1" w14:textId="77777777" w:rsidR="001302E3" w:rsidRPr="0039608E" w:rsidRDefault="001302E3" w:rsidP="001302E3">
      <w:pPr>
        <w:pStyle w:val="Heading2"/>
        <w:rPr>
          <w:lang w:eastAsia="ja-JP"/>
        </w:rPr>
      </w:pPr>
      <w:bookmarkStart w:id="320" w:name="_Toc12367377"/>
      <w:r w:rsidRPr="0039608E">
        <w:rPr>
          <w:lang w:eastAsia="ja-JP"/>
        </w:rPr>
        <w:t>Restart/Recovery Procedures</w:t>
      </w:r>
      <w:bookmarkEnd w:id="320"/>
    </w:p>
    <w:p w14:paraId="15444ECF" w14:textId="77777777" w:rsidR="001302E3" w:rsidRPr="0039608E" w:rsidRDefault="001302E3" w:rsidP="001302E3">
      <w:pPr>
        <w:pStyle w:val="Level2"/>
        <w:rPr>
          <w:lang w:eastAsia="ja-JP"/>
        </w:rPr>
      </w:pPr>
      <w:r w:rsidRPr="0039608E">
        <w:t>No special steps to be taken in case of crash. Resubmit the report if it errors out</w:t>
      </w:r>
    </w:p>
    <w:p w14:paraId="78901843" w14:textId="77777777" w:rsidR="001302E3" w:rsidRDefault="001302E3" w:rsidP="001302E3">
      <w:pPr>
        <w:pStyle w:val="Level2"/>
      </w:pPr>
      <w:r w:rsidRPr="005A7913">
        <w:t>&lt;Mention crash recovery steps if any, in this section mention about steps how to resubmit the report if report errors out. Note: This is very important incase report is generated from temporary table and / or storing the process out put data in table</w:t>
      </w:r>
    </w:p>
    <w:p w14:paraId="67EA1560" w14:textId="77777777" w:rsidR="001302E3" w:rsidRDefault="001302E3" w:rsidP="004E0BC9">
      <w:pPr>
        <w:spacing w:before="120"/>
        <w:ind w:left="1080"/>
        <w:rPr>
          <w:b/>
        </w:rPr>
      </w:pPr>
    </w:p>
    <w:p w14:paraId="434098B6" w14:textId="77777777" w:rsidR="004E0BC9" w:rsidRDefault="004E0BC9" w:rsidP="0079168B">
      <w:pPr>
        <w:pStyle w:val="Level3"/>
      </w:pPr>
    </w:p>
    <w:p w14:paraId="26BEA71D" w14:textId="77777777" w:rsidR="00430784" w:rsidRDefault="00430784" w:rsidP="00430784">
      <w:pPr>
        <w:pStyle w:val="Heading1"/>
        <w:keepNext w:val="0"/>
        <w:pBdr>
          <w:bottom w:val="single" w:sz="6" w:space="1" w:color="auto"/>
        </w:pBdr>
        <w:tabs>
          <w:tab w:val="clear" w:pos="720"/>
          <w:tab w:val="num" w:pos="360"/>
        </w:tabs>
        <w:ind w:left="360" w:hanging="360"/>
      </w:pPr>
      <w:bookmarkStart w:id="321" w:name="_Toc12367378"/>
      <w:r>
        <w:t>BI Publisher Approach</w:t>
      </w:r>
      <w:bookmarkEnd w:id="321"/>
    </w:p>
    <w:p w14:paraId="26BEA71E" w14:textId="77777777" w:rsidR="00430784" w:rsidRPr="00CA35B3" w:rsidRDefault="00430784" w:rsidP="00430784">
      <w:pPr>
        <w:ind w:left="540"/>
        <w:rPr>
          <w:lang w:eastAsia="ja-JP"/>
        </w:rPr>
      </w:pPr>
      <w:r w:rsidRPr="00CA35B3">
        <w:rPr>
          <w:lang w:eastAsia="ja-JP"/>
        </w:rPr>
        <w:t>The BI publisher template</w:t>
      </w:r>
      <w:r>
        <w:rPr>
          <w:lang w:eastAsia="ja-JP"/>
        </w:rPr>
        <w:t>s</w:t>
      </w:r>
      <w:r w:rsidRPr="00CA35B3">
        <w:rPr>
          <w:lang w:eastAsia="ja-JP"/>
        </w:rPr>
        <w:t xml:space="preserve"> will be created to display report output. The approach is:</w:t>
      </w:r>
    </w:p>
    <w:p w14:paraId="26BEA71F" w14:textId="77777777" w:rsidR="00430784" w:rsidRPr="00CA35B3" w:rsidRDefault="00430784" w:rsidP="00430784">
      <w:pPr>
        <w:numPr>
          <w:ilvl w:val="0"/>
          <w:numId w:val="21"/>
        </w:numPr>
        <w:rPr>
          <w:lang w:eastAsia="ja-JP"/>
        </w:rPr>
      </w:pPr>
      <w:r w:rsidRPr="00CA35B3">
        <w:rPr>
          <w:lang w:eastAsia="ja-JP"/>
        </w:rPr>
        <w:t>Using BI publisher table wizard all the report level columns in free form group for displaying headers arrange them as per the report requirement.</w:t>
      </w:r>
    </w:p>
    <w:p w14:paraId="26BEA720" w14:textId="77777777" w:rsidR="00430784" w:rsidRPr="00CA35B3" w:rsidRDefault="006A00A2" w:rsidP="00430784">
      <w:pPr>
        <w:numPr>
          <w:ilvl w:val="0"/>
          <w:numId w:val="21"/>
        </w:numPr>
        <w:rPr>
          <w:lang w:eastAsia="ja-JP"/>
        </w:rPr>
      </w:pPr>
      <w:r>
        <w:rPr>
          <w:lang w:eastAsia="ja-JP"/>
        </w:rPr>
        <w:t>In the details table all the invoice lines will be printed.</w:t>
      </w:r>
    </w:p>
    <w:p w14:paraId="26BEA721" w14:textId="77777777" w:rsidR="00430784" w:rsidRDefault="006A00A2" w:rsidP="00430784">
      <w:pPr>
        <w:numPr>
          <w:ilvl w:val="0"/>
          <w:numId w:val="21"/>
        </w:numPr>
        <w:rPr>
          <w:lang w:eastAsia="ja-JP"/>
        </w:rPr>
      </w:pPr>
      <w:r>
        <w:rPr>
          <w:lang w:eastAsia="ja-JP"/>
        </w:rPr>
        <w:t>The invoice total amount with the applicable discount amount will be displayed in the bottom section.</w:t>
      </w:r>
    </w:p>
    <w:p w14:paraId="5D557CE6" w14:textId="77777777" w:rsidR="006C2448" w:rsidRDefault="006C2448" w:rsidP="004A1BB0">
      <w:pPr>
        <w:ind w:left="1260"/>
        <w:rPr>
          <w:lang w:eastAsia="ja-JP"/>
        </w:rPr>
      </w:pPr>
    </w:p>
    <w:p w14:paraId="26BEA723" w14:textId="77777777" w:rsidR="00321C95" w:rsidRPr="005A7913" w:rsidRDefault="00321C95" w:rsidP="00204CEE">
      <w:pPr>
        <w:pStyle w:val="Heading1"/>
      </w:pPr>
      <w:bookmarkStart w:id="322" w:name="_Toc12367379"/>
      <w:r w:rsidRPr="005A7913">
        <w:t>Unit /Link Test Scenario</w:t>
      </w:r>
      <w:bookmarkEnd w:id="322"/>
    </w:p>
    <w:tbl>
      <w:tblPr>
        <w:tblW w:w="97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3"/>
        <w:gridCol w:w="2970"/>
        <w:gridCol w:w="2700"/>
        <w:gridCol w:w="3083"/>
      </w:tblGrid>
      <w:tr w:rsidR="002E0E99" w:rsidRPr="005A7913" w14:paraId="26BEA728" w14:textId="77777777" w:rsidTr="002E0E99">
        <w:trPr>
          <w:tblHeader/>
          <w:jc w:val="center"/>
        </w:trPr>
        <w:tc>
          <w:tcPr>
            <w:tcW w:w="1013" w:type="dxa"/>
            <w:shd w:val="clear" w:color="auto" w:fill="E6E6E6"/>
          </w:tcPr>
          <w:p w14:paraId="26BEA724" w14:textId="77777777" w:rsidR="00321C95" w:rsidRPr="005A7913" w:rsidRDefault="00321C95" w:rsidP="002E0E99">
            <w:pPr>
              <w:rPr>
                <w:rFonts w:cs="Arial"/>
                <w:b/>
              </w:rPr>
            </w:pPr>
            <w:r w:rsidRPr="005A7913">
              <w:rPr>
                <w:rFonts w:cs="Arial"/>
                <w:b/>
              </w:rPr>
              <w:t xml:space="preserve">Sr. </w:t>
            </w:r>
            <w:r w:rsidR="002E0E99">
              <w:rPr>
                <w:rFonts w:cs="Arial"/>
                <w:b/>
              </w:rPr>
              <w:t>N</w:t>
            </w:r>
            <w:r w:rsidRPr="005A7913">
              <w:rPr>
                <w:rFonts w:cs="Arial"/>
                <w:b/>
              </w:rPr>
              <w:t>o.</w:t>
            </w:r>
          </w:p>
        </w:tc>
        <w:tc>
          <w:tcPr>
            <w:tcW w:w="2970" w:type="dxa"/>
            <w:shd w:val="clear" w:color="auto" w:fill="E6E6E6"/>
          </w:tcPr>
          <w:p w14:paraId="26BEA725" w14:textId="77777777" w:rsidR="00321C95" w:rsidRPr="005A7913" w:rsidRDefault="00321C95" w:rsidP="00A53209">
            <w:pPr>
              <w:rPr>
                <w:rFonts w:cs="Arial"/>
                <w:b/>
              </w:rPr>
            </w:pPr>
            <w:r w:rsidRPr="005A7913">
              <w:rPr>
                <w:rFonts w:cs="Arial"/>
                <w:b/>
              </w:rPr>
              <w:t>Name of the Test Case</w:t>
            </w:r>
          </w:p>
        </w:tc>
        <w:tc>
          <w:tcPr>
            <w:tcW w:w="2700" w:type="dxa"/>
            <w:shd w:val="clear" w:color="auto" w:fill="E6E6E6"/>
          </w:tcPr>
          <w:p w14:paraId="26BEA726" w14:textId="77777777" w:rsidR="00321C95" w:rsidRPr="005A7913" w:rsidRDefault="00321C95" w:rsidP="00A53209">
            <w:pPr>
              <w:rPr>
                <w:rFonts w:cs="Arial"/>
                <w:b/>
              </w:rPr>
            </w:pPr>
            <w:r w:rsidRPr="005A7913">
              <w:rPr>
                <w:rFonts w:cs="Arial"/>
                <w:b/>
              </w:rPr>
              <w:t>Test Conditions</w:t>
            </w:r>
          </w:p>
        </w:tc>
        <w:tc>
          <w:tcPr>
            <w:tcW w:w="3083" w:type="dxa"/>
            <w:shd w:val="clear" w:color="auto" w:fill="E6E6E6"/>
          </w:tcPr>
          <w:p w14:paraId="26BEA727" w14:textId="77777777" w:rsidR="00321C95" w:rsidRPr="005A7913" w:rsidRDefault="00321C95" w:rsidP="00A53209">
            <w:pPr>
              <w:rPr>
                <w:rFonts w:cs="Arial"/>
                <w:b/>
              </w:rPr>
            </w:pPr>
            <w:r w:rsidRPr="005A7913">
              <w:rPr>
                <w:rFonts w:cs="Arial"/>
                <w:b/>
              </w:rPr>
              <w:t>Expected Results</w:t>
            </w:r>
          </w:p>
        </w:tc>
      </w:tr>
      <w:tr w:rsidR="00DC3B2B" w:rsidRPr="005A7913" w14:paraId="26BEA72D" w14:textId="77777777" w:rsidTr="002E0E99">
        <w:trPr>
          <w:jc w:val="center"/>
        </w:trPr>
        <w:tc>
          <w:tcPr>
            <w:tcW w:w="1013" w:type="dxa"/>
            <w:tcBorders>
              <w:top w:val="single" w:sz="4" w:space="0" w:color="auto"/>
              <w:bottom w:val="single" w:sz="4" w:space="0" w:color="auto"/>
            </w:tcBorders>
          </w:tcPr>
          <w:p w14:paraId="26BEA729" w14:textId="77777777" w:rsidR="00DC3B2B" w:rsidRPr="005A7913" w:rsidRDefault="00DC3B2B"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2A" w14:textId="77777777" w:rsidR="00DC3B2B" w:rsidRPr="00CE1446" w:rsidRDefault="00DC3B2B" w:rsidP="00A53209">
            <w:pPr>
              <w:rPr>
                <w:sz w:val="20"/>
                <w:szCs w:val="20"/>
              </w:rPr>
            </w:pPr>
            <w:r w:rsidRPr="00CE1446">
              <w:rPr>
                <w:sz w:val="20"/>
                <w:szCs w:val="20"/>
              </w:rPr>
              <w:t>No input data</w:t>
            </w:r>
          </w:p>
        </w:tc>
        <w:tc>
          <w:tcPr>
            <w:tcW w:w="2700" w:type="dxa"/>
            <w:tcBorders>
              <w:top w:val="single" w:sz="4" w:space="0" w:color="auto"/>
              <w:bottom w:val="single" w:sz="4" w:space="0" w:color="auto"/>
            </w:tcBorders>
          </w:tcPr>
          <w:p w14:paraId="26BEA72B" w14:textId="77777777" w:rsidR="00DC3B2B" w:rsidRPr="00CE1446" w:rsidRDefault="00DC3B2B" w:rsidP="00A53209">
            <w:pPr>
              <w:rPr>
                <w:sz w:val="20"/>
                <w:szCs w:val="20"/>
              </w:rPr>
            </w:pPr>
            <w:r w:rsidRPr="00CE1446">
              <w:rPr>
                <w:sz w:val="20"/>
                <w:szCs w:val="20"/>
              </w:rPr>
              <w:t>Run report but do not select any input data</w:t>
            </w:r>
          </w:p>
        </w:tc>
        <w:tc>
          <w:tcPr>
            <w:tcW w:w="3083" w:type="dxa"/>
            <w:tcBorders>
              <w:top w:val="single" w:sz="4" w:space="0" w:color="auto"/>
              <w:bottom w:val="single" w:sz="4" w:space="0" w:color="auto"/>
            </w:tcBorders>
          </w:tcPr>
          <w:p w14:paraId="26BEA72C" w14:textId="77777777" w:rsidR="00DC3B2B" w:rsidRPr="00CE1446" w:rsidRDefault="00DC3B2B" w:rsidP="00A53209">
            <w:pPr>
              <w:rPr>
                <w:sz w:val="20"/>
                <w:szCs w:val="20"/>
              </w:rPr>
            </w:pPr>
            <w:r w:rsidRPr="00CE1446">
              <w:rPr>
                <w:sz w:val="20"/>
                <w:szCs w:val="20"/>
              </w:rPr>
              <w:t>Error message to indicate at least one input data value must be selected</w:t>
            </w:r>
          </w:p>
        </w:tc>
      </w:tr>
      <w:tr w:rsidR="00DC3B2B" w:rsidRPr="005A7913" w14:paraId="26BEA732" w14:textId="77777777" w:rsidTr="002E0E99">
        <w:trPr>
          <w:jc w:val="center"/>
        </w:trPr>
        <w:tc>
          <w:tcPr>
            <w:tcW w:w="1013" w:type="dxa"/>
            <w:tcBorders>
              <w:top w:val="single" w:sz="4" w:space="0" w:color="auto"/>
              <w:bottom w:val="single" w:sz="4" w:space="0" w:color="auto"/>
            </w:tcBorders>
          </w:tcPr>
          <w:p w14:paraId="26BEA72E" w14:textId="77777777" w:rsidR="00DC3B2B" w:rsidRPr="005A7913" w:rsidRDefault="00DC3B2B"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2F" w14:textId="77777777" w:rsidR="00DC3B2B" w:rsidRPr="00CE1446" w:rsidRDefault="00DC3B2B" w:rsidP="00A53209">
            <w:pPr>
              <w:rPr>
                <w:sz w:val="20"/>
                <w:szCs w:val="20"/>
              </w:rPr>
            </w:pPr>
            <w:r w:rsidRPr="00CE1446">
              <w:rPr>
                <w:sz w:val="20"/>
                <w:szCs w:val="20"/>
              </w:rPr>
              <w:t>Select invalid data</w:t>
            </w:r>
          </w:p>
        </w:tc>
        <w:tc>
          <w:tcPr>
            <w:tcW w:w="2700" w:type="dxa"/>
            <w:tcBorders>
              <w:top w:val="single" w:sz="4" w:space="0" w:color="auto"/>
              <w:bottom w:val="single" w:sz="4" w:space="0" w:color="auto"/>
            </w:tcBorders>
          </w:tcPr>
          <w:p w14:paraId="26BEA730" w14:textId="77777777" w:rsidR="00DC3B2B" w:rsidRPr="00CE1446" w:rsidRDefault="00DC3B2B" w:rsidP="00A53209">
            <w:pPr>
              <w:rPr>
                <w:sz w:val="20"/>
                <w:szCs w:val="20"/>
              </w:rPr>
            </w:pPr>
            <w:r w:rsidRPr="00CE1446">
              <w:rPr>
                <w:sz w:val="20"/>
                <w:szCs w:val="20"/>
              </w:rPr>
              <w:t>Select invalid data on report (such as PO that does not exist), run report</w:t>
            </w:r>
          </w:p>
        </w:tc>
        <w:tc>
          <w:tcPr>
            <w:tcW w:w="3083" w:type="dxa"/>
            <w:tcBorders>
              <w:top w:val="single" w:sz="4" w:space="0" w:color="auto"/>
              <w:bottom w:val="single" w:sz="4" w:space="0" w:color="auto"/>
            </w:tcBorders>
          </w:tcPr>
          <w:p w14:paraId="26BEA731" w14:textId="77777777" w:rsidR="00DC3B2B" w:rsidRPr="00CE1446" w:rsidRDefault="00DC3B2B" w:rsidP="00A53209">
            <w:pPr>
              <w:rPr>
                <w:sz w:val="20"/>
                <w:szCs w:val="20"/>
              </w:rPr>
            </w:pPr>
            <w:r w:rsidRPr="00CE1446">
              <w:rPr>
                <w:sz w:val="20"/>
                <w:szCs w:val="20"/>
              </w:rPr>
              <w:t xml:space="preserve">Error message to indicate that PO number does not exist </w:t>
            </w:r>
          </w:p>
        </w:tc>
      </w:tr>
      <w:tr w:rsidR="00DC3B2B" w:rsidRPr="005A7913" w14:paraId="26BEA737" w14:textId="77777777" w:rsidTr="002E0E99">
        <w:trPr>
          <w:jc w:val="center"/>
        </w:trPr>
        <w:tc>
          <w:tcPr>
            <w:tcW w:w="1013" w:type="dxa"/>
            <w:tcBorders>
              <w:top w:val="single" w:sz="4" w:space="0" w:color="auto"/>
              <w:bottom w:val="single" w:sz="4" w:space="0" w:color="auto"/>
            </w:tcBorders>
          </w:tcPr>
          <w:p w14:paraId="26BEA733" w14:textId="77777777" w:rsidR="00DC3B2B" w:rsidRPr="005A7913" w:rsidRDefault="00DC3B2B"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34" w14:textId="77777777" w:rsidR="00DC3B2B" w:rsidRPr="00CE1446" w:rsidRDefault="00DC3B2B" w:rsidP="00A53209">
            <w:pPr>
              <w:rPr>
                <w:sz w:val="20"/>
                <w:szCs w:val="20"/>
              </w:rPr>
            </w:pPr>
            <w:r w:rsidRPr="00CE1446">
              <w:rPr>
                <w:sz w:val="20"/>
                <w:szCs w:val="20"/>
              </w:rPr>
              <w:t>Project has a change in Project Manager</w:t>
            </w:r>
          </w:p>
        </w:tc>
        <w:tc>
          <w:tcPr>
            <w:tcW w:w="2700" w:type="dxa"/>
            <w:tcBorders>
              <w:top w:val="single" w:sz="4" w:space="0" w:color="auto"/>
              <w:bottom w:val="single" w:sz="4" w:space="0" w:color="auto"/>
            </w:tcBorders>
          </w:tcPr>
          <w:p w14:paraId="26BEA735" w14:textId="77777777" w:rsidR="00DC3B2B" w:rsidRPr="00CE1446" w:rsidRDefault="00DC3B2B" w:rsidP="00A53209">
            <w:pPr>
              <w:rPr>
                <w:sz w:val="20"/>
                <w:szCs w:val="20"/>
              </w:rPr>
            </w:pPr>
            <w:r w:rsidRPr="00CE1446">
              <w:rPr>
                <w:sz w:val="20"/>
                <w:szCs w:val="20"/>
              </w:rPr>
              <w:t>Run report for initial manager, then make change to new project manager, re-run report</w:t>
            </w:r>
          </w:p>
        </w:tc>
        <w:tc>
          <w:tcPr>
            <w:tcW w:w="3083" w:type="dxa"/>
            <w:tcBorders>
              <w:top w:val="single" w:sz="4" w:space="0" w:color="auto"/>
              <w:bottom w:val="single" w:sz="4" w:space="0" w:color="auto"/>
            </w:tcBorders>
          </w:tcPr>
          <w:p w14:paraId="26BEA736" w14:textId="77777777" w:rsidR="00DC3B2B" w:rsidRPr="00CE1446" w:rsidRDefault="00DC3B2B" w:rsidP="00A53209">
            <w:pPr>
              <w:rPr>
                <w:sz w:val="20"/>
                <w:szCs w:val="20"/>
              </w:rPr>
            </w:pPr>
            <w:r w:rsidRPr="00CE1446">
              <w:rPr>
                <w:sz w:val="20"/>
                <w:szCs w:val="20"/>
              </w:rPr>
              <w:t>The same report should be produced (all history should move to new manager)</w:t>
            </w:r>
          </w:p>
        </w:tc>
      </w:tr>
      <w:tr w:rsidR="00DC3B2B" w:rsidRPr="005A7913" w14:paraId="26BEA73C" w14:textId="77777777" w:rsidTr="002E0E99">
        <w:trPr>
          <w:jc w:val="center"/>
        </w:trPr>
        <w:tc>
          <w:tcPr>
            <w:tcW w:w="1013" w:type="dxa"/>
            <w:tcBorders>
              <w:top w:val="single" w:sz="4" w:space="0" w:color="auto"/>
              <w:bottom w:val="single" w:sz="4" w:space="0" w:color="auto"/>
            </w:tcBorders>
          </w:tcPr>
          <w:p w14:paraId="26BEA738" w14:textId="77777777" w:rsidR="00DC3B2B" w:rsidRPr="005A7913" w:rsidRDefault="00DC3B2B"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39" w14:textId="77777777" w:rsidR="00DC3B2B" w:rsidRPr="00CE1446" w:rsidRDefault="00DC3B2B" w:rsidP="00A53209">
            <w:pPr>
              <w:rPr>
                <w:sz w:val="20"/>
                <w:szCs w:val="20"/>
              </w:rPr>
            </w:pPr>
            <w:r w:rsidRPr="00CE1446">
              <w:rPr>
                <w:sz w:val="20"/>
                <w:szCs w:val="20"/>
              </w:rPr>
              <w:t>Invalid combination of input data</w:t>
            </w:r>
          </w:p>
        </w:tc>
        <w:tc>
          <w:tcPr>
            <w:tcW w:w="2700" w:type="dxa"/>
            <w:tcBorders>
              <w:top w:val="single" w:sz="4" w:space="0" w:color="auto"/>
              <w:bottom w:val="single" w:sz="4" w:space="0" w:color="auto"/>
            </w:tcBorders>
          </w:tcPr>
          <w:p w14:paraId="26BEA73A" w14:textId="77777777" w:rsidR="00DC3B2B" w:rsidRPr="00CE1446" w:rsidRDefault="00DC3B2B" w:rsidP="00A53209">
            <w:pPr>
              <w:rPr>
                <w:sz w:val="20"/>
                <w:szCs w:val="20"/>
              </w:rPr>
            </w:pPr>
            <w:r w:rsidRPr="00CE1446">
              <w:rPr>
                <w:sz w:val="20"/>
                <w:szCs w:val="20"/>
              </w:rPr>
              <w:t>User should select an invalid combination of input data items</w:t>
            </w:r>
          </w:p>
        </w:tc>
        <w:tc>
          <w:tcPr>
            <w:tcW w:w="3083" w:type="dxa"/>
            <w:tcBorders>
              <w:top w:val="single" w:sz="4" w:space="0" w:color="auto"/>
              <w:bottom w:val="single" w:sz="4" w:space="0" w:color="auto"/>
            </w:tcBorders>
          </w:tcPr>
          <w:p w14:paraId="26BEA73B" w14:textId="77777777" w:rsidR="00DC3B2B" w:rsidRPr="00CE1446" w:rsidRDefault="00DC3B2B" w:rsidP="00A53209">
            <w:pPr>
              <w:rPr>
                <w:sz w:val="20"/>
                <w:szCs w:val="20"/>
              </w:rPr>
            </w:pPr>
            <w:r w:rsidRPr="00CE1446">
              <w:rPr>
                <w:sz w:val="20"/>
                <w:szCs w:val="20"/>
              </w:rPr>
              <w:t xml:space="preserve">Error message to indicate combination of input values is invalid </w:t>
            </w:r>
          </w:p>
        </w:tc>
      </w:tr>
      <w:tr w:rsidR="00DC3B2B" w:rsidRPr="005A7913" w14:paraId="26BEA741" w14:textId="77777777" w:rsidTr="002E0E99">
        <w:trPr>
          <w:jc w:val="center"/>
        </w:trPr>
        <w:tc>
          <w:tcPr>
            <w:tcW w:w="1013" w:type="dxa"/>
            <w:tcBorders>
              <w:top w:val="single" w:sz="4" w:space="0" w:color="auto"/>
              <w:bottom w:val="single" w:sz="4" w:space="0" w:color="auto"/>
            </w:tcBorders>
          </w:tcPr>
          <w:p w14:paraId="26BEA73D" w14:textId="77777777" w:rsidR="00DC3B2B" w:rsidRPr="005A7913" w:rsidRDefault="00DC3B2B"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3E" w14:textId="77777777" w:rsidR="00DC3B2B" w:rsidRPr="00CE1446" w:rsidRDefault="00DC3B2B" w:rsidP="00A53209">
            <w:pPr>
              <w:rPr>
                <w:sz w:val="20"/>
                <w:szCs w:val="20"/>
              </w:rPr>
            </w:pPr>
            <w:r w:rsidRPr="00CE1446">
              <w:rPr>
                <w:sz w:val="20"/>
                <w:szCs w:val="20"/>
              </w:rPr>
              <w:t>Run report prior to the receiving against a PO, but a PO has been opened for $100</w:t>
            </w:r>
          </w:p>
        </w:tc>
        <w:tc>
          <w:tcPr>
            <w:tcW w:w="2700" w:type="dxa"/>
            <w:tcBorders>
              <w:top w:val="single" w:sz="4" w:space="0" w:color="auto"/>
              <w:bottom w:val="single" w:sz="4" w:space="0" w:color="auto"/>
            </w:tcBorders>
          </w:tcPr>
          <w:p w14:paraId="26BEA73F" w14:textId="77777777" w:rsidR="00DC3B2B" w:rsidRPr="00CE1446" w:rsidRDefault="00DC3B2B" w:rsidP="00A53209">
            <w:pPr>
              <w:rPr>
                <w:sz w:val="20"/>
                <w:szCs w:val="20"/>
              </w:rPr>
            </w:pPr>
            <w:r w:rsidRPr="00CE1446">
              <w:rPr>
                <w:sz w:val="20"/>
                <w:szCs w:val="20"/>
              </w:rPr>
              <w:t>Run report prior to the receiving of a PO amount, but there is a PO opened for a certain value</w:t>
            </w:r>
          </w:p>
        </w:tc>
        <w:tc>
          <w:tcPr>
            <w:tcW w:w="3083" w:type="dxa"/>
            <w:tcBorders>
              <w:top w:val="single" w:sz="4" w:space="0" w:color="auto"/>
              <w:bottom w:val="single" w:sz="4" w:space="0" w:color="auto"/>
            </w:tcBorders>
          </w:tcPr>
          <w:p w14:paraId="26BEA740" w14:textId="77777777" w:rsidR="00DC3B2B" w:rsidRPr="00CE1446" w:rsidRDefault="00DC3B2B" w:rsidP="00A53209">
            <w:pPr>
              <w:rPr>
                <w:sz w:val="20"/>
                <w:szCs w:val="20"/>
              </w:rPr>
            </w:pPr>
            <w:r w:rsidRPr="00CE1446">
              <w:rPr>
                <w:sz w:val="20"/>
                <w:szCs w:val="20"/>
              </w:rPr>
              <w:t>Report should contain data for the PO for the full value</w:t>
            </w:r>
          </w:p>
        </w:tc>
      </w:tr>
      <w:tr w:rsidR="00DC3B2B" w:rsidRPr="005A7913" w14:paraId="26BEA746" w14:textId="77777777" w:rsidTr="002E0E99">
        <w:trPr>
          <w:jc w:val="center"/>
        </w:trPr>
        <w:tc>
          <w:tcPr>
            <w:tcW w:w="1013" w:type="dxa"/>
            <w:tcBorders>
              <w:top w:val="single" w:sz="4" w:space="0" w:color="auto"/>
              <w:bottom w:val="single" w:sz="4" w:space="0" w:color="auto"/>
            </w:tcBorders>
          </w:tcPr>
          <w:p w14:paraId="26BEA742" w14:textId="77777777" w:rsidR="00DC3B2B" w:rsidRPr="005A7913" w:rsidRDefault="00DC3B2B"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43" w14:textId="77777777" w:rsidR="00DC3B2B" w:rsidRPr="00CE1446" w:rsidRDefault="00DC3B2B" w:rsidP="00A53209">
            <w:pPr>
              <w:rPr>
                <w:sz w:val="20"/>
                <w:szCs w:val="20"/>
              </w:rPr>
            </w:pPr>
            <w:r w:rsidRPr="00CE1446">
              <w:rPr>
                <w:sz w:val="20"/>
                <w:szCs w:val="20"/>
              </w:rPr>
              <w:t>Receive $50 against PO and run report</w:t>
            </w:r>
          </w:p>
        </w:tc>
        <w:tc>
          <w:tcPr>
            <w:tcW w:w="2700" w:type="dxa"/>
            <w:tcBorders>
              <w:top w:val="single" w:sz="4" w:space="0" w:color="auto"/>
              <w:bottom w:val="single" w:sz="4" w:space="0" w:color="auto"/>
            </w:tcBorders>
          </w:tcPr>
          <w:p w14:paraId="26BEA744" w14:textId="77777777" w:rsidR="00DC3B2B" w:rsidRPr="00CE1446" w:rsidRDefault="00DC3B2B" w:rsidP="00A53209">
            <w:pPr>
              <w:rPr>
                <w:sz w:val="20"/>
                <w:szCs w:val="20"/>
              </w:rPr>
            </w:pPr>
            <w:r w:rsidRPr="00CE1446">
              <w:rPr>
                <w:sz w:val="20"/>
                <w:szCs w:val="20"/>
              </w:rPr>
              <w:t>Receive against a PO valued at $100, receive $50, then immediately run Open PO Report</w:t>
            </w:r>
          </w:p>
        </w:tc>
        <w:tc>
          <w:tcPr>
            <w:tcW w:w="3083" w:type="dxa"/>
            <w:tcBorders>
              <w:top w:val="single" w:sz="4" w:space="0" w:color="auto"/>
              <w:bottom w:val="single" w:sz="4" w:space="0" w:color="auto"/>
            </w:tcBorders>
          </w:tcPr>
          <w:p w14:paraId="26BEA745" w14:textId="77777777" w:rsidR="00DC3B2B" w:rsidRPr="00CE1446" w:rsidRDefault="00DC3B2B" w:rsidP="00A53209">
            <w:pPr>
              <w:rPr>
                <w:sz w:val="20"/>
                <w:szCs w:val="20"/>
              </w:rPr>
            </w:pPr>
            <w:r w:rsidRPr="00CE1446">
              <w:rPr>
                <w:sz w:val="20"/>
                <w:szCs w:val="20"/>
              </w:rPr>
              <w:t>Report should display the original amount of $100, the $50 receipt amount and date of the receipt and the $50 open amount</w:t>
            </w:r>
          </w:p>
        </w:tc>
      </w:tr>
      <w:tr w:rsidR="008B6F0F" w:rsidRPr="005A7913" w14:paraId="26BEA752" w14:textId="77777777" w:rsidTr="002E0E99">
        <w:trPr>
          <w:jc w:val="center"/>
        </w:trPr>
        <w:tc>
          <w:tcPr>
            <w:tcW w:w="1013" w:type="dxa"/>
            <w:tcBorders>
              <w:top w:val="single" w:sz="4" w:space="0" w:color="auto"/>
              <w:bottom w:val="single" w:sz="4" w:space="0" w:color="auto"/>
            </w:tcBorders>
          </w:tcPr>
          <w:p w14:paraId="26BEA747"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48" w14:textId="77777777" w:rsidR="008B6F0F" w:rsidRPr="00CE1446" w:rsidRDefault="008B6F0F" w:rsidP="00A53209">
            <w:pPr>
              <w:rPr>
                <w:sz w:val="20"/>
                <w:szCs w:val="20"/>
              </w:rPr>
            </w:pPr>
            <w:r w:rsidRPr="00BB7C92">
              <w:rPr>
                <w:sz w:val="20"/>
                <w:szCs w:val="20"/>
              </w:rPr>
              <w:t xml:space="preserve">Run: </w:t>
            </w:r>
            <w:r>
              <w:t>GIL Print Commercial Invoices-Standard(Print)</w:t>
            </w:r>
            <w:r>
              <w:rPr>
                <w:sz w:val="20"/>
                <w:szCs w:val="20"/>
              </w:rPr>
              <w:t xml:space="preserve"> for Hong Kong</w:t>
            </w:r>
          </w:p>
        </w:tc>
        <w:tc>
          <w:tcPr>
            <w:tcW w:w="2700" w:type="dxa"/>
            <w:tcBorders>
              <w:top w:val="single" w:sz="4" w:space="0" w:color="auto"/>
              <w:bottom w:val="single" w:sz="4" w:space="0" w:color="auto"/>
            </w:tcBorders>
          </w:tcPr>
          <w:p w14:paraId="26BEA749" w14:textId="77777777" w:rsidR="008B6F0F" w:rsidRDefault="008B6F0F" w:rsidP="00B30318">
            <w:pPr>
              <w:rPr>
                <w:sz w:val="20"/>
                <w:szCs w:val="20"/>
              </w:rPr>
            </w:pPr>
            <w:r>
              <w:rPr>
                <w:sz w:val="20"/>
                <w:szCs w:val="20"/>
              </w:rPr>
              <w:t>Field: Order By, Action: Enter ‘Transasction Number’</w:t>
            </w:r>
          </w:p>
          <w:p w14:paraId="26BEA74A" w14:textId="77777777" w:rsidR="008B6F0F" w:rsidRDefault="008B6F0F" w:rsidP="00B30318">
            <w:pPr>
              <w:rPr>
                <w:sz w:val="20"/>
                <w:szCs w:val="20"/>
              </w:rPr>
            </w:pPr>
            <w:r>
              <w:rPr>
                <w:sz w:val="20"/>
                <w:szCs w:val="20"/>
              </w:rPr>
              <w:t xml:space="preserve">Field: Print Choice, Action: </w:t>
            </w:r>
            <w:r>
              <w:rPr>
                <w:sz w:val="20"/>
                <w:szCs w:val="20"/>
              </w:rPr>
              <w:lastRenderedPageBreak/>
              <w:t>Enter ‘SEL’</w:t>
            </w:r>
          </w:p>
          <w:p w14:paraId="26BEA74B" w14:textId="77777777" w:rsidR="008B6F0F" w:rsidRPr="00BB7C92" w:rsidRDefault="008B6F0F" w:rsidP="00B30318">
            <w:pPr>
              <w:rPr>
                <w:sz w:val="20"/>
                <w:szCs w:val="20"/>
              </w:rPr>
            </w:pPr>
            <w:r w:rsidRPr="00BB7C92">
              <w:rPr>
                <w:sz w:val="20"/>
                <w:szCs w:val="20"/>
              </w:rPr>
              <w:t xml:space="preserve">Field: </w:t>
            </w:r>
            <w:r>
              <w:rPr>
                <w:sz w:val="20"/>
                <w:szCs w:val="20"/>
              </w:rPr>
              <w:t xml:space="preserve">Trx Date </w:t>
            </w:r>
            <w:r w:rsidRPr="00BB7C92">
              <w:rPr>
                <w:sz w:val="20"/>
                <w:szCs w:val="20"/>
              </w:rPr>
              <w:t xml:space="preserve">Low, Action: </w:t>
            </w:r>
            <w:r>
              <w:rPr>
                <w:sz w:val="20"/>
                <w:szCs w:val="20"/>
              </w:rPr>
              <w:t>Enter ’01-Nov-2016’</w:t>
            </w:r>
          </w:p>
          <w:p w14:paraId="26BEA74C" w14:textId="77777777" w:rsidR="008B6F0F" w:rsidRDefault="008B6F0F" w:rsidP="00B30318">
            <w:pPr>
              <w:rPr>
                <w:sz w:val="20"/>
                <w:szCs w:val="20"/>
              </w:rPr>
            </w:pPr>
            <w:r w:rsidRPr="00BB7C92">
              <w:rPr>
                <w:sz w:val="20"/>
                <w:szCs w:val="20"/>
              </w:rPr>
              <w:t xml:space="preserve">Field: </w:t>
            </w:r>
            <w:r>
              <w:rPr>
                <w:sz w:val="20"/>
                <w:szCs w:val="20"/>
              </w:rPr>
              <w:t>Trx Date High</w:t>
            </w:r>
            <w:r w:rsidRPr="00BB7C92">
              <w:rPr>
                <w:sz w:val="20"/>
                <w:szCs w:val="20"/>
              </w:rPr>
              <w:t xml:space="preserve">, Action: </w:t>
            </w:r>
            <w:r>
              <w:rPr>
                <w:sz w:val="20"/>
                <w:szCs w:val="20"/>
              </w:rPr>
              <w:t>Enter ’10-Nov-2016’</w:t>
            </w:r>
          </w:p>
          <w:p w14:paraId="26BEA74D" w14:textId="77777777" w:rsidR="008B6F0F" w:rsidRDefault="008B6F0F" w:rsidP="00B30318">
            <w:pPr>
              <w:rPr>
                <w:sz w:val="20"/>
                <w:szCs w:val="20"/>
              </w:rPr>
            </w:pPr>
            <w:r>
              <w:rPr>
                <w:sz w:val="20"/>
                <w:szCs w:val="20"/>
              </w:rPr>
              <w:t>Field: Open Invoices Only, Action: Enter ‘No’</w:t>
            </w:r>
          </w:p>
          <w:p w14:paraId="26BEA74E" w14:textId="77777777" w:rsidR="008B6F0F" w:rsidRDefault="008B6F0F" w:rsidP="00B30318">
            <w:pPr>
              <w:rPr>
                <w:sz w:val="20"/>
                <w:szCs w:val="20"/>
              </w:rPr>
            </w:pPr>
            <w:r>
              <w:rPr>
                <w:sz w:val="20"/>
                <w:szCs w:val="20"/>
              </w:rPr>
              <w:t>Field: Diagnostics, Action: Enter ‘N’</w:t>
            </w:r>
          </w:p>
          <w:p w14:paraId="26BEA74F" w14:textId="77777777" w:rsidR="008B6F0F" w:rsidRPr="00BB7C92" w:rsidRDefault="008B6F0F" w:rsidP="00B30318">
            <w:pPr>
              <w:rPr>
                <w:sz w:val="20"/>
                <w:szCs w:val="20"/>
              </w:rPr>
            </w:pPr>
            <w:r>
              <w:rPr>
                <w:sz w:val="20"/>
                <w:szCs w:val="20"/>
              </w:rPr>
              <w:t>Field: Print eInvoices, Action: Enter ‘No’</w:t>
            </w:r>
          </w:p>
          <w:p w14:paraId="26BEA750" w14:textId="77777777" w:rsidR="008B6F0F" w:rsidRPr="00CE1446" w:rsidRDefault="008B6F0F" w:rsidP="00A53209">
            <w:pPr>
              <w:rPr>
                <w:sz w:val="20"/>
                <w:szCs w:val="20"/>
              </w:rPr>
            </w:pPr>
            <w:r w:rsidRPr="00BB7C92">
              <w:rPr>
                <w:sz w:val="20"/>
                <w:szCs w:val="20"/>
              </w:rPr>
              <w:t xml:space="preserve">Field: Print Template, Action: Select the print template for </w:t>
            </w:r>
            <w:r>
              <w:rPr>
                <w:sz w:val="20"/>
                <w:szCs w:val="20"/>
              </w:rPr>
              <w:t>Hong Kong</w:t>
            </w:r>
          </w:p>
        </w:tc>
        <w:tc>
          <w:tcPr>
            <w:tcW w:w="3083" w:type="dxa"/>
            <w:tcBorders>
              <w:top w:val="single" w:sz="4" w:space="0" w:color="auto"/>
              <w:bottom w:val="single" w:sz="4" w:space="0" w:color="auto"/>
            </w:tcBorders>
          </w:tcPr>
          <w:p w14:paraId="26BEA751" w14:textId="77777777" w:rsidR="008B6F0F" w:rsidRPr="00CE1446" w:rsidRDefault="008B6F0F" w:rsidP="00A53209">
            <w:pPr>
              <w:rPr>
                <w:sz w:val="20"/>
                <w:szCs w:val="20"/>
              </w:rPr>
            </w:pPr>
            <w:r w:rsidRPr="00BB7C92">
              <w:rPr>
                <w:sz w:val="20"/>
                <w:szCs w:val="20"/>
              </w:rPr>
              <w:lastRenderedPageBreak/>
              <w:t>Gilead specific invoice is printed</w:t>
            </w:r>
            <w:r>
              <w:rPr>
                <w:sz w:val="20"/>
                <w:szCs w:val="20"/>
              </w:rPr>
              <w:t xml:space="preserve"> with modified Hong Kong layout</w:t>
            </w:r>
          </w:p>
        </w:tc>
      </w:tr>
      <w:tr w:rsidR="008B6F0F" w:rsidRPr="005A7913" w14:paraId="26BEA758" w14:textId="77777777" w:rsidTr="002E0E99">
        <w:trPr>
          <w:jc w:val="center"/>
        </w:trPr>
        <w:tc>
          <w:tcPr>
            <w:tcW w:w="1013" w:type="dxa"/>
            <w:tcBorders>
              <w:top w:val="single" w:sz="4" w:space="0" w:color="auto"/>
              <w:bottom w:val="single" w:sz="4" w:space="0" w:color="auto"/>
            </w:tcBorders>
          </w:tcPr>
          <w:p w14:paraId="26BEA753"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54" w14:textId="77777777" w:rsidR="008B6F0F" w:rsidRDefault="008B6F0F" w:rsidP="00B30318">
            <w:pPr>
              <w:rPr>
                <w:sz w:val="20"/>
                <w:szCs w:val="20"/>
              </w:rPr>
            </w:pPr>
            <w:r>
              <w:rPr>
                <w:sz w:val="20"/>
                <w:szCs w:val="20"/>
              </w:rPr>
              <w:t>Create an invoice manually in Taiwan operating unit</w:t>
            </w:r>
          </w:p>
          <w:p w14:paraId="26BEA755" w14:textId="77777777" w:rsidR="008B6F0F" w:rsidRPr="00BB7C92" w:rsidRDefault="008B6F0F" w:rsidP="00A53209">
            <w:pPr>
              <w:rPr>
                <w:sz w:val="20"/>
                <w:szCs w:val="20"/>
              </w:rPr>
            </w:pPr>
            <w:r>
              <w:rPr>
                <w:sz w:val="20"/>
                <w:szCs w:val="20"/>
              </w:rPr>
              <w:t>TW-OU-01 AR INVOICES &gt;&gt; Transactions</w:t>
            </w:r>
          </w:p>
        </w:tc>
        <w:tc>
          <w:tcPr>
            <w:tcW w:w="2700" w:type="dxa"/>
            <w:tcBorders>
              <w:top w:val="single" w:sz="4" w:space="0" w:color="auto"/>
              <w:bottom w:val="single" w:sz="4" w:space="0" w:color="auto"/>
            </w:tcBorders>
          </w:tcPr>
          <w:p w14:paraId="26BEA756" w14:textId="77777777" w:rsidR="008B6F0F" w:rsidRDefault="008B6F0F" w:rsidP="00B30318">
            <w:pPr>
              <w:rPr>
                <w:sz w:val="20"/>
                <w:szCs w:val="20"/>
              </w:rPr>
            </w:pPr>
            <w:r>
              <w:rPr>
                <w:sz w:val="20"/>
                <w:szCs w:val="20"/>
              </w:rPr>
              <w:t>Enter the required field for invoice creation and save. Note the invoice number</w:t>
            </w:r>
          </w:p>
        </w:tc>
        <w:tc>
          <w:tcPr>
            <w:tcW w:w="3083" w:type="dxa"/>
            <w:tcBorders>
              <w:top w:val="single" w:sz="4" w:space="0" w:color="auto"/>
              <w:bottom w:val="single" w:sz="4" w:space="0" w:color="auto"/>
            </w:tcBorders>
          </w:tcPr>
          <w:p w14:paraId="26BEA757" w14:textId="77777777" w:rsidR="008B6F0F" w:rsidRPr="00BB7C92" w:rsidRDefault="008B6F0F" w:rsidP="00A53209">
            <w:pPr>
              <w:rPr>
                <w:sz w:val="20"/>
                <w:szCs w:val="20"/>
              </w:rPr>
            </w:pPr>
            <w:r>
              <w:rPr>
                <w:sz w:val="20"/>
                <w:szCs w:val="20"/>
              </w:rPr>
              <w:t>Invoice should be created.</w:t>
            </w:r>
          </w:p>
        </w:tc>
      </w:tr>
      <w:tr w:rsidR="008B6F0F" w:rsidRPr="005A7913" w14:paraId="26BEA764" w14:textId="77777777" w:rsidTr="002E0E99">
        <w:trPr>
          <w:jc w:val="center"/>
        </w:trPr>
        <w:tc>
          <w:tcPr>
            <w:tcW w:w="1013" w:type="dxa"/>
            <w:tcBorders>
              <w:top w:val="single" w:sz="4" w:space="0" w:color="auto"/>
              <w:bottom w:val="single" w:sz="4" w:space="0" w:color="auto"/>
            </w:tcBorders>
          </w:tcPr>
          <w:p w14:paraId="26BEA759"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5A" w14:textId="77777777" w:rsidR="008B6F0F" w:rsidRDefault="008B6F0F" w:rsidP="00B30318">
            <w:pPr>
              <w:rPr>
                <w:sz w:val="20"/>
                <w:szCs w:val="20"/>
              </w:rPr>
            </w:pPr>
            <w:r w:rsidRPr="00BB7C92">
              <w:rPr>
                <w:sz w:val="20"/>
                <w:szCs w:val="20"/>
              </w:rPr>
              <w:t xml:space="preserve">Run: </w:t>
            </w:r>
            <w:r>
              <w:t>GIL Print Commercial Invoices-Standard(Print)</w:t>
            </w:r>
            <w:r>
              <w:rPr>
                <w:sz w:val="20"/>
                <w:szCs w:val="20"/>
              </w:rPr>
              <w:t xml:space="preserve"> for Taiwan</w:t>
            </w:r>
          </w:p>
        </w:tc>
        <w:tc>
          <w:tcPr>
            <w:tcW w:w="2700" w:type="dxa"/>
            <w:tcBorders>
              <w:top w:val="single" w:sz="4" w:space="0" w:color="auto"/>
              <w:bottom w:val="single" w:sz="4" w:space="0" w:color="auto"/>
            </w:tcBorders>
          </w:tcPr>
          <w:p w14:paraId="26BEA75B" w14:textId="77777777" w:rsidR="008B6F0F" w:rsidRDefault="008B6F0F" w:rsidP="00B30318">
            <w:pPr>
              <w:rPr>
                <w:sz w:val="20"/>
                <w:szCs w:val="20"/>
              </w:rPr>
            </w:pPr>
            <w:r>
              <w:rPr>
                <w:sz w:val="20"/>
                <w:szCs w:val="20"/>
              </w:rPr>
              <w:t>Field: Order By, Action: Enter ‘Transasction Number’</w:t>
            </w:r>
          </w:p>
          <w:p w14:paraId="26BEA75C" w14:textId="77777777" w:rsidR="008B6F0F" w:rsidRDefault="008B6F0F" w:rsidP="00B30318">
            <w:pPr>
              <w:rPr>
                <w:sz w:val="20"/>
                <w:szCs w:val="20"/>
              </w:rPr>
            </w:pPr>
            <w:r>
              <w:rPr>
                <w:sz w:val="20"/>
                <w:szCs w:val="20"/>
              </w:rPr>
              <w:t>Field: Print Choice, Action: Enter ‘SEL’</w:t>
            </w:r>
          </w:p>
          <w:p w14:paraId="26BEA75D" w14:textId="77777777" w:rsidR="008B6F0F" w:rsidRPr="00BB7C92" w:rsidRDefault="008B6F0F" w:rsidP="00B30318">
            <w:pPr>
              <w:rPr>
                <w:sz w:val="20"/>
                <w:szCs w:val="20"/>
              </w:rPr>
            </w:pPr>
            <w:r w:rsidRPr="00BB7C92">
              <w:rPr>
                <w:sz w:val="20"/>
                <w:szCs w:val="20"/>
              </w:rPr>
              <w:t xml:space="preserve">Field: </w:t>
            </w:r>
            <w:r>
              <w:rPr>
                <w:sz w:val="20"/>
                <w:szCs w:val="20"/>
              </w:rPr>
              <w:t xml:space="preserve">Trx Date </w:t>
            </w:r>
            <w:r w:rsidRPr="00BB7C92">
              <w:rPr>
                <w:sz w:val="20"/>
                <w:szCs w:val="20"/>
              </w:rPr>
              <w:t xml:space="preserve">Low, Action: </w:t>
            </w:r>
            <w:r>
              <w:rPr>
                <w:sz w:val="20"/>
                <w:szCs w:val="20"/>
              </w:rPr>
              <w:t>Enter ’01-Jan-2017’</w:t>
            </w:r>
          </w:p>
          <w:p w14:paraId="26BEA75E" w14:textId="77777777" w:rsidR="008B6F0F" w:rsidRDefault="008B6F0F" w:rsidP="00B30318">
            <w:pPr>
              <w:rPr>
                <w:sz w:val="20"/>
                <w:szCs w:val="20"/>
              </w:rPr>
            </w:pPr>
            <w:r w:rsidRPr="00BB7C92">
              <w:rPr>
                <w:sz w:val="20"/>
                <w:szCs w:val="20"/>
              </w:rPr>
              <w:t xml:space="preserve">Field: </w:t>
            </w:r>
            <w:r>
              <w:rPr>
                <w:sz w:val="20"/>
                <w:szCs w:val="20"/>
              </w:rPr>
              <w:t>Trx Date High</w:t>
            </w:r>
            <w:r w:rsidRPr="00BB7C92">
              <w:rPr>
                <w:sz w:val="20"/>
                <w:szCs w:val="20"/>
              </w:rPr>
              <w:t xml:space="preserve">, Action: </w:t>
            </w:r>
            <w:r>
              <w:rPr>
                <w:sz w:val="20"/>
                <w:szCs w:val="20"/>
              </w:rPr>
              <w:t>Enter ’10-Jan-2017’</w:t>
            </w:r>
          </w:p>
          <w:p w14:paraId="26BEA75F" w14:textId="77777777" w:rsidR="008B6F0F" w:rsidRDefault="008B6F0F" w:rsidP="00B30318">
            <w:pPr>
              <w:rPr>
                <w:sz w:val="20"/>
                <w:szCs w:val="20"/>
              </w:rPr>
            </w:pPr>
            <w:r>
              <w:rPr>
                <w:sz w:val="20"/>
                <w:szCs w:val="20"/>
              </w:rPr>
              <w:t>Field: Open Invoices Only, Action: Enter ‘No’</w:t>
            </w:r>
          </w:p>
          <w:p w14:paraId="26BEA760" w14:textId="77777777" w:rsidR="008B6F0F" w:rsidRDefault="008B6F0F" w:rsidP="00B30318">
            <w:pPr>
              <w:rPr>
                <w:sz w:val="20"/>
                <w:szCs w:val="20"/>
              </w:rPr>
            </w:pPr>
            <w:r>
              <w:rPr>
                <w:sz w:val="20"/>
                <w:szCs w:val="20"/>
              </w:rPr>
              <w:t>Field: Diagnostics, Action: Enter ‘N’</w:t>
            </w:r>
          </w:p>
          <w:p w14:paraId="26BEA761" w14:textId="77777777" w:rsidR="008B6F0F" w:rsidRPr="00BB7C92" w:rsidRDefault="008B6F0F" w:rsidP="00B30318">
            <w:pPr>
              <w:rPr>
                <w:sz w:val="20"/>
                <w:szCs w:val="20"/>
              </w:rPr>
            </w:pPr>
            <w:r>
              <w:rPr>
                <w:sz w:val="20"/>
                <w:szCs w:val="20"/>
              </w:rPr>
              <w:t>Field: Print eInvoices, Action: Enter ‘No’</w:t>
            </w:r>
          </w:p>
          <w:p w14:paraId="26BEA762" w14:textId="77777777" w:rsidR="008B6F0F" w:rsidRDefault="008B6F0F" w:rsidP="00B30318">
            <w:pPr>
              <w:rPr>
                <w:sz w:val="20"/>
                <w:szCs w:val="20"/>
              </w:rPr>
            </w:pPr>
            <w:r w:rsidRPr="00BB7C92">
              <w:rPr>
                <w:sz w:val="20"/>
                <w:szCs w:val="20"/>
              </w:rPr>
              <w:t xml:space="preserve">Field: Print Template, Action: Select the print template for </w:t>
            </w:r>
            <w:r>
              <w:rPr>
                <w:sz w:val="20"/>
                <w:szCs w:val="20"/>
              </w:rPr>
              <w:t>Taiwan</w:t>
            </w:r>
          </w:p>
        </w:tc>
        <w:tc>
          <w:tcPr>
            <w:tcW w:w="3083" w:type="dxa"/>
            <w:tcBorders>
              <w:top w:val="single" w:sz="4" w:space="0" w:color="auto"/>
              <w:bottom w:val="single" w:sz="4" w:space="0" w:color="auto"/>
            </w:tcBorders>
          </w:tcPr>
          <w:p w14:paraId="26BEA763" w14:textId="77777777" w:rsidR="008B6F0F" w:rsidRDefault="008B6F0F" w:rsidP="00A53209">
            <w:pPr>
              <w:rPr>
                <w:sz w:val="20"/>
                <w:szCs w:val="20"/>
              </w:rPr>
            </w:pPr>
            <w:r w:rsidRPr="00BB7C92">
              <w:rPr>
                <w:sz w:val="20"/>
                <w:szCs w:val="20"/>
              </w:rPr>
              <w:t>Gilead specific invoice is printed</w:t>
            </w:r>
            <w:r>
              <w:rPr>
                <w:sz w:val="20"/>
                <w:szCs w:val="20"/>
              </w:rPr>
              <w:t xml:space="preserve"> with Taiwan layout. Also the invoice created in the previous step should appear</w:t>
            </w:r>
          </w:p>
        </w:tc>
      </w:tr>
      <w:tr w:rsidR="008B6F0F" w:rsidRPr="005A7913" w14:paraId="26BEA76A" w14:textId="77777777" w:rsidTr="002E0E99">
        <w:trPr>
          <w:jc w:val="center"/>
        </w:trPr>
        <w:tc>
          <w:tcPr>
            <w:tcW w:w="1013" w:type="dxa"/>
            <w:tcBorders>
              <w:top w:val="single" w:sz="4" w:space="0" w:color="auto"/>
              <w:bottom w:val="single" w:sz="4" w:space="0" w:color="auto"/>
            </w:tcBorders>
          </w:tcPr>
          <w:p w14:paraId="26BEA765"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66" w14:textId="77777777" w:rsidR="008B6F0F" w:rsidRDefault="008B6F0F" w:rsidP="00B30318">
            <w:pPr>
              <w:rPr>
                <w:sz w:val="20"/>
                <w:szCs w:val="20"/>
              </w:rPr>
            </w:pPr>
            <w:r>
              <w:rPr>
                <w:sz w:val="20"/>
                <w:szCs w:val="20"/>
              </w:rPr>
              <w:t>Create an invoice manually in Singapore operating unit</w:t>
            </w:r>
          </w:p>
          <w:p w14:paraId="26BEA767" w14:textId="77777777" w:rsidR="008B6F0F" w:rsidRPr="00BB7C92" w:rsidRDefault="008B6F0F" w:rsidP="00B30318">
            <w:pPr>
              <w:rPr>
                <w:sz w:val="20"/>
                <w:szCs w:val="20"/>
              </w:rPr>
            </w:pPr>
            <w:r>
              <w:rPr>
                <w:sz w:val="20"/>
                <w:szCs w:val="20"/>
              </w:rPr>
              <w:t>SG-OU-01 AR INVOICES &gt;&gt; Transactions</w:t>
            </w:r>
          </w:p>
        </w:tc>
        <w:tc>
          <w:tcPr>
            <w:tcW w:w="2700" w:type="dxa"/>
            <w:tcBorders>
              <w:top w:val="single" w:sz="4" w:space="0" w:color="auto"/>
              <w:bottom w:val="single" w:sz="4" w:space="0" w:color="auto"/>
            </w:tcBorders>
          </w:tcPr>
          <w:p w14:paraId="26BEA768" w14:textId="77777777" w:rsidR="008B6F0F" w:rsidRDefault="008B6F0F" w:rsidP="00B30318">
            <w:pPr>
              <w:rPr>
                <w:sz w:val="20"/>
                <w:szCs w:val="20"/>
              </w:rPr>
            </w:pPr>
            <w:r>
              <w:rPr>
                <w:sz w:val="20"/>
                <w:szCs w:val="20"/>
              </w:rPr>
              <w:t>Enter the required field for invoice creation and save. Note the invoice number</w:t>
            </w:r>
          </w:p>
        </w:tc>
        <w:tc>
          <w:tcPr>
            <w:tcW w:w="3083" w:type="dxa"/>
            <w:tcBorders>
              <w:top w:val="single" w:sz="4" w:space="0" w:color="auto"/>
              <w:bottom w:val="single" w:sz="4" w:space="0" w:color="auto"/>
            </w:tcBorders>
          </w:tcPr>
          <w:p w14:paraId="26BEA769" w14:textId="77777777" w:rsidR="008B6F0F" w:rsidRPr="00BB7C92" w:rsidRDefault="008B6F0F" w:rsidP="00A53209">
            <w:pPr>
              <w:rPr>
                <w:sz w:val="20"/>
                <w:szCs w:val="20"/>
              </w:rPr>
            </w:pPr>
            <w:r>
              <w:rPr>
                <w:sz w:val="20"/>
                <w:szCs w:val="20"/>
              </w:rPr>
              <w:t>Invoice should be created.</w:t>
            </w:r>
          </w:p>
        </w:tc>
      </w:tr>
      <w:tr w:rsidR="008B6F0F" w:rsidRPr="005A7913" w14:paraId="26BEA776" w14:textId="77777777" w:rsidTr="002E0E99">
        <w:trPr>
          <w:jc w:val="center"/>
        </w:trPr>
        <w:tc>
          <w:tcPr>
            <w:tcW w:w="1013" w:type="dxa"/>
            <w:tcBorders>
              <w:top w:val="single" w:sz="4" w:space="0" w:color="auto"/>
              <w:bottom w:val="single" w:sz="4" w:space="0" w:color="auto"/>
            </w:tcBorders>
          </w:tcPr>
          <w:p w14:paraId="26BEA76B"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6C" w14:textId="77777777" w:rsidR="008B6F0F" w:rsidRDefault="008B6F0F" w:rsidP="00B30318">
            <w:pPr>
              <w:rPr>
                <w:sz w:val="20"/>
                <w:szCs w:val="20"/>
              </w:rPr>
            </w:pPr>
            <w:r w:rsidRPr="00BB7C92">
              <w:rPr>
                <w:sz w:val="20"/>
                <w:szCs w:val="20"/>
              </w:rPr>
              <w:t xml:space="preserve">Run: </w:t>
            </w:r>
            <w:r>
              <w:t>GIL Print Commercial Invoices-Standard(Print)</w:t>
            </w:r>
            <w:r>
              <w:rPr>
                <w:sz w:val="20"/>
                <w:szCs w:val="20"/>
              </w:rPr>
              <w:t xml:space="preserve"> for Singapore</w:t>
            </w:r>
          </w:p>
        </w:tc>
        <w:tc>
          <w:tcPr>
            <w:tcW w:w="2700" w:type="dxa"/>
            <w:tcBorders>
              <w:top w:val="single" w:sz="4" w:space="0" w:color="auto"/>
              <w:bottom w:val="single" w:sz="4" w:space="0" w:color="auto"/>
            </w:tcBorders>
          </w:tcPr>
          <w:p w14:paraId="26BEA76D" w14:textId="77777777" w:rsidR="008B6F0F" w:rsidRDefault="008B6F0F" w:rsidP="00B30318">
            <w:pPr>
              <w:rPr>
                <w:sz w:val="20"/>
                <w:szCs w:val="20"/>
              </w:rPr>
            </w:pPr>
            <w:r>
              <w:rPr>
                <w:sz w:val="20"/>
                <w:szCs w:val="20"/>
              </w:rPr>
              <w:t>Field: Order By, Action: Enter ‘Transasction Number’</w:t>
            </w:r>
          </w:p>
          <w:p w14:paraId="26BEA76E" w14:textId="77777777" w:rsidR="008B6F0F" w:rsidRDefault="008B6F0F" w:rsidP="00B30318">
            <w:pPr>
              <w:rPr>
                <w:sz w:val="20"/>
                <w:szCs w:val="20"/>
              </w:rPr>
            </w:pPr>
            <w:r>
              <w:rPr>
                <w:sz w:val="20"/>
                <w:szCs w:val="20"/>
              </w:rPr>
              <w:t>Field: Print Choice, Action: Enter ‘SEL’</w:t>
            </w:r>
          </w:p>
          <w:p w14:paraId="26BEA76F" w14:textId="77777777" w:rsidR="008B6F0F" w:rsidRPr="00BB7C92" w:rsidRDefault="008B6F0F" w:rsidP="00B30318">
            <w:pPr>
              <w:rPr>
                <w:sz w:val="20"/>
                <w:szCs w:val="20"/>
              </w:rPr>
            </w:pPr>
            <w:r w:rsidRPr="00BB7C92">
              <w:rPr>
                <w:sz w:val="20"/>
                <w:szCs w:val="20"/>
              </w:rPr>
              <w:t xml:space="preserve">Field: </w:t>
            </w:r>
            <w:r>
              <w:rPr>
                <w:sz w:val="20"/>
                <w:szCs w:val="20"/>
              </w:rPr>
              <w:t xml:space="preserve">Trx Date </w:t>
            </w:r>
            <w:r w:rsidRPr="00BB7C92">
              <w:rPr>
                <w:sz w:val="20"/>
                <w:szCs w:val="20"/>
              </w:rPr>
              <w:t xml:space="preserve">Low, Action: </w:t>
            </w:r>
            <w:r>
              <w:rPr>
                <w:sz w:val="20"/>
                <w:szCs w:val="20"/>
              </w:rPr>
              <w:t>Enter ’01-Jan-2017’</w:t>
            </w:r>
          </w:p>
          <w:p w14:paraId="26BEA770" w14:textId="77777777" w:rsidR="008B6F0F" w:rsidRDefault="008B6F0F" w:rsidP="00B30318">
            <w:pPr>
              <w:rPr>
                <w:sz w:val="20"/>
                <w:szCs w:val="20"/>
              </w:rPr>
            </w:pPr>
            <w:r w:rsidRPr="00BB7C92">
              <w:rPr>
                <w:sz w:val="20"/>
                <w:szCs w:val="20"/>
              </w:rPr>
              <w:t xml:space="preserve">Field: </w:t>
            </w:r>
            <w:r>
              <w:rPr>
                <w:sz w:val="20"/>
                <w:szCs w:val="20"/>
              </w:rPr>
              <w:t>Trx Date High</w:t>
            </w:r>
            <w:r w:rsidRPr="00BB7C92">
              <w:rPr>
                <w:sz w:val="20"/>
                <w:szCs w:val="20"/>
              </w:rPr>
              <w:t xml:space="preserve">, Action: </w:t>
            </w:r>
            <w:r>
              <w:rPr>
                <w:sz w:val="20"/>
                <w:szCs w:val="20"/>
              </w:rPr>
              <w:t>Enter ’10-Jan-2017’</w:t>
            </w:r>
          </w:p>
          <w:p w14:paraId="26BEA771" w14:textId="77777777" w:rsidR="008B6F0F" w:rsidRDefault="008B6F0F" w:rsidP="00B30318">
            <w:pPr>
              <w:rPr>
                <w:sz w:val="20"/>
                <w:szCs w:val="20"/>
              </w:rPr>
            </w:pPr>
            <w:r>
              <w:rPr>
                <w:sz w:val="20"/>
                <w:szCs w:val="20"/>
              </w:rPr>
              <w:t>Field: Open Invoices Only, Action: Enter ‘No’</w:t>
            </w:r>
          </w:p>
          <w:p w14:paraId="26BEA772" w14:textId="77777777" w:rsidR="008B6F0F" w:rsidRDefault="008B6F0F" w:rsidP="00B30318">
            <w:pPr>
              <w:rPr>
                <w:sz w:val="20"/>
                <w:szCs w:val="20"/>
              </w:rPr>
            </w:pPr>
            <w:r>
              <w:rPr>
                <w:sz w:val="20"/>
                <w:szCs w:val="20"/>
              </w:rPr>
              <w:t xml:space="preserve">Field: Diagnostics, Action: </w:t>
            </w:r>
            <w:r>
              <w:rPr>
                <w:sz w:val="20"/>
                <w:szCs w:val="20"/>
              </w:rPr>
              <w:lastRenderedPageBreak/>
              <w:t>Enter ‘N’</w:t>
            </w:r>
          </w:p>
          <w:p w14:paraId="26BEA773" w14:textId="77777777" w:rsidR="008B6F0F" w:rsidRPr="00BB7C92" w:rsidRDefault="008B6F0F" w:rsidP="00B30318">
            <w:pPr>
              <w:rPr>
                <w:sz w:val="20"/>
                <w:szCs w:val="20"/>
              </w:rPr>
            </w:pPr>
            <w:r>
              <w:rPr>
                <w:sz w:val="20"/>
                <w:szCs w:val="20"/>
              </w:rPr>
              <w:t>Field: Print eInvoices, Action: Enter ‘No’</w:t>
            </w:r>
          </w:p>
          <w:p w14:paraId="26BEA774" w14:textId="77777777" w:rsidR="008B6F0F" w:rsidRDefault="008B6F0F" w:rsidP="00B30318">
            <w:pPr>
              <w:rPr>
                <w:sz w:val="20"/>
                <w:szCs w:val="20"/>
              </w:rPr>
            </w:pPr>
            <w:r w:rsidRPr="00BB7C92">
              <w:rPr>
                <w:sz w:val="20"/>
                <w:szCs w:val="20"/>
              </w:rPr>
              <w:t xml:space="preserve">Field: Print Template, Action: Select the print template for </w:t>
            </w:r>
            <w:r>
              <w:rPr>
                <w:sz w:val="20"/>
                <w:szCs w:val="20"/>
              </w:rPr>
              <w:t>Singapore</w:t>
            </w:r>
          </w:p>
        </w:tc>
        <w:tc>
          <w:tcPr>
            <w:tcW w:w="3083" w:type="dxa"/>
            <w:tcBorders>
              <w:top w:val="single" w:sz="4" w:space="0" w:color="auto"/>
              <w:bottom w:val="single" w:sz="4" w:space="0" w:color="auto"/>
            </w:tcBorders>
          </w:tcPr>
          <w:p w14:paraId="26BEA775" w14:textId="77777777" w:rsidR="008B6F0F" w:rsidRDefault="008B6F0F" w:rsidP="00A53209">
            <w:pPr>
              <w:rPr>
                <w:sz w:val="20"/>
                <w:szCs w:val="20"/>
              </w:rPr>
            </w:pPr>
            <w:r w:rsidRPr="00BB7C92">
              <w:rPr>
                <w:sz w:val="20"/>
                <w:szCs w:val="20"/>
              </w:rPr>
              <w:lastRenderedPageBreak/>
              <w:t>Gilead specific invoice is printed</w:t>
            </w:r>
            <w:r>
              <w:rPr>
                <w:sz w:val="20"/>
                <w:szCs w:val="20"/>
              </w:rPr>
              <w:t xml:space="preserve"> with Singapore layout. Also the invoice created in the previous step should appear</w:t>
            </w:r>
          </w:p>
        </w:tc>
      </w:tr>
      <w:tr w:rsidR="008B6F0F" w:rsidRPr="005A7913" w14:paraId="26BEA77D" w14:textId="77777777" w:rsidTr="002E0E99">
        <w:trPr>
          <w:jc w:val="center"/>
        </w:trPr>
        <w:tc>
          <w:tcPr>
            <w:tcW w:w="1013" w:type="dxa"/>
            <w:tcBorders>
              <w:top w:val="single" w:sz="4" w:space="0" w:color="auto"/>
              <w:bottom w:val="single" w:sz="4" w:space="0" w:color="auto"/>
            </w:tcBorders>
          </w:tcPr>
          <w:p w14:paraId="26BEA777"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78" w14:textId="77777777" w:rsidR="008B6F0F" w:rsidRDefault="008B6F0F" w:rsidP="00B30318">
            <w:r>
              <w:rPr>
                <w:rFonts w:cs="Arial"/>
              </w:rPr>
              <w:t>Run the report “</w:t>
            </w:r>
            <w:r w:rsidRPr="00EC3E2F">
              <w:t>GIL Print Commercial Invoices-Standard (Print)</w:t>
            </w:r>
            <w:r>
              <w:t>” for non Genco RMA transactions US OU1 and US OU 3</w:t>
            </w:r>
          </w:p>
          <w:p w14:paraId="26BEA779" w14:textId="77777777" w:rsidR="008B6F0F" w:rsidRPr="00BB7C92" w:rsidRDefault="008B6F0F" w:rsidP="00B30318">
            <w:pPr>
              <w:rPr>
                <w:sz w:val="20"/>
                <w:szCs w:val="20"/>
              </w:rPr>
            </w:pPr>
          </w:p>
        </w:tc>
        <w:tc>
          <w:tcPr>
            <w:tcW w:w="2700" w:type="dxa"/>
            <w:tcBorders>
              <w:top w:val="single" w:sz="4" w:space="0" w:color="auto"/>
              <w:bottom w:val="single" w:sz="4" w:space="0" w:color="auto"/>
            </w:tcBorders>
          </w:tcPr>
          <w:p w14:paraId="26BEA77A" w14:textId="77777777" w:rsidR="008B6F0F" w:rsidRDefault="008B6F0F" w:rsidP="00B30318">
            <w:pPr>
              <w:rPr>
                <w:sz w:val="20"/>
                <w:szCs w:val="20"/>
              </w:rPr>
            </w:pPr>
            <w:r>
              <w:rPr>
                <w:rFonts w:cs="Arial"/>
              </w:rPr>
              <w:t>Verify that Indirect Customer Details are not printed on the Credit Memo</w:t>
            </w:r>
          </w:p>
        </w:tc>
        <w:tc>
          <w:tcPr>
            <w:tcW w:w="3083" w:type="dxa"/>
            <w:tcBorders>
              <w:top w:val="single" w:sz="4" w:space="0" w:color="auto"/>
              <w:bottom w:val="single" w:sz="4" w:space="0" w:color="auto"/>
            </w:tcBorders>
          </w:tcPr>
          <w:p w14:paraId="26BEA77B" w14:textId="77777777" w:rsidR="008B6F0F" w:rsidRDefault="008B6F0F" w:rsidP="00B30318">
            <w:pPr>
              <w:rPr>
                <w:rFonts w:cs="Arial"/>
              </w:rPr>
            </w:pPr>
            <w:r>
              <w:rPr>
                <w:rFonts w:cs="Arial"/>
              </w:rPr>
              <w:t>Indirect Customer Attributes are NOT printed on Credit Memo successfully.</w:t>
            </w:r>
          </w:p>
          <w:p w14:paraId="26BEA77C" w14:textId="77777777" w:rsidR="008B6F0F" w:rsidRPr="00BB7C92" w:rsidRDefault="008B6F0F" w:rsidP="00A53209">
            <w:pPr>
              <w:rPr>
                <w:sz w:val="20"/>
                <w:szCs w:val="20"/>
              </w:rPr>
            </w:pPr>
          </w:p>
        </w:tc>
      </w:tr>
      <w:tr w:rsidR="008B6F0F" w:rsidRPr="005A7913" w14:paraId="26BEA782" w14:textId="77777777" w:rsidTr="002E0E99">
        <w:trPr>
          <w:jc w:val="center"/>
        </w:trPr>
        <w:tc>
          <w:tcPr>
            <w:tcW w:w="1013" w:type="dxa"/>
            <w:tcBorders>
              <w:top w:val="single" w:sz="4" w:space="0" w:color="auto"/>
              <w:bottom w:val="single" w:sz="4" w:space="0" w:color="auto"/>
            </w:tcBorders>
          </w:tcPr>
          <w:p w14:paraId="26BEA77E"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7F" w14:textId="77777777" w:rsidR="008B6F0F" w:rsidRDefault="008B6F0F" w:rsidP="00B30318">
            <w:pPr>
              <w:rPr>
                <w:rFonts w:cs="Arial"/>
              </w:rPr>
            </w:pPr>
            <w:r>
              <w:rPr>
                <w:rFonts w:cs="Arial"/>
              </w:rPr>
              <w:t>Run the report “</w:t>
            </w:r>
            <w:r w:rsidRPr="00EC3E2F">
              <w:t>GIL Print Commercial Invoices-Standard (Print)</w:t>
            </w:r>
            <w:r>
              <w:t>” for Credit Memos submitted manually</w:t>
            </w:r>
          </w:p>
        </w:tc>
        <w:tc>
          <w:tcPr>
            <w:tcW w:w="2700" w:type="dxa"/>
            <w:tcBorders>
              <w:top w:val="single" w:sz="4" w:space="0" w:color="auto"/>
              <w:bottom w:val="single" w:sz="4" w:space="0" w:color="auto"/>
            </w:tcBorders>
          </w:tcPr>
          <w:p w14:paraId="26BEA780" w14:textId="77777777" w:rsidR="008B6F0F" w:rsidRDefault="008B6F0F" w:rsidP="00B30318">
            <w:pPr>
              <w:rPr>
                <w:rFonts w:cs="Arial"/>
              </w:rPr>
            </w:pPr>
            <w:r>
              <w:rPr>
                <w:rFonts w:cs="Arial"/>
              </w:rPr>
              <w:t>Verify that Indirect Customer Details are not printed on the Credit Memo</w:t>
            </w:r>
          </w:p>
        </w:tc>
        <w:tc>
          <w:tcPr>
            <w:tcW w:w="3083" w:type="dxa"/>
            <w:tcBorders>
              <w:top w:val="single" w:sz="4" w:space="0" w:color="auto"/>
              <w:bottom w:val="single" w:sz="4" w:space="0" w:color="auto"/>
            </w:tcBorders>
          </w:tcPr>
          <w:p w14:paraId="26BEA781" w14:textId="77777777" w:rsidR="008B6F0F" w:rsidRDefault="008B6F0F" w:rsidP="00B30318">
            <w:pPr>
              <w:rPr>
                <w:rFonts w:cs="Arial"/>
              </w:rPr>
            </w:pPr>
            <w:r>
              <w:rPr>
                <w:rFonts w:cs="Arial"/>
              </w:rPr>
              <w:t>Indirect Customer Attributes are NOT printed on Credit Memo successfully.</w:t>
            </w:r>
          </w:p>
        </w:tc>
      </w:tr>
      <w:tr w:rsidR="008B6F0F" w:rsidRPr="005A7913" w14:paraId="26BEA787" w14:textId="77777777" w:rsidTr="002E0E99">
        <w:trPr>
          <w:jc w:val="center"/>
        </w:trPr>
        <w:tc>
          <w:tcPr>
            <w:tcW w:w="1013" w:type="dxa"/>
            <w:tcBorders>
              <w:top w:val="single" w:sz="4" w:space="0" w:color="auto"/>
              <w:bottom w:val="single" w:sz="4" w:space="0" w:color="auto"/>
            </w:tcBorders>
          </w:tcPr>
          <w:p w14:paraId="26BEA783"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84" w14:textId="77777777" w:rsidR="008B6F0F" w:rsidRDefault="008B6F0F" w:rsidP="00B30318">
            <w:pPr>
              <w:rPr>
                <w:rFonts w:cs="Arial"/>
              </w:rPr>
            </w:pPr>
            <w:r>
              <w:rPr>
                <w:rFonts w:cs="Arial"/>
              </w:rPr>
              <w:t>Run the report “</w:t>
            </w:r>
            <w:r w:rsidRPr="00EC3E2F">
              <w:t>GIL Print Commercial Invoices-Standard (Print)</w:t>
            </w:r>
            <w:r>
              <w:t>” for Standard Invoice</w:t>
            </w:r>
          </w:p>
        </w:tc>
        <w:tc>
          <w:tcPr>
            <w:tcW w:w="2700" w:type="dxa"/>
            <w:tcBorders>
              <w:top w:val="single" w:sz="4" w:space="0" w:color="auto"/>
              <w:bottom w:val="single" w:sz="4" w:space="0" w:color="auto"/>
            </w:tcBorders>
          </w:tcPr>
          <w:p w14:paraId="26BEA785" w14:textId="77777777" w:rsidR="008B6F0F" w:rsidRDefault="008B6F0F" w:rsidP="00B30318">
            <w:pPr>
              <w:rPr>
                <w:rFonts w:cs="Arial"/>
              </w:rPr>
            </w:pPr>
            <w:r>
              <w:rPr>
                <w:rFonts w:cs="Arial"/>
              </w:rPr>
              <w:t>Verify that Indirect Customer Details are not printed on the Invoice</w:t>
            </w:r>
          </w:p>
        </w:tc>
        <w:tc>
          <w:tcPr>
            <w:tcW w:w="3083" w:type="dxa"/>
            <w:tcBorders>
              <w:top w:val="single" w:sz="4" w:space="0" w:color="auto"/>
              <w:bottom w:val="single" w:sz="4" w:space="0" w:color="auto"/>
            </w:tcBorders>
          </w:tcPr>
          <w:p w14:paraId="26BEA786" w14:textId="77777777" w:rsidR="008B6F0F" w:rsidRDefault="008B6F0F" w:rsidP="00B30318">
            <w:pPr>
              <w:rPr>
                <w:rFonts w:cs="Arial"/>
              </w:rPr>
            </w:pPr>
            <w:r>
              <w:rPr>
                <w:rFonts w:cs="Arial"/>
              </w:rPr>
              <w:t>Verify that Indirect Customer Details are not printed on the Invoice</w:t>
            </w:r>
          </w:p>
        </w:tc>
      </w:tr>
      <w:tr w:rsidR="008B6F0F" w:rsidRPr="005A7913" w14:paraId="26BEA78F" w14:textId="77777777" w:rsidTr="002E0E99">
        <w:trPr>
          <w:jc w:val="center"/>
        </w:trPr>
        <w:tc>
          <w:tcPr>
            <w:tcW w:w="1013" w:type="dxa"/>
            <w:tcBorders>
              <w:top w:val="single" w:sz="4" w:space="0" w:color="auto"/>
              <w:bottom w:val="single" w:sz="4" w:space="0" w:color="auto"/>
            </w:tcBorders>
          </w:tcPr>
          <w:p w14:paraId="26BEA788" w14:textId="77777777" w:rsidR="008B6F0F" w:rsidRPr="005A7913" w:rsidRDefault="008B6F0F"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89" w14:textId="77777777" w:rsidR="008B6F0F" w:rsidRDefault="008B6F0F" w:rsidP="00B30318">
            <w:pPr>
              <w:rPr>
                <w:rFonts w:cs="Arial"/>
              </w:rPr>
            </w:pPr>
            <w:r w:rsidRPr="00BF693B">
              <w:rPr>
                <w:rFonts w:cs="Arial"/>
              </w:rPr>
              <w:t>Run the Report to test  Maximum characters getting printed on the Credit Memo</w:t>
            </w:r>
          </w:p>
        </w:tc>
        <w:tc>
          <w:tcPr>
            <w:tcW w:w="2700" w:type="dxa"/>
            <w:tcBorders>
              <w:top w:val="single" w:sz="4" w:space="0" w:color="auto"/>
              <w:bottom w:val="single" w:sz="4" w:space="0" w:color="auto"/>
            </w:tcBorders>
          </w:tcPr>
          <w:p w14:paraId="26BEA78A" w14:textId="77777777" w:rsidR="008B6F0F" w:rsidRPr="00BF693B" w:rsidRDefault="008B6F0F" w:rsidP="00B30318">
            <w:pPr>
              <w:rPr>
                <w:rFonts w:cs="Arial"/>
              </w:rPr>
            </w:pPr>
            <w:r w:rsidRPr="00BF693B">
              <w:rPr>
                <w:rFonts w:cs="Arial"/>
              </w:rPr>
              <w:t xml:space="preserve">Verify that Indirect Customer Details are printed correctly </w:t>
            </w:r>
          </w:p>
          <w:p w14:paraId="26BEA78B" w14:textId="77777777" w:rsidR="008B6F0F" w:rsidRPr="00BF693B" w:rsidRDefault="008B6F0F" w:rsidP="00B30318">
            <w:pPr>
              <w:rPr>
                <w:rFonts w:cs="Arial"/>
              </w:rPr>
            </w:pPr>
            <w:r w:rsidRPr="00BF693B">
              <w:rPr>
                <w:rFonts w:cs="Arial"/>
              </w:rPr>
              <w:t>Indirect Customer Address         :  94 characters</w:t>
            </w:r>
          </w:p>
          <w:p w14:paraId="26BEA78C" w14:textId="77777777" w:rsidR="008B6F0F" w:rsidRPr="00BF693B" w:rsidRDefault="008B6F0F" w:rsidP="00B30318">
            <w:pPr>
              <w:rPr>
                <w:rFonts w:cs="Arial"/>
              </w:rPr>
            </w:pPr>
            <w:r w:rsidRPr="00BF693B">
              <w:rPr>
                <w:rFonts w:cs="Arial"/>
              </w:rPr>
              <w:t>Indirect Customer Name            : 40 characters</w:t>
            </w:r>
          </w:p>
          <w:p w14:paraId="26BEA78D" w14:textId="77777777" w:rsidR="008B6F0F" w:rsidRDefault="008B6F0F" w:rsidP="00B30318">
            <w:pPr>
              <w:rPr>
                <w:rFonts w:cs="Arial"/>
              </w:rPr>
            </w:pPr>
            <w:r w:rsidRPr="00BF693B">
              <w:rPr>
                <w:rFonts w:cs="Arial"/>
              </w:rPr>
              <w:t>Indirect Customer DEA                :  9  characters</w:t>
            </w:r>
          </w:p>
        </w:tc>
        <w:tc>
          <w:tcPr>
            <w:tcW w:w="3083" w:type="dxa"/>
            <w:tcBorders>
              <w:top w:val="single" w:sz="4" w:space="0" w:color="auto"/>
              <w:bottom w:val="single" w:sz="4" w:space="0" w:color="auto"/>
            </w:tcBorders>
          </w:tcPr>
          <w:p w14:paraId="26BEA78E" w14:textId="77777777" w:rsidR="008B6F0F" w:rsidRDefault="008B6F0F" w:rsidP="00B30318">
            <w:pPr>
              <w:rPr>
                <w:rFonts w:cs="Arial"/>
              </w:rPr>
            </w:pPr>
            <w:r w:rsidRPr="00BF693B">
              <w:rPr>
                <w:rFonts w:cs="Arial"/>
              </w:rPr>
              <w:t>Indirect Customer Attributes are printed on Credit Memo successfully</w:t>
            </w:r>
          </w:p>
        </w:tc>
      </w:tr>
      <w:tr w:rsidR="0015498D" w:rsidRPr="005A7913" w14:paraId="26BEA794" w14:textId="77777777" w:rsidTr="002E0E99">
        <w:trPr>
          <w:jc w:val="center"/>
        </w:trPr>
        <w:tc>
          <w:tcPr>
            <w:tcW w:w="1013" w:type="dxa"/>
            <w:tcBorders>
              <w:top w:val="single" w:sz="4" w:space="0" w:color="auto"/>
              <w:bottom w:val="single" w:sz="4" w:space="0" w:color="auto"/>
            </w:tcBorders>
          </w:tcPr>
          <w:p w14:paraId="26BEA790" w14:textId="77777777" w:rsidR="0015498D" w:rsidRPr="005A7913" w:rsidRDefault="0015498D"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91" w14:textId="77777777" w:rsidR="0015498D" w:rsidRPr="00BF693B" w:rsidRDefault="0015498D" w:rsidP="00B30318">
            <w:pPr>
              <w:rPr>
                <w:rFonts w:cs="Arial"/>
              </w:rPr>
            </w:pPr>
            <w:r w:rsidRPr="00CA011E">
              <w:rPr>
                <w:rFonts w:cs="Arial"/>
              </w:rPr>
              <w:t>Discount line of sales order</w:t>
            </w:r>
          </w:p>
        </w:tc>
        <w:tc>
          <w:tcPr>
            <w:tcW w:w="2700" w:type="dxa"/>
            <w:tcBorders>
              <w:top w:val="single" w:sz="4" w:space="0" w:color="auto"/>
              <w:bottom w:val="single" w:sz="4" w:space="0" w:color="auto"/>
            </w:tcBorders>
          </w:tcPr>
          <w:p w14:paraId="26BEA792" w14:textId="77777777" w:rsidR="0015498D" w:rsidRPr="00BF693B" w:rsidRDefault="0015498D" w:rsidP="00B30318">
            <w:pPr>
              <w:rPr>
                <w:rFonts w:cs="Arial"/>
              </w:rPr>
            </w:pPr>
            <w:r w:rsidRPr="00CA011E">
              <w:rPr>
                <w:rFonts w:cs="Arial"/>
              </w:rPr>
              <w:t>Run report for sales order having line item with a discount on it.</w:t>
            </w:r>
          </w:p>
        </w:tc>
        <w:tc>
          <w:tcPr>
            <w:tcW w:w="3083" w:type="dxa"/>
            <w:tcBorders>
              <w:top w:val="single" w:sz="4" w:space="0" w:color="auto"/>
              <w:bottom w:val="single" w:sz="4" w:space="0" w:color="auto"/>
            </w:tcBorders>
          </w:tcPr>
          <w:p w14:paraId="26BEA793" w14:textId="77777777" w:rsidR="0015498D" w:rsidRPr="00BF693B" w:rsidRDefault="0015498D" w:rsidP="00B30318">
            <w:pPr>
              <w:rPr>
                <w:rFonts w:cs="Arial"/>
              </w:rPr>
            </w:pPr>
            <w:r w:rsidRPr="00CA011E">
              <w:rPr>
                <w:rFonts w:cs="Arial"/>
              </w:rPr>
              <w:t>Only the line for item should be displayed in output. Discount line with its amount should not be displayed.</w:t>
            </w:r>
          </w:p>
        </w:tc>
      </w:tr>
      <w:tr w:rsidR="0015498D" w:rsidRPr="005A7913" w14:paraId="26BEA799" w14:textId="77777777" w:rsidTr="002E0E99">
        <w:trPr>
          <w:jc w:val="center"/>
        </w:trPr>
        <w:tc>
          <w:tcPr>
            <w:tcW w:w="1013" w:type="dxa"/>
            <w:tcBorders>
              <w:top w:val="single" w:sz="4" w:space="0" w:color="auto"/>
              <w:bottom w:val="single" w:sz="4" w:space="0" w:color="auto"/>
            </w:tcBorders>
          </w:tcPr>
          <w:p w14:paraId="26BEA795" w14:textId="77777777" w:rsidR="0015498D" w:rsidRPr="005A7913" w:rsidRDefault="0015498D"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96" w14:textId="77777777" w:rsidR="0015498D" w:rsidRPr="00BF693B" w:rsidRDefault="0015498D" w:rsidP="00B30318">
            <w:pPr>
              <w:rPr>
                <w:rFonts w:cs="Arial"/>
              </w:rPr>
            </w:pPr>
            <w:r w:rsidRPr="00CA011E">
              <w:rPr>
                <w:rFonts w:cs="Arial"/>
              </w:rPr>
              <w:t>Disco</w:t>
            </w:r>
            <w:r w:rsidRPr="0015498D">
              <w:rPr>
                <w:rFonts w:cs="Arial"/>
              </w:rPr>
              <w:t xml:space="preserve">unted unit price and </w:t>
            </w:r>
            <w:r w:rsidRPr="00CA011E">
              <w:rPr>
                <w:rFonts w:cs="Arial"/>
              </w:rPr>
              <w:t>net price of sales order</w:t>
            </w:r>
          </w:p>
        </w:tc>
        <w:tc>
          <w:tcPr>
            <w:tcW w:w="2700" w:type="dxa"/>
            <w:tcBorders>
              <w:top w:val="single" w:sz="4" w:space="0" w:color="auto"/>
              <w:bottom w:val="single" w:sz="4" w:space="0" w:color="auto"/>
            </w:tcBorders>
          </w:tcPr>
          <w:p w14:paraId="26BEA797" w14:textId="77777777" w:rsidR="0015498D" w:rsidRPr="00BF693B" w:rsidRDefault="0015498D" w:rsidP="00B30318">
            <w:pPr>
              <w:rPr>
                <w:rFonts w:cs="Arial"/>
              </w:rPr>
            </w:pPr>
            <w:r w:rsidRPr="00CA011E">
              <w:rPr>
                <w:rFonts w:cs="Arial"/>
              </w:rPr>
              <w:t xml:space="preserve">Run report for sales order having line item with a discount on it. </w:t>
            </w:r>
          </w:p>
        </w:tc>
        <w:tc>
          <w:tcPr>
            <w:tcW w:w="3083" w:type="dxa"/>
            <w:tcBorders>
              <w:top w:val="single" w:sz="4" w:space="0" w:color="auto"/>
              <w:bottom w:val="single" w:sz="4" w:space="0" w:color="auto"/>
            </w:tcBorders>
          </w:tcPr>
          <w:p w14:paraId="26BEA798" w14:textId="77777777" w:rsidR="0015498D" w:rsidRPr="00BF693B" w:rsidRDefault="0015498D" w:rsidP="00B30318">
            <w:pPr>
              <w:rPr>
                <w:rFonts w:cs="Arial"/>
              </w:rPr>
            </w:pPr>
            <w:r w:rsidRPr="00CA011E">
              <w:rPr>
                <w:rFonts w:cs="Arial"/>
              </w:rPr>
              <w:t>Only line for item should be displayed in output with its discounted unit price and net amount</w:t>
            </w:r>
          </w:p>
        </w:tc>
      </w:tr>
      <w:tr w:rsidR="0015498D" w:rsidRPr="005A7913" w14:paraId="26BEA79E" w14:textId="77777777" w:rsidTr="002E0E99">
        <w:trPr>
          <w:jc w:val="center"/>
        </w:trPr>
        <w:tc>
          <w:tcPr>
            <w:tcW w:w="1013" w:type="dxa"/>
            <w:tcBorders>
              <w:top w:val="single" w:sz="4" w:space="0" w:color="auto"/>
              <w:bottom w:val="single" w:sz="4" w:space="0" w:color="auto"/>
            </w:tcBorders>
          </w:tcPr>
          <w:p w14:paraId="26BEA79A" w14:textId="77777777" w:rsidR="0015498D" w:rsidRPr="005A7913" w:rsidRDefault="0015498D"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9B" w14:textId="77777777" w:rsidR="0015498D" w:rsidRPr="00CA011E" w:rsidRDefault="003D0B34" w:rsidP="00B30318">
            <w:pPr>
              <w:rPr>
                <w:rFonts w:cs="Arial"/>
              </w:rPr>
            </w:pPr>
            <w:r w:rsidRPr="003D0B34">
              <w:rPr>
                <w:rFonts w:cs="Arial"/>
              </w:rPr>
              <w:t xml:space="preserve">Discount </w:t>
            </w:r>
            <w:r>
              <w:rPr>
                <w:rFonts w:cs="Arial"/>
              </w:rPr>
              <w:t xml:space="preserve">unit price and net price </w:t>
            </w:r>
            <w:r w:rsidR="0015498D" w:rsidRPr="00CA011E">
              <w:rPr>
                <w:rFonts w:cs="Arial"/>
              </w:rPr>
              <w:t xml:space="preserve"> of RMA</w:t>
            </w:r>
          </w:p>
        </w:tc>
        <w:tc>
          <w:tcPr>
            <w:tcW w:w="2700" w:type="dxa"/>
            <w:tcBorders>
              <w:top w:val="single" w:sz="4" w:space="0" w:color="auto"/>
              <w:bottom w:val="single" w:sz="4" w:space="0" w:color="auto"/>
            </w:tcBorders>
          </w:tcPr>
          <w:p w14:paraId="26BEA79C" w14:textId="77777777" w:rsidR="0015498D" w:rsidRPr="00CA011E" w:rsidRDefault="0015498D" w:rsidP="00B30318">
            <w:pPr>
              <w:rPr>
                <w:rFonts w:cs="Arial"/>
              </w:rPr>
            </w:pPr>
            <w:r w:rsidRPr="00CA011E">
              <w:rPr>
                <w:rFonts w:cs="Arial"/>
              </w:rPr>
              <w:t>Run report for a RMA order with line item having a discount on it.</w:t>
            </w:r>
          </w:p>
        </w:tc>
        <w:tc>
          <w:tcPr>
            <w:tcW w:w="3083" w:type="dxa"/>
            <w:tcBorders>
              <w:top w:val="single" w:sz="4" w:space="0" w:color="auto"/>
              <w:bottom w:val="single" w:sz="4" w:space="0" w:color="auto"/>
            </w:tcBorders>
          </w:tcPr>
          <w:p w14:paraId="26BEA79D" w14:textId="77777777" w:rsidR="0015498D" w:rsidRPr="00CA011E" w:rsidRDefault="0015498D" w:rsidP="00B30318">
            <w:pPr>
              <w:rPr>
                <w:rFonts w:cs="Arial"/>
              </w:rPr>
            </w:pPr>
            <w:r w:rsidRPr="00CA011E">
              <w:rPr>
                <w:rFonts w:cs="Arial"/>
              </w:rPr>
              <w:t>Only the line for item should be displayed in output</w:t>
            </w:r>
            <w:r>
              <w:rPr>
                <w:rFonts w:cs="Arial"/>
              </w:rPr>
              <w:t xml:space="preserve"> </w:t>
            </w:r>
            <w:r w:rsidRPr="00CA011E">
              <w:rPr>
                <w:rFonts w:cs="Arial"/>
              </w:rPr>
              <w:t>with its discounted unit price and net amount. Discount line with its amount should not be displayed.</w:t>
            </w:r>
          </w:p>
        </w:tc>
      </w:tr>
      <w:tr w:rsidR="0015498D" w:rsidRPr="005A7913" w14:paraId="26BEA7A3" w14:textId="77777777" w:rsidTr="002E0E99">
        <w:trPr>
          <w:jc w:val="center"/>
        </w:trPr>
        <w:tc>
          <w:tcPr>
            <w:tcW w:w="1013" w:type="dxa"/>
            <w:tcBorders>
              <w:top w:val="single" w:sz="4" w:space="0" w:color="auto"/>
              <w:bottom w:val="single" w:sz="4" w:space="0" w:color="auto"/>
            </w:tcBorders>
          </w:tcPr>
          <w:p w14:paraId="26BEA79F" w14:textId="77777777" w:rsidR="0015498D" w:rsidRPr="005A7913" w:rsidRDefault="0015498D"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A0" w14:textId="77777777" w:rsidR="0015498D" w:rsidRPr="00CA011E" w:rsidRDefault="0015498D" w:rsidP="00CB7CEE">
            <w:pPr>
              <w:rPr>
                <w:rFonts w:cs="Arial"/>
              </w:rPr>
            </w:pPr>
            <w:r w:rsidRPr="00CA011E">
              <w:rPr>
                <w:rFonts w:cs="Arial"/>
              </w:rPr>
              <w:t>Output gets printed from dot matrix printer located at Gilead Turkey office</w:t>
            </w:r>
          </w:p>
        </w:tc>
        <w:tc>
          <w:tcPr>
            <w:tcW w:w="2700" w:type="dxa"/>
            <w:tcBorders>
              <w:top w:val="single" w:sz="4" w:space="0" w:color="auto"/>
              <w:bottom w:val="single" w:sz="4" w:space="0" w:color="auto"/>
            </w:tcBorders>
          </w:tcPr>
          <w:p w14:paraId="26BEA7A1" w14:textId="77777777" w:rsidR="0015498D" w:rsidRPr="00CA011E" w:rsidRDefault="0015498D" w:rsidP="00B30318">
            <w:pPr>
              <w:rPr>
                <w:rFonts w:cs="Arial"/>
              </w:rPr>
            </w:pPr>
            <w:r w:rsidRPr="00CA011E">
              <w:rPr>
                <w:rFonts w:cs="Arial"/>
              </w:rPr>
              <w:t>Run concurrent program for any sales order under Turkey OU.</w:t>
            </w:r>
          </w:p>
        </w:tc>
        <w:tc>
          <w:tcPr>
            <w:tcW w:w="3083" w:type="dxa"/>
            <w:tcBorders>
              <w:top w:val="single" w:sz="4" w:space="0" w:color="auto"/>
              <w:bottom w:val="single" w:sz="4" w:space="0" w:color="auto"/>
            </w:tcBorders>
          </w:tcPr>
          <w:p w14:paraId="26BEA7A2" w14:textId="77777777" w:rsidR="0015498D" w:rsidRPr="00CA011E" w:rsidRDefault="0015498D" w:rsidP="00CB7CEE">
            <w:pPr>
              <w:rPr>
                <w:rFonts w:cs="Arial"/>
              </w:rPr>
            </w:pPr>
            <w:r w:rsidRPr="00CA011E">
              <w:rPr>
                <w:rFonts w:cs="Arial"/>
              </w:rPr>
              <w:t>Output should get printed from dot matrix printer</w:t>
            </w:r>
          </w:p>
        </w:tc>
      </w:tr>
      <w:tr w:rsidR="00647017" w:rsidRPr="005A7913" w14:paraId="26BEA7AF" w14:textId="77777777" w:rsidTr="002E0E99">
        <w:trPr>
          <w:jc w:val="center"/>
        </w:trPr>
        <w:tc>
          <w:tcPr>
            <w:tcW w:w="1013" w:type="dxa"/>
            <w:tcBorders>
              <w:top w:val="single" w:sz="4" w:space="0" w:color="auto"/>
              <w:bottom w:val="single" w:sz="4" w:space="0" w:color="auto"/>
            </w:tcBorders>
          </w:tcPr>
          <w:p w14:paraId="26BEA7A4" w14:textId="77777777" w:rsidR="00647017" w:rsidRPr="005A7913" w:rsidRDefault="00647017"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A5" w14:textId="77777777" w:rsidR="00647017" w:rsidRDefault="00647017" w:rsidP="00CB7CEE">
            <w:pPr>
              <w:rPr>
                <w:rFonts w:cs="Arial"/>
              </w:rPr>
            </w:pPr>
            <w:r>
              <w:rPr>
                <w:rFonts w:cs="Arial"/>
              </w:rPr>
              <w:t xml:space="preserve">Execute the concurrent </w:t>
            </w:r>
            <w:r>
              <w:rPr>
                <w:rFonts w:cs="Arial"/>
              </w:rPr>
              <w:lastRenderedPageBreak/>
              <w:t>program ‘</w:t>
            </w:r>
            <w:r w:rsidRPr="00647017">
              <w:rPr>
                <w:rFonts w:cs="Arial"/>
              </w:rPr>
              <w:t>GIL Print Commercial Invoices-Split(Print)</w:t>
            </w:r>
            <w:r>
              <w:rPr>
                <w:rFonts w:cs="Arial"/>
              </w:rPr>
              <w:t>’ from FR-OU-01 AR Invoices responsibility for an EDI Invoice with following parameters:</w:t>
            </w:r>
          </w:p>
          <w:p w14:paraId="26BEA7A6" w14:textId="77777777" w:rsidR="00647017" w:rsidRDefault="00647017" w:rsidP="00CB7CEE">
            <w:pPr>
              <w:rPr>
                <w:rFonts w:cs="Arial"/>
              </w:rPr>
            </w:pPr>
            <w:r>
              <w:rPr>
                <w:rFonts w:cs="Arial"/>
              </w:rPr>
              <w:t>Order By: Transaction Number</w:t>
            </w:r>
          </w:p>
          <w:p w14:paraId="26BEA7A7" w14:textId="77777777" w:rsidR="00647017" w:rsidRDefault="006F48C6" w:rsidP="00CB7CEE">
            <w:pPr>
              <w:rPr>
                <w:rFonts w:cs="Arial"/>
              </w:rPr>
            </w:pPr>
            <w:r>
              <w:rPr>
                <w:rFonts w:cs="Arial"/>
              </w:rPr>
              <w:t>Print Choice: SEL</w:t>
            </w:r>
          </w:p>
          <w:p w14:paraId="26BEA7A8" w14:textId="77777777" w:rsidR="006F48C6" w:rsidRDefault="006F48C6" w:rsidP="00CB7CEE">
            <w:pPr>
              <w:rPr>
                <w:rFonts w:cs="Arial"/>
              </w:rPr>
            </w:pPr>
            <w:r>
              <w:rPr>
                <w:rFonts w:cs="Arial"/>
              </w:rPr>
              <w:t xml:space="preserve">Transaction Number Low: </w:t>
            </w:r>
            <w:r w:rsidRPr="006F48C6">
              <w:rPr>
                <w:rFonts w:cs="Arial"/>
              </w:rPr>
              <w:t>3310159910</w:t>
            </w:r>
          </w:p>
          <w:p w14:paraId="26BEA7A9" w14:textId="77777777" w:rsidR="006F48C6" w:rsidRDefault="006F48C6" w:rsidP="00CB7CEE">
            <w:pPr>
              <w:rPr>
                <w:rFonts w:cs="Arial"/>
              </w:rPr>
            </w:pPr>
            <w:r>
              <w:rPr>
                <w:rFonts w:cs="Arial"/>
              </w:rPr>
              <w:t xml:space="preserve">Transaction Number High: </w:t>
            </w:r>
            <w:r w:rsidRPr="006F48C6">
              <w:rPr>
                <w:rFonts w:cs="Arial"/>
              </w:rPr>
              <w:t>3310159910</w:t>
            </w:r>
          </w:p>
          <w:p w14:paraId="26BEA7AA" w14:textId="77777777" w:rsidR="006F48C6" w:rsidRDefault="006F48C6" w:rsidP="00CB7CEE">
            <w:pPr>
              <w:rPr>
                <w:rFonts w:cs="Arial"/>
              </w:rPr>
            </w:pPr>
            <w:r>
              <w:rPr>
                <w:rFonts w:cs="Arial"/>
              </w:rPr>
              <w:t>Open Invoices Only: No</w:t>
            </w:r>
          </w:p>
          <w:p w14:paraId="26BEA7AB" w14:textId="77777777" w:rsidR="006F48C6" w:rsidRDefault="006F48C6" w:rsidP="00CB7CEE">
            <w:pPr>
              <w:rPr>
                <w:rFonts w:cs="Arial"/>
              </w:rPr>
            </w:pPr>
            <w:r>
              <w:rPr>
                <w:rFonts w:cs="Arial"/>
              </w:rPr>
              <w:t>Diagnostics: N</w:t>
            </w:r>
          </w:p>
          <w:p w14:paraId="26BEA7AC" w14:textId="77777777" w:rsidR="006F48C6" w:rsidRPr="00CA011E" w:rsidRDefault="006F48C6" w:rsidP="00CB7CEE">
            <w:pPr>
              <w:rPr>
                <w:rFonts w:cs="Arial"/>
              </w:rPr>
            </w:pPr>
            <w:r>
              <w:rPr>
                <w:rFonts w:cs="Arial"/>
              </w:rPr>
              <w:t>Print eInvoices: Yes</w:t>
            </w:r>
          </w:p>
        </w:tc>
        <w:tc>
          <w:tcPr>
            <w:tcW w:w="2700" w:type="dxa"/>
            <w:tcBorders>
              <w:top w:val="single" w:sz="4" w:space="0" w:color="auto"/>
              <w:bottom w:val="single" w:sz="4" w:space="0" w:color="auto"/>
            </w:tcBorders>
          </w:tcPr>
          <w:p w14:paraId="26BEA7AD" w14:textId="77777777" w:rsidR="00647017" w:rsidRPr="00CA011E" w:rsidRDefault="006F48C6" w:rsidP="00B30318">
            <w:pPr>
              <w:rPr>
                <w:rFonts w:cs="Arial"/>
              </w:rPr>
            </w:pPr>
            <w:r>
              <w:rPr>
                <w:rFonts w:cs="Arial"/>
              </w:rPr>
              <w:lastRenderedPageBreak/>
              <w:t xml:space="preserve">Run the concurrent </w:t>
            </w:r>
            <w:r>
              <w:rPr>
                <w:rFonts w:cs="Arial"/>
              </w:rPr>
              <w:lastRenderedPageBreak/>
              <w:t>program</w:t>
            </w:r>
          </w:p>
        </w:tc>
        <w:tc>
          <w:tcPr>
            <w:tcW w:w="3083" w:type="dxa"/>
            <w:tcBorders>
              <w:top w:val="single" w:sz="4" w:space="0" w:color="auto"/>
              <w:bottom w:val="single" w:sz="4" w:space="0" w:color="auto"/>
            </w:tcBorders>
          </w:tcPr>
          <w:p w14:paraId="26BEA7AE" w14:textId="77777777" w:rsidR="00647017" w:rsidRPr="00CA011E" w:rsidRDefault="006F48C6" w:rsidP="00CB7CEE">
            <w:pPr>
              <w:rPr>
                <w:rFonts w:cs="Arial"/>
              </w:rPr>
            </w:pPr>
            <w:r>
              <w:rPr>
                <w:rFonts w:cs="Arial"/>
              </w:rPr>
              <w:lastRenderedPageBreak/>
              <w:t xml:space="preserve">The report should be generated </w:t>
            </w:r>
            <w:r>
              <w:rPr>
                <w:rFonts w:cs="Arial"/>
              </w:rPr>
              <w:lastRenderedPageBreak/>
              <w:t>and bsting program should be fired. The invoice should appear in the report output</w:t>
            </w:r>
          </w:p>
        </w:tc>
      </w:tr>
      <w:tr w:rsidR="006F48C6" w:rsidRPr="005A7913" w14:paraId="26BEA7BB" w14:textId="77777777" w:rsidTr="002E0E99">
        <w:trPr>
          <w:jc w:val="center"/>
        </w:trPr>
        <w:tc>
          <w:tcPr>
            <w:tcW w:w="1013" w:type="dxa"/>
            <w:tcBorders>
              <w:top w:val="single" w:sz="4" w:space="0" w:color="auto"/>
              <w:bottom w:val="single" w:sz="4" w:space="0" w:color="auto"/>
            </w:tcBorders>
          </w:tcPr>
          <w:p w14:paraId="26BEA7B0" w14:textId="77777777" w:rsidR="006F48C6" w:rsidRPr="005A7913" w:rsidRDefault="006F48C6"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B1" w14:textId="77777777" w:rsidR="006F48C6" w:rsidRDefault="006F48C6" w:rsidP="005100CC">
            <w:pPr>
              <w:rPr>
                <w:rFonts w:cs="Arial"/>
              </w:rPr>
            </w:pPr>
            <w:r>
              <w:rPr>
                <w:rFonts w:cs="Arial"/>
              </w:rPr>
              <w:t>Execute the concurrent program ‘</w:t>
            </w:r>
            <w:r w:rsidRPr="00647017">
              <w:rPr>
                <w:rFonts w:cs="Arial"/>
              </w:rPr>
              <w:t>GIL Print Commercial Invoices-Split(Print)</w:t>
            </w:r>
            <w:r>
              <w:rPr>
                <w:rFonts w:cs="Arial"/>
              </w:rPr>
              <w:t>’ from FR-OU-01 AR Invoices responsibility for an EDI Invoice with following parameters:</w:t>
            </w:r>
          </w:p>
          <w:p w14:paraId="26BEA7B2" w14:textId="77777777" w:rsidR="006F48C6" w:rsidRDefault="006F48C6" w:rsidP="005100CC">
            <w:pPr>
              <w:rPr>
                <w:rFonts w:cs="Arial"/>
              </w:rPr>
            </w:pPr>
            <w:r>
              <w:rPr>
                <w:rFonts w:cs="Arial"/>
              </w:rPr>
              <w:t>Order By: Transaction Number</w:t>
            </w:r>
          </w:p>
          <w:p w14:paraId="26BEA7B3" w14:textId="77777777" w:rsidR="006F48C6" w:rsidRDefault="006F48C6" w:rsidP="005100CC">
            <w:pPr>
              <w:rPr>
                <w:rFonts w:cs="Arial"/>
              </w:rPr>
            </w:pPr>
            <w:r>
              <w:rPr>
                <w:rFonts w:cs="Arial"/>
              </w:rPr>
              <w:t>Print Choice: SEL</w:t>
            </w:r>
          </w:p>
          <w:p w14:paraId="26BEA7B4" w14:textId="77777777" w:rsidR="006F48C6" w:rsidRDefault="006F48C6" w:rsidP="005100CC">
            <w:pPr>
              <w:rPr>
                <w:rFonts w:cs="Arial"/>
              </w:rPr>
            </w:pPr>
            <w:r>
              <w:rPr>
                <w:rFonts w:cs="Arial"/>
              </w:rPr>
              <w:t xml:space="preserve">Transaction Number Low: </w:t>
            </w:r>
            <w:r w:rsidRPr="006F48C6">
              <w:rPr>
                <w:rFonts w:cs="Arial"/>
              </w:rPr>
              <w:t>3310159910</w:t>
            </w:r>
          </w:p>
          <w:p w14:paraId="26BEA7B5" w14:textId="77777777" w:rsidR="006F48C6" w:rsidRDefault="006F48C6" w:rsidP="005100CC">
            <w:pPr>
              <w:rPr>
                <w:rFonts w:cs="Arial"/>
              </w:rPr>
            </w:pPr>
            <w:r>
              <w:rPr>
                <w:rFonts w:cs="Arial"/>
              </w:rPr>
              <w:t xml:space="preserve">Transaction Number High: </w:t>
            </w:r>
            <w:r w:rsidRPr="006F48C6">
              <w:rPr>
                <w:rFonts w:cs="Arial"/>
              </w:rPr>
              <w:t>3310159910</w:t>
            </w:r>
          </w:p>
          <w:p w14:paraId="26BEA7B6" w14:textId="77777777" w:rsidR="006F48C6" w:rsidRDefault="006F48C6" w:rsidP="005100CC">
            <w:pPr>
              <w:rPr>
                <w:rFonts w:cs="Arial"/>
              </w:rPr>
            </w:pPr>
            <w:r>
              <w:rPr>
                <w:rFonts w:cs="Arial"/>
              </w:rPr>
              <w:t>Open Invoices Only: No</w:t>
            </w:r>
          </w:p>
          <w:p w14:paraId="26BEA7B7" w14:textId="77777777" w:rsidR="006F48C6" w:rsidRDefault="006F48C6" w:rsidP="005100CC">
            <w:pPr>
              <w:rPr>
                <w:rFonts w:cs="Arial"/>
              </w:rPr>
            </w:pPr>
            <w:r>
              <w:rPr>
                <w:rFonts w:cs="Arial"/>
              </w:rPr>
              <w:t>Diagnostics: N</w:t>
            </w:r>
          </w:p>
          <w:p w14:paraId="26BEA7B8" w14:textId="77777777" w:rsidR="006F48C6" w:rsidRDefault="006F48C6" w:rsidP="00CB7CEE">
            <w:pPr>
              <w:rPr>
                <w:rFonts w:cs="Arial"/>
              </w:rPr>
            </w:pPr>
            <w:r>
              <w:rPr>
                <w:rFonts w:cs="Arial"/>
              </w:rPr>
              <w:t>Print eInvoices: No</w:t>
            </w:r>
          </w:p>
        </w:tc>
        <w:tc>
          <w:tcPr>
            <w:tcW w:w="2700" w:type="dxa"/>
            <w:tcBorders>
              <w:top w:val="single" w:sz="4" w:space="0" w:color="auto"/>
              <w:bottom w:val="single" w:sz="4" w:space="0" w:color="auto"/>
            </w:tcBorders>
          </w:tcPr>
          <w:p w14:paraId="26BEA7B9" w14:textId="77777777" w:rsidR="006F48C6" w:rsidRDefault="006F48C6" w:rsidP="00B30318">
            <w:pPr>
              <w:rPr>
                <w:rFonts w:cs="Arial"/>
              </w:rPr>
            </w:pPr>
            <w:r>
              <w:rPr>
                <w:rFonts w:cs="Arial"/>
              </w:rPr>
              <w:t>Run the concurrent program</w:t>
            </w:r>
          </w:p>
        </w:tc>
        <w:tc>
          <w:tcPr>
            <w:tcW w:w="3083" w:type="dxa"/>
            <w:tcBorders>
              <w:top w:val="single" w:sz="4" w:space="0" w:color="auto"/>
              <w:bottom w:val="single" w:sz="4" w:space="0" w:color="auto"/>
            </w:tcBorders>
          </w:tcPr>
          <w:p w14:paraId="26BEA7BA" w14:textId="77777777" w:rsidR="006F48C6" w:rsidRDefault="006F48C6">
            <w:pPr>
              <w:rPr>
                <w:rFonts w:cs="Arial"/>
              </w:rPr>
            </w:pPr>
            <w:r>
              <w:rPr>
                <w:rFonts w:cs="Arial"/>
              </w:rPr>
              <w:t xml:space="preserve">The report should be completed successfully. The invoice should not appear in the report output  </w:t>
            </w:r>
          </w:p>
        </w:tc>
      </w:tr>
      <w:tr w:rsidR="006F48C6" w:rsidRPr="005A7913" w14:paraId="26BEA7C7" w14:textId="77777777" w:rsidTr="002E0E99">
        <w:trPr>
          <w:jc w:val="center"/>
        </w:trPr>
        <w:tc>
          <w:tcPr>
            <w:tcW w:w="1013" w:type="dxa"/>
            <w:tcBorders>
              <w:top w:val="single" w:sz="4" w:space="0" w:color="auto"/>
              <w:bottom w:val="single" w:sz="4" w:space="0" w:color="auto"/>
            </w:tcBorders>
          </w:tcPr>
          <w:p w14:paraId="26BEA7BC" w14:textId="77777777" w:rsidR="006F48C6" w:rsidRPr="005A7913" w:rsidRDefault="006F48C6"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BD" w14:textId="77777777" w:rsidR="006F48C6" w:rsidRDefault="006F48C6" w:rsidP="005100CC">
            <w:pPr>
              <w:rPr>
                <w:rFonts w:cs="Arial"/>
              </w:rPr>
            </w:pPr>
            <w:r>
              <w:rPr>
                <w:rFonts w:cs="Arial"/>
              </w:rPr>
              <w:t>Execute the concurrent program ‘</w:t>
            </w:r>
            <w:r w:rsidRPr="00647017">
              <w:rPr>
                <w:rFonts w:cs="Arial"/>
              </w:rPr>
              <w:t>GIL Print Commercial Invoices-Split(Print)</w:t>
            </w:r>
            <w:r>
              <w:rPr>
                <w:rFonts w:cs="Arial"/>
              </w:rPr>
              <w:t>’ from FR-OU-01 AR Invoices responsibility for a non EDI Invoice with following parameters:</w:t>
            </w:r>
          </w:p>
          <w:p w14:paraId="26BEA7BE" w14:textId="77777777" w:rsidR="006F48C6" w:rsidRDefault="006F48C6" w:rsidP="005100CC">
            <w:pPr>
              <w:rPr>
                <w:rFonts w:cs="Arial"/>
              </w:rPr>
            </w:pPr>
            <w:r>
              <w:rPr>
                <w:rFonts w:cs="Arial"/>
              </w:rPr>
              <w:t>Order By: Transaction Number</w:t>
            </w:r>
          </w:p>
          <w:p w14:paraId="26BEA7BF" w14:textId="77777777" w:rsidR="006F48C6" w:rsidRDefault="006F48C6" w:rsidP="005100CC">
            <w:pPr>
              <w:rPr>
                <w:rFonts w:cs="Arial"/>
              </w:rPr>
            </w:pPr>
            <w:r>
              <w:rPr>
                <w:rFonts w:cs="Arial"/>
              </w:rPr>
              <w:t>Print Choice: SEL</w:t>
            </w:r>
          </w:p>
          <w:p w14:paraId="26BEA7C0" w14:textId="77777777" w:rsidR="006F48C6" w:rsidRDefault="006F48C6" w:rsidP="005100CC">
            <w:pPr>
              <w:rPr>
                <w:rFonts w:cs="Arial"/>
              </w:rPr>
            </w:pPr>
            <w:r>
              <w:rPr>
                <w:rFonts w:cs="Arial"/>
              </w:rPr>
              <w:t>Transaction Number Low: 3310159909</w:t>
            </w:r>
          </w:p>
          <w:p w14:paraId="26BEA7C1" w14:textId="77777777" w:rsidR="006F48C6" w:rsidRDefault="006F48C6" w:rsidP="005100CC">
            <w:pPr>
              <w:rPr>
                <w:rFonts w:cs="Arial"/>
              </w:rPr>
            </w:pPr>
            <w:r>
              <w:rPr>
                <w:rFonts w:cs="Arial"/>
              </w:rPr>
              <w:t>Transaction Number High: 3310159909</w:t>
            </w:r>
          </w:p>
          <w:p w14:paraId="26BEA7C2" w14:textId="77777777" w:rsidR="006F48C6" w:rsidRDefault="006F48C6" w:rsidP="005100CC">
            <w:pPr>
              <w:rPr>
                <w:rFonts w:cs="Arial"/>
              </w:rPr>
            </w:pPr>
            <w:r>
              <w:rPr>
                <w:rFonts w:cs="Arial"/>
              </w:rPr>
              <w:t>Open Invoices Only: No</w:t>
            </w:r>
          </w:p>
          <w:p w14:paraId="26BEA7C3" w14:textId="77777777" w:rsidR="006F48C6" w:rsidRDefault="006F48C6" w:rsidP="005100CC">
            <w:pPr>
              <w:rPr>
                <w:rFonts w:cs="Arial"/>
              </w:rPr>
            </w:pPr>
            <w:r>
              <w:rPr>
                <w:rFonts w:cs="Arial"/>
              </w:rPr>
              <w:t>Diagnostics: N</w:t>
            </w:r>
          </w:p>
          <w:p w14:paraId="26BEA7C4" w14:textId="77777777" w:rsidR="006F48C6" w:rsidRDefault="006F48C6" w:rsidP="005100CC">
            <w:pPr>
              <w:rPr>
                <w:rFonts w:cs="Arial"/>
              </w:rPr>
            </w:pPr>
            <w:r>
              <w:rPr>
                <w:rFonts w:cs="Arial"/>
              </w:rPr>
              <w:lastRenderedPageBreak/>
              <w:t>Print eInvoices: Yes</w:t>
            </w:r>
          </w:p>
        </w:tc>
        <w:tc>
          <w:tcPr>
            <w:tcW w:w="2700" w:type="dxa"/>
            <w:tcBorders>
              <w:top w:val="single" w:sz="4" w:space="0" w:color="auto"/>
              <w:bottom w:val="single" w:sz="4" w:space="0" w:color="auto"/>
            </w:tcBorders>
          </w:tcPr>
          <w:p w14:paraId="26BEA7C5" w14:textId="77777777" w:rsidR="006F48C6" w:rsidRDefault="006F48C6" w:rsidP="00B30318">
            <w:pPr>
              <w:rPr>
                <w:rFonts w:cs="Arial"/>
              </w:rPr>
            </w:pPr>
            <w:r>
              <w:rPr>
                <w:rFonts w:cs="Arial"/>
              </w:rPr>
              <w:lastRenderedPageBreak/>
              <w:t>Run the concurrent program</w:t>
            </w:r>
          </w:p>
        </w:tc>
        <w:tc>
          <w:tcPr>
            <w:tcW w:w="3083" w:type="dxa"/>
            <w:tcBorders>
              <w:top w:val="single" w:sz="4" w:space="0" w:color="auto"/>
              <w:bottom w:val="single" w:sz="4" w:space="0" w:color="auto"/>
            </w:tcBorders>
          </w:tcPr>
          <w:p w14:paraId="26BEA7C6" w14:textId="77777777" w:rsidR="006F48C6" w:rsidRDefault="006F48C6" w:rsidP="006F48C6">
            <w:pPr>
              <w:rPr>
                <w:rFonts w:cs="Arial"/>
              </w:rPr>
            </w:pPr>
            <w:r>
              <w:rPr>
                <w:rFonts w:cs="Arial"/>
              </w:rPr>
              <w:t>The report should be generated and bsting program should be fired. The invoice should appear in the report output</w:t>
            </w:r>
          </w:p>
        </w:tc>
      </w:tr>
      <w:tr w:rsidR="006F48C6" w:rsidRPr="005A7913" w14:paraId="26BEA7D3" w14:textId="77777777" w:rsidTr="002E0E99">
        <w:trPr>
          <w:jc w:val="center"/>
        </w:trPr>
        <w:tc>
          <w:tcPr>
            <w:tcW w:w="1013" w:type="dxa"/>
            <w:tcBorders>
              <w:top w:val="single" w:sz="4" w:space="0" w:color="auto"/>
              <w:bottom w:val="single" w:sz="4" w:space="0" w:color="auto"/>
            </w:tcBorders>
          </w:tcPr>
          <w:p w14:paraId="26BEA7C8" w14:textId="77777777" w:rsidR="006F48C6" w:rsidRPr="005A7913" w:rsidRDefault="006F48C6"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C9" w14:textId="77777777" w:rsidR="006F48C6" w:rsidRDefault="006F48C6" w:rsidP="005100CC">
            <w:pPr>
              <w:rPr>
                <w:rFonts w:cs="Arial"/>
              </w:rPr>
            </w:pPr>
            <w:r>
              <w:rPr>
                <w:rFonts w:cs="Arial"/>
              </w:rPr>
              <w:t>Execute the concurrent program ‘</w:t>
            </w:r>
            <w:r w:rsidRPr="00647017">
              <w:rPr>
                <w:rFonts w:cs="Arial"/>
              </w:rPr>
              <w:t>GIL Print Commercial Invoices-Split(Print)</w:t>
            </w:r>
            <w:r>
              <w:rPr>
                <w:rFonts w:cs="Arial"/>
              </w:rPr>
              <w:t>’ from FR-OU-01 AR Invoices responsibility for a non EDI Invoice with following parameters:</w:t>
            </w:r>
          </w:p>
          <w:p w14:paraId="26BEA7CA" w14:textId="77777777" w:rsidR="006F48C6" w:rsidRDefault="006F48C6" w:rsidP="005100CC">
            <w:pPr>
              <w:rPr>
                <w:rFonts w:cs="Arial"/>
              </w:rPr>
            </w:pPr>
            <w:r>
              <w:rPr>
                <w:rFonts w:cs="Arial"/>
              </w:rPr>
              <w:t>Order By: Transaction Number</w:t>
            </w:r>
          </w:p>
          <w:p w14:paraId="26BEA7CB" w14:textId="77777777" w:rsidR="006F48C6" w:rsidRDefault="006F48C6" w:rsidP="005100CC">
            <w:pPr>
              <w:rPr>
                <w:rFonts w:cs="Arial"/>
              </w:rPr>
            </w:pPr>
            <w:r>
              <w:rPr>
                <w:rFonts w:cs="Arial"/>
              </w:rPr>
              <w:t>Print Choice: SEL</w:t>
            </w:r>
          </w:p>
          <w:p w14:paraId="26BEA7CC" w14:textId="77777777" w:rsidR="006F48C6" w:rsidRDefault="006F48C6" w:rsidP="005100CC">
            <w:pPr>
              <w:rPr>
                <w:rFonts w:cs="Arial"/>
              </w:rPr>
            </w:pPr>
            <w:r>
              <w:rPr>
                <w:rFonts w:cs="Arial"/>
              </w:rPr>
              <w:t>Transaction Number Low: 3310159909</w:t>
            </w:r>
          </w:p>
          <w:p w14:paraId="26BEA7CD" w14:textId="77777777" w:rsidR="006F48C6" w:rsidRDefault="006F48C6" w:rsidP="005100CC">
            <w:pPr>
              <w:rPr>
                <w:rFonts w:cs="Arial"/>
              </w:rPr>
            </w:pPr>
            <w:r>
              <w:rPr>
                <w:rFonts w:cs="Arial"/>
              </w:rPr>
              <w:t>Transaction Number High: 3310159909</w:t>
            </w:r>
          </w:p>
          <w:p w14:paraId="26BEA7CE" w14:textId="77777777" w:rsidR="006F48C6" w:rsidRDefault="006F48C6" w:rsidP="005100CC">
            <w:pPr>
              <w:rPr>
                <w:rFonts w:cs="Arial"/>
              </w:rPr>
            </w:pPr>
            <w:r>
              <w:rPr>
                <w:rFonts w:cs="Arial"/>
              </w:rPr>
              <w:t>Open Invoices Only: No</w:t>
            </w:r>
          </w:p>
          <w:p w14:paraId="26BEA7CF" w14:textId="77777777" w:rsidR="006F48C6" w:rsidRDefault="006F48C6" w:rsidP="005100CC">
            <w:pPr>
              <w:rPr>
                <w:rFonts w:cs="Arial"/>
              </w:rPr>
            </w:pPr>
            <w:r>
              <w:rPr>
                <w:rFonts w:cs="Arial"/>
              </w:rPr>
              <w:t>Diagnostics: N</w:t>
            </w:r>
          </w:p>
          <w:p w14:paraId="26BEA7D0" w14:textId="77777777" w:rsidR="006F48C6" w:rsidRDefault="006F48C6" w:rsidP="005100CC">
            <w:pPr>
              <w:rPr>
                <w:rFonts w:cs="Arial"/>
              </w:rPr>
            </w:pPr>
            <w:r>
              <w:rPr>
                <w:rFonts w:cs="Arial"/>
              </w:rPr>
              <w:t>Print eInvoices: No</w:t>
            </w:r>
          </w:p>
        </w:tc>
        <w:tc>
          <w:tcPr>
            <w:tcW w:w="2700" w:type="dxa"/>
            <w:tcBorders>
              <w:top w:val="single" w:sz="4" w:space="0" w:color="auto"/>
              <w:bottom w:val="single" w:sz="4" w:space="0" w:color="auto"/>
            </w:tcBorders>
          </w:tcPr>
          <w:p w14:paraId="26BEA7D1" w14:textId="77777777" w:rsidR="006F48C6" w:rsidRDefault="006F48C6" w:rsidP="00B30318">
            <w:pPr>
              <w:rPr>
                <w:rFonts w:cs="Arial"/>
              </w:rPr>
            </w:pPr>
            <w:r>
              <w:rPr>
                <w:rFonts w:cs="Arial"/>
              </w:rPr>
              <w:t>Run the concurrent program</w:t>
            </w:r>
          </w:p>
        </w:tc>
        <w:tc>
          <w:tcPr>
            <w:tcW w:w="3083" w:type="dxa"/>
            <w:tcBorders>
              <w:top w:val="single" w:sz="4" w:space="0" w:color="auto"/>
              <w:bottom w:val="single" w:sz="4" w:space="0" w:color="auto"/>
            </w:tcBorders>
          </w:tcPr>
          <w:p w14:paraId="26BEA7D2" w14:textId="77777777" w:rsidR="006F48C6" w:rsidRDefault="006F48C6" w:rsidP="006F48C6">
            <w:pPr>
              <w:rPr>
                <w:rFonts w:cs="Arial"/>
              </w:rPr>
            </w:pPr>
            <w:r>
              <w:rPr>
                <w:rFonts w:cs="Arial"/>
              </w:rPr>
              <w:t>The report should be generated and bsting program should be fired. The invoice should appear in the report output</w:t>
            </w:r>
          </w:p>
        </w:tc>
      </w:tr>
      <w:tr w:rsidR="00F031FE" w:rsidRPr="005A7913" w14:paraId="26BEA7D8" w14:textId="77777777" w:rsidTr="002E0E99">
        <w:trPr>
          <w:jc w:val="center"/>
        </w:trPr>
        <w:tc>
          <w:tcPr>
            <w:tcW w:w="1013" w:type="dxa"/>
            <w:tcBorders>
              <w:top w:val="single" w:sz="4" w:space="0" w:color="auto"/>
              <w:bottom w:val="single" w:sz="4" w:space="0" w:color="auto"/>
            </w:tcBorders>
          </w:tcPr>
          <w:p w14:paraId="26BEA7D4"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D5" w14:textId="77777777" w:rsidR="00F031FE" w:rsidRDefault="00F031FE" w:rsidP="005100CC">
            <w:pPr>
              <w:rPr>
                <w:rFonts w:cs="Arial"/>
              </w:rPr>
            </w:pPr>
            <w:r>
              <w:rPr>
                <w:rFonts w:cs="Arial"/>
              </w:rPr>
              <w:t>Setup the customer for “</w:t>
            </w:r>
            <w:r>
              <w:t>Email All AR Transactions”</w:t>
            </w:r>
            <w:r>
              <w:rPr>
                <w:rFonts w:cs="Arial"/>
              </w:rPr>
              <w:t xml:space="preserve">, setup a bill to site contact with Role Invoice and Credit Memo.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w:t>
            </w:r>
          </w:p>
        </w:tc>
        <w:tc>
          <w:tcPr>
            <w:tcW w:w="2700" w:type="dxa"/>
            <w:tcBorders>
              <w:top w:val="single" w:sz="4" w:space="0" w:color="auto"/>
              <w:bottom w:val="single" w:sz="4" w:space="0" w:color="auto"/>
            </w:tcBorders>
          </w:tcPr>
          <w:p w14:paraId="26BEA7D6"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D7" w14:textId="77777777" w:rsidR="00F031FE" w:rsidRDefault="00F031FE" w:rsidP="006F48C6">
            <w:pPr>
              <w:rPr>
                <w:rFonts w:cs="Arial"/>
              </w:rPr>
            </w:pPr>
            <w:r>
              <w:rPr>
                <w:rFonts w:cs="Arial"/>
              </w:rPr>
              <w:t>Verify that the Invoices and Credit Memos are emailed to the bill to site contact</w:t>
            </w:r>
          </w:p>
        </w:tc>
      </w:tr>
      <w:tr w:rsidR="00F031FE" w:rsidRPr="005A7913" w14:paraId="26BEA7DD" w14:textId="77777777" w:rsidTr="002E0E99">
        <w:trPr>
          <w:jc w:val="center"/>
        </w:trPr>
        <w:tc>
          <w:tcPr>
            <w:tcW w:w="1013" w:type="dxa"/>
            <w:tcBorders>
              <w:top w:val="single" w:sz="4" w:space="0" w:color="auto"/>
              <w:bottom w:val="single" w:sz="4" w:space="0" w:color="auto"/>
            </w:tcBorders>
          </w:tcPr>
          <w:p w14:paraId="26BEA7D9"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DA" w14:textId="77777777" w:rsidR="00F031FE" w:rsidRDefault="00F031FE" w:rsidP="005100CC">
            <w:pPr>
              <w:rPr>
                <w:rFonts w:cs="Arial"/>
              </w:rPr>
            </w:pPr>
            <w:r>
              <w:rPr>
                <w:rFonts w:cs="Arial"/>
              </w:rPr>
              <w:t>Setup the customer for “</w:t>
            </w:r>
            <w:r>
              <w:t>Email All AR Transactions”</w:t>
            </w:r>
            <w:r>
              <w:rPr>
                <w:rFonts w:cs="Arial"/>
              </w:rPr>
              <w:t xml:space="preserve">, setup only customer statement contact.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p>
        </w:tc>
        <w:tc>
          <w:tcPr>
            <w:tcW w:w="2700" w:type="dxa"/>
            <w:tcBorders>
              <w:top w:val="single" w:sz="4" w:space="0" w:color="auto"/>
              <w:bottom w:val="single" w:sz="4" w:space="0" w:color="auto"/>
            </w:tcBorders>
          </w:tcPr>
          <w:p w14:paraId="26BEA7DB"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DC" w14:textId="77777777" w:rsidR="00F031FE" w:rsidRDefault="00F031FE" w:rsidP="006F48C6">
            <w:pPr>
              <w:rPr>
                <w:rFonts w:cs="Arial"/>
              </w:rPr>
            </w:pPr>
            <w:r>
              <w:rPr>
                <w:rFonts w:cs="Arial"/>
              </w:rPr>
              <w:t>Verify that the Invoices and Credit Memos are emailed to the customer statement contact</w:t>
            </w:r>
          </w:p>
        </w:tc>
      </w:tr>
      <w:tr w:rsidR="00F031FE" w:rsidRPr="005A7913" w14:paraId="26BEA7E2" w14:textId="77777777" w:rsidTr="002E0E99">
        <w:trPr>
          <w:jc w:val="center"/>
        </w:trPr>
        <w:tc>
          <w:tcPr>
            <w:tcW w:w="1013" w:type="dxa"/>
            <w:tcBorders>
              <w:top w:val="single" w:sz="4" w:space="0" w:color="auto"/>
              <w:bottom w:val="single" w:sz="4" w:space="0" w:color="auto"/>
            </w:tcBorders>
          </w:tcPr>
          <w:p w14:paraId="26BEA7DE"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DF" w14:textId="77777777" w:rsidR="00F031FE" w:rsidRDefault="00F031FE" w:rsidP="005100CC">
            <w:pPr>
              <w:rPr>
                <w:rFonts w:cs="Arial"/>
              </w:rPr>
            </w:pPr>
            <w:r>
              <w:rPr>
                <w:rFonts w:cs="Arial"/>
              </w:rPr>
              <w:t>Setup the customer for “</w:t>
            </w:r>
            <w:r>
              <w:t xml:space="preserve">Email All AR Transactions” </w:t>
            </w:r>
            <w:r>
              <w:rPr>
                <w:rFonts w:cs="Arial"/>
              </w:rPr>
              <w:t xml:space="preserve">and donot setup any email contact.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p>
        </w:tc>
        <w:tc>
          <w:tcPr>
            <w:tcW w:w="2700" w:type="dxa"/>
            <w:tcBorders>
              <w:top w:val="single" w:sz="4" w:space="0" w:color="auto"/>
              <w:bottom w:val="single" w:sz="4" w:space="0" w:color="auto"/>
            </w:tcBorders>
          </w:tcPr>
          <w:p w14:paraId="26BEA7E0"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E1" w14:textId="77777777" w:rsidR="00F031FE" w:rsidRDefault="00F031FE" w:rsidP="006F48C6">
            <w:pPr>
              <w:rPr>
                <w:rFonts w:cs="Arial"/>
              </w:rPr>
            </w:pPr>
            <w:r>
              <w:rPr>
                <w:rFonts w:cs="Arial"/>
              </w:rPr>
              <w:t>Verify that the Invoices and Credit Memos are emailed to the from email address for the OU</w:t>
            </w:r>
          </w:p>
        </w:tc>
      </w:tr>
      <w:tr w:rsidR="00F031FE" w:rsidRPr="005A7913" w14:paraId="26BEA7E7" w14:textId="77777777" w:rsidTr="002E0E99">
        <w:trPr>
          <w:jc w:val="center"/>
        </w:trPr>
        <w:tc>
          <w:tcPr>
            <w:tcW w:w="1013" w:type="dxa"/>
            <w:tcBorders>
              <w:top w:val="single" w:sz="4" w:space="0" w:color="auto"/>
              <w:bottom w:val="single" w:sz="4" w:space="0" w:color="auto"/>
            </w:tcBorders>
          </w:tcPr>
          <w:p w14:paraId="26BEA7E3"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E4" w14:textId="77777777" w:rsidR="00F031FE" w:rsidRDefault="00F031FE" w:rsidP="005100CC">
            <w:pPr>
              <w:rPr>
                <w:rFonts w:cs="Arial"/>
              </w:rPr>
            </w:pPr>
            <w:r>
              <w:rPr>
                <w:rFonts w:cs="Arial"/>
              </w:rPr>
              <w:t>Setup the customer for “</w:t>
            </w:r>
            <w:r>
              <w:t>Email Invoices”</w:t>
            </w:r>
            <w:r>
              <w:rPr>
                <w:rFonts w:cs="Arial"/>
              </w:rPr>
              <w:t xml:space="preserve">.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for a Credit Memo</w:t>
            </w:r>
          </w:p>
        </w:tc>
        <w:tc>
          <w:tcPr>
            <w:tcW w:w="2700" w:type="dxa"/>
            <w:tcBorders>
              <w:top w:val="single" w:sz="4" w:space="0" w:color="auto"/>
              <w:bottom w:val="single" w:sz="4" w:space="0" w:color="auto"/>
            </w:tcBorders>
          </w:tcPr>
          <w:p w14:paraId="26BEA7E5"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E6" w14:textId="77777777" w:rsidR="00F031FE" w:rsidRDefault="00F031FE" w:rsidP="006F48C6">
            <w:pPr>
              <w:rPr>
                <w:rFonts w:cs="Arial"/>
              </w:rPr>
            </w:pPr>
            <w:r>
              <w:rPr>
                <w:rFonts w:cs="Arial"/>
              </w:rPr>
              <w:t>Credit Memo should not be picked up by the program</w:t>
            </w:r>
          </w:p>
        </w:tc>
      </w:tr>
      <w:tr w:rsidR="00F031FE" w:rsidRPr="005A7913" w14:paraId="26BEA7EC" w14:textId="77777777" w:rsidTr="002E0E99">
        <w:trPr>
          <w:jc w:val="center"/>
        </w:trPr>
        <w:tc>
          <w:tcPr>
            <w:tcW w:w="1013" w:type="dxa"/>
            <w:tcBorders>
              <w:top w:val="single" w:sz="4" w:space="0" w:color="auto"/>
              <w:bottom w:val="single" w:sz="4" w:space="0" w:color="auto"/>
            </w:tcBorders>
          </w:tcPr>
          <w:p w14:paraId="26BEA7E8"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E9" w14:textId="77777777" w:rsidR="00F031FE" w:rsidRDefault="00F031FE" w:rsidP="005100CC">
            <w:pPr>
              <w:rPr>
                <w:rFonts w:cs="Arial"/>
              </w:rPr>
            </w:pPr>
            <w:r>
              <w:rPr>
                <w:rFonts w:cs="Arial"/>
              </w:rPr>
              <w:t>Setup the customer for “</w:t>
            </w:r>
            <w:r>
              <w:t>Email Credit Memos”</w:t>
            </w:r>
            <w:r>
              <w:rPr>
                <w:rFonts w:cs="Arial"/>
              </w:rPr>
              <w:t xml:space="preserve">.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for a Credit Memo</w:t>
            </w:r>
          </w:p>
        </w:tc>
        <w:tc>
          <w:tcPr>
            <w:tcW w:w="2700" w:type="dxa"/>
            <w:tcBorders>
              <w:top w:val="single" w:sz="4" w:space="0" w:color="auto"/>
              <w:bottom w:val="single" w:sz="4" w:space="0" w:color="auto"/>
            </w:tcBorders>
          </w:tcPr>
          <w:p w14:paraId="26BEA7EA"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EB" w14:textId="77777777" w:rsidR="00F031FE" w:rsidRDefault="00F031FE" w:rsidP="006F48C6">
            <w:pPr>
              <w:rPr>
                <w:rFonts w:cs="Arial"/>
              </w:rPr>
            </w:pPr>
            <w:r>
              <w:rPr>
                <w:rFonts w:cs="Arial"/>
              </w:rPr>
              <w:t xml:space="preserve">Verify that the Credit Memos are emailed </w:t>
            </w:r>
          </w:p>
        </w:tc>
      </w:tr>
      <w:tr w:rsidR="00F031FE" w:rsidRPr="005A7913" w14:paraId="26BEA7F1" w14:textId="77777777" w:rsidTr="002E0E99">
        <w:trPr>
          <w:jc w:val="center"/>
        </w:trPr>
        <w:tc>
          <w:tcPr>
            <w:tcW w:w="1013" w:type="dxa"/>
            <w:tcBorders>
              <w:top w:val="single" w:sz="4" w:space="0" w:color="auto"/>
              <w:bottom w:val="single" w:sz="4" w:space="0" w:color="auto"/>
            </w:tcBorders>
          </w:tcPr>
          <w:p w14:paraId="26BEA7ED"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EE" w14:textId="77777777" w:rsidR="00F031FE" w:rsidRDefault="00F031FE" w:rsidP="005100CC">
            <w:pPr>
              <w:rPr>
                <w:rFonts w:cs="Arial"/>
              </w:rPr>
            </w:pPr>
            <w:r>
              <w:rPr>
                <w:rFonts w:cs="Arial"/>
              </w:rPr>
              <w:t>Setup the customer for “</w:t>
            </w:r>
            <w:r>
              <w:t xml:space="preserve">Email </w:t>
            </w:r>
            <w:r>
              <w:lastRenderedPageBreak/>
              <w:t>Invoices”</w:t>
            </w:r>
            <w:r>
              <w:rPr>
                <w:rFonts w:cs="Arial"/>
              </w:rPr>
              <w:t xml:space="preserve">.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for an Invoice</w:t>
            </w:r>
          </w:p>
        </w:tc>
        <w:tc>
          <w:tcPr>
            <w:tcW w:w="2700" w:type="dxa"/>
            <w:tcBorders>
              <w:top w:val="single" w:sz="4" w:space="0" w:color="auto"/>
              <w:bottom w:val="single" w:sz="4" w:space="0" w:color="auto"/>
            </w:tcBorders>
          </w:tcPr>
          <w:p w14:paraId="26BEA7EF" w14:textId="77777777" w:rsidR="00F031FE" w:rsidRDefault="00F031FE" w:rsidP="00B30318">
            <w:pPr>
              <w:rPr>
                <w:rFonts w:cs="Arial"/>
              </w:rPr>
            </w:pPr>
            <w:r>
              <w:rPr>
                <w:rFonts w:cs="Arial"/>
              </w:rPr>
              <w:lastRenderedPageBreak/>
              <w:t xml:space="preserve">Verify that system run the </w:t>
            </w:r>
            <w:r>
              <w:rPr>
                <w:rFonts w:cs="Arial"/>
              </w:rPr>
              <w:lastRenderedPageBreak/>
              <w:t>report successfully</w:t>
            </w:r>
          </w:p>
        </w:tc>
        <w:tc>
          <w:tcPr>
            <w:tcW w:w="3083" w:type="dxa"/>
            <w:tcBorders>
              <w:top w:val="single" w:sz="4" w:space="0" w:color="auto"/>
              <w:bottom w:val="single" w:sz="4" w:space="0" w:color="auto"/>
            </w:tcBorders>
          </w:tcPr>
          <w:p w14:paraId="26BEA7F0" w14:textId="77777777" w:rsidR="00F031FE" w:rsidRDefault="00F031FE" w:rsidP="006F48C6">
            <w:pPr>
              <w:rPr>
                <w:rFonts w:cs="Arial"/>
              </w:rPr>
            </w:pPr>
            <w:r>
              <w:rPr>
                <w:rFonts w:cs="Arial"/>
              </w:rPr>
              <w:lastRenderedPageBreak/>
              <w:t xml:space="preserve">Verify that the Invoice is </w:t>
            </w:r>
            <w:r>
              <w:rPr>
                <w:rFonts w:cs="Arial"/>
              </w:rPr>
              <w:lastRenderedPageBreak/>
              <w:t>emailed</w:t>
            </w:r>
          </w:p>
        </w:tc>
      </w:tr>
      <w:tr w:rsidR="00F031FE" w:rsidRPr="005A7913" w14:paraId="26BEA7F6" w14:textId="77777777" w:rsidTr="002E0E99">
        <w:trPr>
          <w:jc w:val="center"/>
        </w:trPr>
        <w:tc>
          <w:tcPr>
            <w:tcW w:w="1013" w:type="dxa"/>
            <w:tcBorders>
              <w:top w:val="single" w:sz="4" w:space="0" w:color="auto"/>
              <w:bottom w:val="single" w:sz="4" w:space="0" w:color="auto"/>
            </w:tcBorders>
          </w:tcPr>
          <w:p w14:paraId="26BEA7F2"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F3" w14:textId="77777777" w:rsidR="00F031FE" w:rsidRDefault="00F031FE" w:rsidP="005100CC">
            <w:pPr>
              <w:rPr>
                <w:rFonts w:cs="Arial"/>
              </w:rPr>
            </w:pPr>
            <w:r>
              <w:rPr>
                <w:rFonts w:cs="Arial"/>
              </w:rPr>
              <w:t>Setup the customer for “</w:t>
            </w:r>
            <w:r>
              <w:t>Email Credit Memos”</w:t>
            </w:r>
            <w:r>
              <w:rPr>
                <w:rFonts w:cs="Arial"/>
              </w:rPr>
              <w:t xml:space="preserve">.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for an Invoice</w:t>
            </w:r>
          </w:p>
        </w:tc>
        <w:tc>
          <w:tcPr>
            <w:tcW w:w="2700" w:type="dxa"/>
            <w:tcBorders>
              <w:top w:val="single" w:sz="4" w:space="0" w:color="auto"/>
              <w:bottom w:val="single" w:sz="4" w:space="0" w:color="auto"/>
            </w:tcBorders>
          </w:tcPr>
          <w:p w14:paraId="26BEA7F4"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F5" w14:textId="77777777" w:rsidR="00F031FE" w:rsidRDefault="00F031FE" w:rsidP="006F48C6">
            <w:pPr>
              <w:rPr>
                <w:rFonts w:cs="Arial"/>
              </w:rPr>
            </w:pPr>
            <w:r>
              <w:rPr>
                <w:rFonts w:cs="Arial"/>
              </w:rPr>
              <w:t>Invoice should not be picked up by the program</w:t>
            </w:r>
          </w:p>
        </w:tc>
      </w:tr>
      <w:tr w:rsidR="00F031FE" w:rsidRPr="005A7913" w14:paraId="26BEA7FB" w14:textId="77777777" w:rsidTr="002E0E99">
        <w:trPr>
          <w:jc w:val="center"/>
        </w:trPr>
        <w:tc>
          <w:tcPr>
            <w:tcW w:w="1013" w:type="dxa"/>
            <w:tcBorders>
              <w:top w:val="single" w:sz="4" w:space="0" w:color="auto"/>
              <w:bottom w:val="single" w:sz="4" w:space="0" w:color="auto"/>
            </w:tcBorders>
          </w:tcPr>
          <w:p w14:paraId="26BEA7F7"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F8" w14:textId="77777777" w:rsidR="00F031FE" w:rsidRDefault="00F031FE" w:rsidP="005100CC">
            <w:pPr>
              <w:rPr>
                <w:rFonts w:cs="Arial"/>
              </w:rPr>
            </w:pPr>
            <w:r>
              <w:rPr>
                <w:rFonts w:cs="Arial"/>
              </w:rPr>
              <w:t xml:space="preserve">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for an EDI Invoice and “</w:t>
            </w:r>
            <w:r w:rsidRPr="005306E3">
              <w:rPr>
                <w:rFonts w:cs="Arial"/>
              </w:rPr>
              <w:t>Email einvoices</w:t>
            </w:r>
            <w:r>
              <w:rPr>
                <w:rFonts w:cs="Arial"/>
              </w:rPr>
              <w:t>” is “No”</w:t>
            </w:r>
          </w:p>
        </w:tc>
        <w:tc>
          <w:tcPr>
            <w:tcW w:w="2700" w:type="dxa"/>
            <w:tcBorders>
              <w:top w:val="single" w:sz="4" w:space="0" w:color="auto"/>
              <w:bottom w:val="single" w:sz="4" w:space="0" w:color="auto"/>
            </w:tcBorders>
          </w:tcPr>
          <w:p w14:paraId="26BEA7F9"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FA" w14:textId="77777777" w:rsidR="00F031FE" w:rsidRDefault="00F031FE" w:rsidP="006F48C6">
            <w:pPr>
              <w:rPr>
                <w:rFonts w:cs="Arial"/>
              </w:rPr>
            </w:pPr>
            <w:r>
              <w:rPr>
                <w:rFonts w:cs="Arial"/>
              </w:rPr>
              <w:t>Transaction should not be picked up by the program</w:t>
            </w:r>
          </w:p>
        </w:tc>
      </w:tr>
      <w:tr w:rsidR="00F031FE" w:rsidRPr="005A7913" w14:paraId="26BEA800" w14:textId="77777777" w:rsidTr="002E0E99">
        <w:trPr>
          <w:jc w:val="center"/>
        </w:trPr>
        <w:tc>
          <w:tcPr>
            <w:tcW w:w="1013" w:type="dxa"/>
            <w:tcBorders>
              <w:top w:val="single" w:sz="4" w:space="0" w:color="auto"/>
              <w:bottom w:val="single" w:sz="4" w:space="0" w:color="auto"/>
            </w:tcBorders>
          </w:tcPr>
          <w:p w14:paraId="26BEA7FC"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7FD" w14:textId="77777777" w:rsidR="00F031FE" w:rsidRDefault="00F031FE" w:rsidP="005100CC">
            <w:pPr>
              <w:rPr>
                <w:rFonts w:cs="Arial"/>
              </w:rPr>
            </w:pPr>
            <w:r>
              <w:rPr>
                <w:rFonts w:cs="Arial"/>
              </w:rPr>
              <w:t xml:space="preserve">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in Email mode for an EDI Invoice and “</w:t>
            </w:r>
            <w:r w:rsidRPr="005306E3">
              <w:rPr>
                <w:rFonts w:cs="Arial"/>
              </w:rPr>
              <w:t>Email einvoices</w:t>
            </w:r>
            <w:r>
              <w:rPr>
                <w:rFonts w:cs="Arial"/>
              </w:rPr>
              <w:t>” is “Yes”</w:t>
            </w:r>
          </w:p>
        </w:tc>
        <w:tc>
          <w:tcPr>
            <w:tcW w:w="2700" w:type="dxa"/>
            <w:tcBorders>
              <w:top w:val="single" w:sz="4" w:space="0" w:color="auto"/>
              <w:bottom w:val="single" w:sz="4" w:space="0" w:color="auto"/>
            </w:tcBorders>
          </w:tcPr>
          <w:p w14:paraId="26BEA7FE"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7FF" w14:textId="77777777" w:rsidR="00F031FE" w:rsidRDefault="00F031FE" w:rsidP="006F48C6">
            <w:pPr>
              <w:rPr>
                <w:rFonts w:cs="Arial"/>
              </w:rPr>
            </w:pPr>
            <w:r>
              <w:rPr>
                <w:rFonts w:cs="Arial"/>
              </w:rPr>
              <w:t>Transaction should be picked up by the program and emailed to the from email address for the Operating Unit</w:t>
            </w:r>
          </w:p>
        </w:tc>
      </w:tr>
      <w:tr w:rsidR="00F031FE" w:rsidRPr="005A7913" w14:paraId="26BEA805" w14:textId="77777777" w:rsidTr="002E0E99">
        <w:trPr>
          <w:jc w:val="center"/>
        </w:trPr>
        <w:tc>
          <w:tcPr>
            <w:tcW w:w="1013" w:type="dxa"/>
            <w:tcBorders>
              <w:top w:val="single" w:sz="4" w:space="0" w:color="auto"/>
              <w:bottom w:val="single" w:sz="4" w:space="0" w:color="auto"/>
            </w:tcBorders>
          </w:tcPr>
          <w:p w14:paraId="26BEA801"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02" w14:textId="77777777" w:rsidR="00F031FE" w:rsidRDefault="00F031FE" w:rsidP="005100CC">
            <w:pPr>
              <w:rPr>
                <w:rFonts w:cs="Arial"/>
              </w:rPr>
            </w:pPr>
            <w:r>
              <w:rPr>
                <w:rFonts w:cs="Arial"/>
              </w:rPr>
              <w:t xml:space="preserve">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p>
        </w:tc>
        <w:tc>
          <w:tcPr>
            <w:tcW w:w="2700" w:type="dxa"/>
            <w:tcBorders>
              <w:top w:val="single" w:sz="4" w:space="0" w:color="auto"/>
              <w:bottom w:val="single" w:sz="4" w:space="0" w:color="auto"/>
            </w:tcBorders>
          </w:tcPr>
          <w:p w14:paraId="26BEA803"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804" w14:textId="77777777" w:rsidR="00F031FE" w:rsidRDefault="00F031FE" w:rsidP="006F48C6">
            <w:pPr>
              <w:rPr>
                <w:rFonts w:cs="Arial"/>
              </w:rPr>
            </w:pPr>
            <w:r>
              <w:rPr>
                <w:rFonts w:cs="Arial"/>
              </w:rPr>
              <w:t>Summary of the transactions emailed should be emailed to the common email address for the Operating Unit</w:t>
            </w:r>
          </w:p>
        </w:tc>
      </w:tr>
      <w:tr w:rsidR="00F031FE" w:rsidRPr="005A7913" w14:paraId="26BEA80A" w14:textId="77777777" w:rsidTr="002E0E99">
        <w:trPr>
          <w:jc w:val="center"/>
        </w:trPr>
        <w:tc>
          <w:tcPr>
            <w:tcW w:w="1013" w:type="dxa"/>
            <w:tcBorders>
              <w:top w:val="single" w:sz="4" w:space="0" w:color="auto"/>
              <w:bottom w:val="single" w:sz="4" w:space="0" w:color="auto"/>
            </w:tcBorders>
          </w:tcPr>
          <w:p w14:paraId="26BEA806"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07" w14:textId="77777777" w:rsidR="00F031FE" w:rsidRDefault="00F031FE" w:rsidP="005100CC">
            <w:pPr>
              <w:rPr>
                <w:rFonts w:cs="Arial"/>
              </w:rPr>
            </w:pPr>
            <w:r>
              <w:rPr>
                <w:rFonts w:cs="Arial"/>
              </w:rPr>
              <w:t xml:space="preserve">Setup the customer for “Email All AR Transactions” and  Run </w:t>
            </w:r>
            <w:r w:rsidRPr="00D52888">
              <w:rPr>
                <w:rFonts w:cs="Arial"/>
              </w:rPr>
              <w:t>“GIL Print Commercial Invoices-Standard (Print)”</w:t>
            </w:r>
            <w:r>
              <w:rPr>
                <w:rFonts w:cs="Arial"/>
              </w:rPr>
              <w:t xml:space="preserve">  and Print eInvoices as No</w:t>
            </w:r>
          </w:p>
        </w:tc>
        <w:tc>
          <w:tcPr>
            <w:tcW w:w="2700" w:type="dxa"/>
            <w:tcBorders>
              <w:top w:val="single" w:sz="4" w:space="0" w:color="auto"/>
              <w:bottom w:val="single" w:sz="4" w:space="0" w:color="auto"/>
            </w:tcBorders>
          </w:tcPr>
          <w:p w14:paraId="26BEA808"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809" w14:textId="77777777" w:rsidR="00F031FE" w:rsidRDefault="00F031FE" w:rsidP="006F48C6">
            <w:pPr>
              <w:rPr>
                <w:rFonts w:cs="Arial"/>
              </w:rPr>
            </w:pPr>
            <w:r>
              <w:rPr>
                <w:rFonts w:cs="Arial"/>
              </w:rPr>
              <w:t>Transaction should not be picked up by the program</w:t>
            </w:r>
          </w:p>
        </w:tc>
      </w:tr>
      <w:tr w:rsidR="00F031FE" w:rsidRPr="005A7913" w14:paraId="26BEA80F" w14:textId="77777777" w:rsidTr="002E0E99">
        <w:trPr>
          <w:jc w:val="center"/>
        </w:trPr>
        <w:tc>
          <w:tcPr>
            <w:tcW w:w="1013" w:type="dxa"/>
            <w:tcBorders>
              <w:top w:val="single" w:sz="4" w:space="0" w:color="auto"/>
              <w:bottom w:val="single" w:sz="4" w:space="0" w:color="auto"/>
            </w:tcBorders>
          </w:tcPr>
          <w:p w14:paraId="26BEA80B"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0C" w14:textId="77777777" w:rsidR="00F031FE" w:rsidRDefault="00F031FE" w:rsidP="005100CC">
            <w:pPr>
              <w:rPr>
                <w:rFonts w:cs="Arial"/>
              </w:rPr>
            </w:pPr>
            <w:r>
              <w:rPr>
                <w:rFonts w:cs="Arial"/>
              </w:rPr>
              <w:t xml:space="preserve">Setup the customer for “Email All AR Transactions”  and Run </w:t>
            </w:r>
            <w:r w:rsidRPr="00D52888">
              <w:rPr>
                <w:rFonts w:cs="Arial"/>
              </w:rPr>
              <w:t>“GIL Print Commercial Invoices-Standard (Print)”</w:t>
            </w:r>
            <w:r>
              <w:rPr>
                <w:rFonts w:cs="Arial"/>
              </w:rPr>
              <w:t xml:space="preserve">  and Print eInvoices as Yes</w:t>
            </w:r>
          </w:p>
        </w:tc>
        <w:tc>
          <w:tcPr>
            <w:tcW w:w="2700" w:type="dxa"/>
            <w:tcBorders>
              <w:top w:val="single" w:sz="4" w:space="0" w:color="auto"/>
              <w:bottom w:val="single" w:sz="4" w:space="0" w:color="auto"/>
            </w:tcBorders>
          </w:tcPr>
          <w:p w14:paraId="26BEA80D" w14:textId="77777777" w:rsidR="00F031FE" w:rsidRDefault="00F031FE"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80E" w14:textId="77777777" w:rsidR="00F031FE" w:rsidRDefault="00F031FE" w:rsidP="006F48C6">
            <w:pPr>
              <w:rPr>
                <w:rFonts w:cs="Arial"/>
              </w:rPr>
            </w:pPr>
            <w:r>
              <w:rPr>
                <w:rFonts w:cs="Arial"/>
              </w:rPr>
              <w:t>Transaction should be picked up by the program</w:t>
            </w:r>
          </w:p>
        </w:tc>
      </w:tr>
      <w:tr w:rsidR="00F031FE" w:rsidRPr="005A7913" w14:paraId="26BEA814" w14:textId="77777777" w:rsidTr="002E0E99">
        <w:trPr>
          <w:jc w:val="center"/>
        </w:trPr>
        <w:tc>
          <w:tcPr>
            <w:tcW w:w="1013" w:type="dxa"/>
            <w:tcBorders>
              <w:top w:val="single" w:sz="4" w:space="0" w:color="auto"/>
              <w:bottom w:val="single" w:sz="4" w:space="0" w:color="auto"/>
            </w:tcBorders>
          </w:tcPr>
          <w:p w14:paraId="26BEA810"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11" w14:textId="77777777" w:rsidR="00F031FE" w:rsidRDefault="00F031FE" w:rsidP="005100CC">
            <w:pPr>
              <w:rPr>
                <w:rFonts w:cs="Arial"/>
              </w:rPr>
            </w:pPr>
            <w:r>
              <w:rPr>
                <w:rFonts w:cs="Arial"/>
              </w:rPr>
              <w:t xml:space="preserve">Setup the customer for “Email All AR Transactions” and  Run </w:t>
            </w:r>
            <w:r w:rsidRPr="00D52888">
              <w:rPr>
                <w:rFonts w:cs="Arial"/>
              </w:rPr>
              <w:t xml:space="preserve">“GIL </w:t>
            </w:r>
            <w:r>
              <w:rPr>
                <w:rFonts w:cs="Arial"/>
              </w:rPr>
              <w:t>Email</w:t>
            </w:r>
            <w:r w:rsidRPr="00D52888">
              <w:rPr>
                <w:rFonts w:cs="Arial"/>
              </w:rPr>
              <w:t xml:space="preserve"> Commercial Invoices-Standard (</w:t>
            </w:r>
            <w:r>
              <w:rPr>
                <w:rFonts w:cs="Arial"/>
              </w:rPr>
              <w:t>Email</w:t>
            </w:r>
            <w:r w:rsidRPr="00D52888">
              <w:rPr>
                <w:rFonts w:cs="Arial"/>
              </w:rPr>
              <w:t>)”</w:t>
            </w:r>
            <w:r>
              <w:rPr>
                <w:rFonts w:cs="Arial"/>
              </w:rPr>
              <w:t xml:space="preserve">  in SEL mode and no other parameters</w:t>
            </w:r>
          </w:p>
        </w:tc>
        <w:tc>
          <w:tcPr>
            <w:tcW w:w="2700" w:type="dxa"/>
            <w:tcBorders>
              <w:top w:val="single" w:sz="4" w:space="0" w:color="auto"/>
              <w:bottom w:val="single" w:sz="4" w:space="0" w:color="auto"/>
            </w:tcBorders>
          </w:tcPr>
          <w:p w14:paraId="26BEA812" w14:textId="77777777" w:rsidR="00F031FE" w:rsidRDefault="00F031FE" w:rsidP="00B30318">
            <w:pPr>
              <w:rPr>
                <w:rFonts w:cs="Arial"/>
              </w:rPr>
            </w:pPr>
            <w:r>
              <w:rPr>
                <w:rFonts w:cs="Arial"/>
              </w:rPr>
              <w:t>Report should end in error</w:t>
            </w:r>
          </w:p>
        </w:tc>
        <w:tc>
          <w:tcPr>
            <w:tcW w:w="3083" w:type="dxa"/>
            <w:tcBorders>
              <w:top w:val="single" w:sz="4" w:space="0" w:color="auto"/>
              <w:bottom w:val="single" w:sz="4" w:space="0" w:color="auto"/>
            </w:tcBorders>
          </w:tcPr>
          <w:p w14:paraId="26BEA813" w14:textId="77777777" w:rsidR="00F031FE" w:rsidRDefault="00F031FE" w:rsidP="006F48C6">
            <w:pPr>
              <w:rPr>
                <w:rFonts w:cs="Arial"/>
              </w:rPr>
            </w:pPr>
            <w:r>
              <w:rPr>
                <w:rFonts w:cs="Arial"/>
              </w:rPr>
              <w:t xml:space="preserve">Error message should be displayed on click of Diagnostic or View details : </w:t>
            </w:r>
            <w:r w:rsidRPr="00D66210">
              <w:rPr>
                <w:rFonts w:cs="Arial"/>
              </w:rPr>
              <w:t xml:space="preserve">To limit significant </w:t>
            </w:r>
            <w:r>
              <w:rPr>
                <w:rFonts w:cs="Arial"/>
              </w:rPr>
              <w:t>no.</w:t>
            </w:r>
            <w:r w:rsidRPr="00D66210">
              <w:rPr>
                <w:rFonts w:cs="Arial"/>
              </w:rPr>
              <w:t xml:space="preserve"> of emails to our customers, usage of at least one of the following parameters is mandatory : Transaction number Low/High, Transaction date Low/High, Sales Order Low/High, Delivery Number Low/High, or Customer PO Num Low/High</w:t>
            </w:r>
          </w:p>
        </w:tc>
      </w:tr>
      <w:tr w:rsidR="00F031FE" w:rsidRPr="005A7913" w14:paraId="26BEA819" w14:textId="77777777" w:rsidTr="002E0E99">
        <w:trPr>
          <w:jc w:val="center"/>
        </w:trPr>
        <w:tc>
          <w:tcPr>
            <w:tcW w:w="1013" w:type="dxa"/>
            <w:tcBorders>
              <w:top w:val="single" w:sz="4" w:space="0" w:color="auto"/>
              <w:bottom w:val="single" w:sz="4" w:space="0" w:color="auto"/>
            </w:tcBorders>
          </w:tcPr>
          <w:p w14:paraId="26BEA815" w14:textId="77777777" w:rsidR="00F031FE" w:rsidRPr="005A7913" w:rsidRDefault="00F031FE"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16" w14:textId="77777777" w:rsidR="00F031FE" w:rsidRDefault="00F031FE" w:rsidP="005100CC">
            <w:pPr>
              <w:rPr>
                <w:rFonts w:cs="Arial"/>
              </w:rPr>
            </w:pPr>
            <w:r>
              <w:rPr>
                <w:rFonts w:cs="Arial"/>
              </w:rPr>
              <w:t xml:space="preserve">Setup the customer for “Email All AR Transactions” and  Run </w:t>
            </w:r>
            <w:r w:rsidRPr="00D52888">
              <w:rPr>
                <w:rFonts w:cs="Arial"/>
              </w:rPr>
              <w:t xml:space="preserve">“GIL </w:t>
            </w:r>
            <w:r>
              <w:rPr>
                <w:rFonts w:cs="Arial"/>
              </w:rPr>
              <w:t>Email</w:t>
            </w:r>
            <w:r w:rsidRPr="00D52888">
              <w:rPr>
                <w:rFonts w:cs="Arial"/>
              </w:rPr>
              <w:t xml:space="preserve"> Commercial </w:t>
            </w:r>
            <w:r w:rsidRPr="00D52888">
              <w:rPr>
                <w:rFonts w:cs="Arial"/>
              </w:rPr>
              <w:lastRenderedPageBreak/>
              <w:t>Invoices-Standard (</w:t>
            </w:r>
            <w:r>
              <w:rPr>
                <w:rFonts w:cs="Arial"/>
              </w:rPr>
              <w:t>Email</w:t>
            </w:r>
            <w:r w:rsidRPr="00D52888">
              <w:rPr>
                <w:rFonts w:cs="Arial"/>
              </w:rPr>
              <w:t>)”</w:t>
            </w:r>
            <w:r>
              <w:rPr>
                <w:rFonts w:cs="Arial"/>
              </w:rPr>
              <w:t xml:space="preserve">  in SEL mode and select a parameter range that will send more than 100 Invoices</w:t>
            </w:r>
          </w:p>
        </w:tc>
        <w:tc>
          <w:tcPr>
            <w:tcW w:w="2700" w:type="dxa"/>
            <w:tcBorders>
              <w:top w:val="single" w:sz="4" w:space="0" w:color="auto"/>
              <w:bottom w:val="single" w:sz="4" w:space="0" w:color="auto"/>
            </w:tcBorders>
          </w:tcPr>
          <w:p w14:paraId="26BEA817" w14:textId="77777777" w:rsidR="00F031FE" w:rsidRDefault="00F031FE" w:rsidP="00B30318">
            <w:pPr>
              <w:rPr>
                <w:rFonts w:cs="Arial"/>
              </w:rPr>
            </w:pPr>
            <w:r>
              <w:rPr>
                <w:rFonts w:cs="Arial"/>
              </w:rPr>
              <w:lastRenderedPageBreak/>
              <w:t>Report should end in error</w:t>
            </w:r>
          </w:p>
        </w:tc>
        <w:tc>
          <w:tcPr>
            <w:tcW w:w="3083" w:type="dxa"/>
            <w:tcBorders>
              <w:top w:val="single" w:sz="4" w:space="0" w:color="auto"/>
              <w:bottom w:val="single" w:sz="4" w:space="0" w:color="auto"/>
            </w:tcBorders>
          </w:tcPr>
          <w:p w14:paraId="26BEA818" w14:textId="77777777" w:rsidR="00F031FE" w:rsidRDefault="00F031FE" w:rsidP="006F48C6">
            <w:pPr>
              <w:rPr>
                <w:rFonts w:cs="Arial"/>
              </w:rPr>
            </w:pPr>
            <w:r>
              <w:rPr>
                <w:rFonts w:cs="Arial"/>
              </w:rPr>
              <w:t xml:space="preserve">Error message should be displayed on click of Diagnostic or View details: </w:t>
            </w:r>
            <w:r w:rsidRPr="00D66210">
              <w:rPr>
                <w:rFonts w:cs="Arial"/>
              </w:rPr>
              <w:t xml:space="preserve">A threshold of </w:t>
            </w:r>
            <w:r w:rsidRPr="00D66210">
              <w:rPr>
                <w:rFonts w:cs="Arial"/>
              </w:rPr>
              <w:lastRenderedPageBreak/>
              <w:t xml:space="preserve">100 emails is setup to avoid accidental emails to our customers. The parameters selected in this run generate </w:t>
            </w:r>
            <w:r>
              <w:rPr>
                <w:rFonts w:cs="Arial"/>
              </w:rPr>
              <w:t>XX</w:t>
            </w:r>
            <w:r w:rsidRPr="00D66210">
              <w:rPr>
                <w:rFonts w:cs="Arial"/>
              </w:rPr>
              <w:t xml:space="preserve"> emails that exceed the threshold. Please narrow the number of emails by using additional parameters</w:t>
            </w:r>
          </w:p>
        </w:tc>
      </w:tr>
      <w:tr w:rsidR="00D95BD9" w:rsidRPr="005A7913" w14:paraId="26BEA81E" w14:textId="77777777" w:rsidTr="002E0E99">
        <w:trPr>
          <w:jc w:val="center"/>
        </w:trPr>
        <w:tc>
          <w:tcPr>
            <w:tcW w:w="1013" w:type="dxa"/>
            <w:tcBorders>
              <w:top w:val="single" w:sz="4" w:space="0" w:color="auto"/>
              <w:bottom w:val="single" w:sz="4" w:space="0" w:color="auto"/>
            </w:tcBorders>
          </w:tcPr>
          <w:p w14:paraId="26BEA81A" w14:textId="77777777" w:rsidR="00D95BD9" w:rsidRPr="005A7913" w:rsidRDefault="00D95BD9"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1B" w14:textId="77777777" w:rsidR="00D95BD9" w:rsidRDefault="00AD42C4" w:rsidP="00671D63">
            <w:pPr>
              <w:rPr>
                <w:rFonts w:cs="Arial"/>
              </w:rPr>
            </w:pPr>
            <w:r>
              <w:rPr>
                <w:rFonts w:cs="Arial"/>
              </w:rPr>
              <w:t xml:space="preserve">Setup the Attribute6 and Attribute7 for Credit memo customers </w:t>
            </w:r>
            <w:r w:rsidR="00D95BD9">
              <w:rPr>
                <w:rFonts w:cs="Arial"/>
              </w:rPr>
              <w:t xml:space="preserve">and  Run </w:t>
            </w:r>
            <w:r w:rsidR="00671D63">
              <w:rPr>
                <w:rFonts w:cs="Arial"/>
              </w:rPr>
              <w:t xml:space="preserve">“GIL </w:t>
            </w:r>
            <w:r w:rsidR="00D95BD9" w:rsidRPr="00D52888">
              <w:rPr>
                <w:rFonts w:cs="Arial"/>
              </w:rPr>
              <w:t>Print Commercial Invoices-Standard (Print)”</w:t>
            </w:r>
            <w:r w:rsidR="00D95BD9">
              <w:rPr>
                <w:rFonts w:cs="Arial"/>
              </w:rPr>
              <w:t xml:space="preserve"> </w:t>
            </w:r>
            <w:r w:rsidR="00671D63">
              <w:rPr>
                <w:rFonts w:cs="Arial"/>
              </w:rPr>
              <w:t xml:space="preserve"> or “GIL Email</w:t>
            </w:r>
            <w:r w:rsidR="00671D63" w:rsidRPr="00D52888">
              <w:rPr>
                <w:rFonts w:cs="Arial"/>
              </w:rPr>
              <w:t xml:space="preserve"> Commercial Invoices-Standard (</w:t>
            </w:r>
            <w:r w:rsidR="00671D63">
              <w:rPr>
                <w:rFonts w:cs="Arial"/>
              </w:rPr>
              <w:t>Email</w:t>
            </w:r>
            <w:r w:rsidR="00671D63" w:rsidRPr="00D52888">
              <w:rPr>
                <w:rFonts w:cs="Arial"/>
              </w:rPr>
              <w:t>)”</w:t>
            </w:r>
            <w:r w:rsidR="00671D63">
              <w:rPr>
                <w:rFonts w:cs="Arial"/>
              </w:rPr>
              <w:t xml:space="preserve">   </w:t>
            </w:r>
            <w:r w:rsidR="00D95BD9">
              <w:rPr>
                <w:rFonts w:cs="Arial"/>
              </w:rPr>
              <w:t xml:space="preserve"> and Print eInvoices as No</w:t>
            </w:r>
          </w:p>
        </w:tc>
        <w:tc>
          <w:tcPr>
            <w:tcW w:w="2700" w:type="dxa"/>
            <w:tcBorders>
              <w:top w:val="single" w:sz="4" w:space="0" w:color="auto"/>
              <w:bottom w:val="single" w:sz="4" w:space="0" w:color="auto"/>
            </w:tcBorders>
          </w:tcPr>
          <w:p w14:paraId="26BEA81C" w14:textId="77777777" w:rsidR="00D95BD9" w:rsidRDefault="00D95BD9"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81D" w14:textId="77777777" w:rsidR="00D95BD9" w:rsidRDefault="00D95BD9" w:rsidP="00040DFD">
            <w:pPr>
              <w:rPr>
                <w:rFonts w:cs="Arial"/>
              </w:rPr>
            </w:pPr>
            <w:r>
              <w:rPr>
                <w:rFonts w:cs="Arial"/>
              </w:rPr>
              <w:t>Transaction should not be picked up by the program</w:t>
            </w:r>
          </w:p>
        </w:tc>
      </w:tr>
      <w:tr w:rsidR="00D95BD9" w:rsidRPr="005A7913" w14:paraId="26BEA823" w14:textId="77777777" w:rsidTr="002E0E99">
        <w:trPr>
          <w:jc w:val="center"/>
        </w:trPr>
        <w:tc>
          <w:tcPr>
            <w:tcW w:w="1013" w:type="dxa"/>
            <w:tcBorders>
              <w:top w:val="single" w:sz="4" w:space="0" w:color="auto"/>
              <w:bottom w:val="single" w:sz="4" w:space="0" w:color="auto"/>
            </w:tcBorders>
          </w:tcPr>
          <w:p w14:paraId="26BEA81F" w14:textId="77777777" w:rsidR="00D95BD9" w:rsidRPr="005A7913" w:rsidRDefault="00D95BD9"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20" w14:textId="77777777" w:rsidR="00D95BD9" w:rsidRDefault="00AD42C4" w:rsidP="00772368">
            <w:pPr>
              <w:rPr>
                <w:rFonts w:cs="Arial"/>
              </w:rPr>
            </w:pPr>
            <w:r>
              <w:rPr>
                <w:rFonts w:cs="Arial"/>
              </w:rPr>
              <w:t xml:space="preserve">Setup the Attribute6 and Attribute7 for Credit memo customers as null </w:t>
            </w:r>
            <w:r w:rsidR="00D95BD9">
              <w:rPr>
                <w:rFonts w:cs="Arial"/>
              </w:rPr>
              <w:t xml:space="preserve">and Run </w:t>
            </w:r>
            <w:r w:rsidR="00D95BD9" w:rsidRPr="00D52888">
              <w:rPr>
                <w:rFonts w:cs="Arial"/>
              </w:rPr>
              <w:t xml:space="preserve">“GIL </w:t>
            </w:r>
            <w:r w:rsidR="00D02A5A">
              <w:rPr>
                <w:rFonts w:cs="Arial"/>
              </w:rPr>
              <w:t>Email/</w:t>
            </w:r>
            <w:r w:rsidR="00D95BD9" w:rsidRPr="00D52888">
              <w:rPr>
                <w:rFonts w:cs="Arial"/>
              </w:rPr>
              <w:t>Print Commercial Invoices-Standard (</w:t>
            </w:r>
            <w:r w:rsidR="00D02A5A">
              <w:rPr>
                <w:rFonts w:cs="Arial"/>
              </w:rPr>
              <w:t>Email/</w:t>
            </w:r>
            <w:r w:rsidR="00D95BD9" w:rsidRPr="00D52888">
              <w:rPr>
                <w:rFonts w:cs="Arial"/>
              </w:rPr>
              <w:t>Print)”</w:t>
            </w:r>
            <w:r w:rsidR="00D95BD9">
              <w:rPr>
                <w:rFonts w:cs="Arial"/>
              </w:rPr>
              <w:t xml:space="preserve"> </w:t>
            </w:r>
            <w:r w:rsidR="00671D63">
              <w:rPr>
                <w:rFonts w:cs="Arial"/>
              </w:rPr>
              <w:t xml:space="preserve"> or “GIL Email</w:t>
            </w:r>
            <w:r w:rsidR="00671D63" w:rsidRPr="00D52888">
              <w:rPr>
                <w:rFonts w:cs="Arial"/>
              </w:rPr>
              <w:t xml:space="preserve"> Commercial Invoices-Standard (</w:t>
            </w:r>
            <w:r w:rsidR="00671D63">
              <w:rPr>
                <w:rFonts w:cs="Arial"/>
              </w:rPr>
              <w:t>Email</w:t>
            </w:r>
            <w:r w:rsidR="00671D63" w:rsidRPr="00D52888">
              <w:rPr>
                <w:rFonts w:cs="Arial"/>
              </w:rPr>
              <w:t>)”</w:t>
            </w:r>
            <w:r w:rsidR="00D95BD9">
              <w:rPr>
                <w:rFonts w:cs="Arial"/>
              </w:rPr>
              <w:t xml:space="preserve"> and Print eInvoices as Yes</w:t>
            </w:r>
          </w:p>
        </w:tc>
        <w:tc>
          <w:tcPr>
            <w:tcW w:w="2700" w:type="dxa"/>
            <w:tcBorders>
              <w:top w:val="single" w:sz="4" w:space="0" w:color="auto"/>
              <w:bottom w:val="single" w:sz="4" w:space="0" w:color="auto"/>
            </w:tcBorders>
          </w:tcPr>
          <w:p w14:paraId="26BEA821" w14:textId="77777777" w:rsidR="00D95BD9" w:rsidRDefault="00D95BD9" w:rsidP="00B30318">
            <w:pPr>
              <w:rPr>
                <w:rFonts w:cs="Arial"/>
              </w:rPr>
            </w:pPr>
            <w:r>
              <w:rPr>
                <w:rFonts w:cs="Arial"/>
              </w:rPr>
              <w:t>Verify that system run the report successfully</w:t>
            </w:r>
          </w:p>
        </w:tc>
        <w:tc>
          <w:tcPr>
            <w:tcW w:w="3083" w:type="dxa"/>
            <w:tcBorders>
              <w:top w:val="single" w:sz="4" w:space="0" w:color="auto"/>
              <w:bottom w:val="single" w:sz="4" w:space="0" w:color="auto"/>
            </w:tcBorders>
          </w:tcPr>
          <w:p w14:paraId="26BEA822" w14:textId="77777777" w:rsidR="00D95BD9" w:rsidRDefault="00D95BD9" w:rsidP="00040DFD">
            <w:pPr>
              <w:rPr>
                <w:rFonts w:cs="Arial"/>
              </w:rPr>
            </w:pPr>
            <w:r>
              <w:rPr>
                <w:rFonts w:cs="Arial"/>
              </w:rPr>
              <w:t>Transaction should be picked up by the program</w:t>
            </w:r>
          </w:p>
        </w:tc>
      </w:tr>
      <w:tr w:rsidR="003C3467" w:rsidRPr="005A7913" w14:paraId="26BEA828" w14:textId="77777777" w:rsidTr="002E0E99">
        <w:trPr>
          <w:jc w:val="center"/>
        </w:trPr>
        <w:tc>
          <w:tcPr>
            <w:tcW w:w="1013" w:type="dxa"/>
            <w:tcBorders>
              <w:top w:val="single" w:sz="4" w:space="0" w:color="auto"/>
              <w:bottom w:val="single" w:sz="4" w:space="0" w:color="auto"/>
            </w:tcBorders>
          </w:tcPr>
          <w:p w14:paraId="26BEA824" w14:textId="77777777" w:rsidR="003C3467" w:rsidRPr="005A7913" w:rsidRDefault="003C3467"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25" w14:textId="77777777" w:rsidR="003C3467" w:rsidRDefault="003C3467" w:rsidP="003C3467">
            <w:pPr>
              <w:rPr>
                <w:rFonts w:cs="Arial"/>
              </w:rPr>
            </w:pPr>
            <w:r>
              <w:rPr>
                <w:rFonts w:cs="Arial"/>
              </w:rPr>
              <w:t>Execute the concurrent program ‘</w:t>
            </w:r>
            <w:r w:rsidRPr="00982D84">
              <w:rPr>
                <w:rFonts w:cs="Arial"/>
                <w:color w:val="000000"/>
              </w:rPr>
              <w:t>GIL Print Commercial Invoices-Standard(Print)</w:t>
            </w:r>
            <w:r>
              <w:rPr>
                <w:rFonts w:cs="Arial"/>
              </w:rPr>
              <w:t>’ from UK-OU-03 AR Invoices responsibility for a Kite Drop Ship Order</w:t>
            </w:r>
          </w:p>
        </w:tc>
        <w:tc>
          <w:tcPr>
            <w:tcW w:w="2700" w:type="dxa"/>
            <w:tcBorders>
              <w:top w:val="single" w:sz="4" w:space="0" w:color="auto"/>
              <w:bottom w:val="single" w:sz="4" w:space="0" w:color="auto"/>
            </w:tcBorders>
          </w:tcPr>
          <w:p w14:paraId="26BEA826" w14:textId="77777777" w:rsidR="003C3467" w:rsidRDefault="003C3467" w:rsidP="00B30318">
            <w:pPr>
              <w:rPr>
                <w:rFonts w:cs="Arial"/>
              </w:rPr>
            </w:pPr>
            <w:r>
              <w:rPr>
                <w:rFonts w:cs="Arial"/>
              </w:rPr>
              <w:t>Run the concurrent program</w:t>
            </w:r>
          </w:p>
        </w:tc>
        <w:tc>
          <w:tcPr>
            <w:tcW w:w="3083" w:type="dxa"/>
            <w:tcBorders>
              <w:top w:val="single" w:sz="4" w:space="0" w:color="auto"/>
              <w:bottom w:val="single" w:sz="4" w:space="0" w:color="auto"/>
            </w:tcBorders>
          </w:tcPr>
          <w:p w14:paraId="26BEA827" w14:textId="77777777" w:rsidR="003C3467" w:rsidRDefault="003C3467" w:rsidP="00040DFD">
            <w:pPr>
              <w:rPr>
                <w:rFonts w:cs="Arial"/>
              </w:rPr>
            </w:pPr>
            <w:r>
              <w:rPr>
                <w:rFonts w:cs="Arial"/>
              </w:rPr>
              <w:t>The report should be generated and bsting program should be fired. The invoice should appear in the report output with Lot number and Lot Expiry date</w:t>
            </w:r>
          </w:p>
        </w:tc>
      </w:tr>
      <w:tr w:rsidR="003C3467" w:rsidRPr="005A7913" w14:paraId="26BEA82D" w14:textId="77777777" w:rsidTr="002E0E99">
        <w:trPr>
          <w:jc w:val="center"/>
        </w:trPr>
        <w:tc>
          <w:tcPr>
            <w:tcW w:w="1013" w:type="dxa"/>
            <w:tcBorders>
              <w:top w:val="single" w:sz="4" w:space="0" w:color="auto"/>
              <w:bottom w:val="single" w:sz="4" w:space="0" w:color="auto"/>
            </w:tcBorders>
          </w:tcPr>
          <w:p w14:paraId="26BEA829" w14:textId="77777777" w:rsidR="003C3467" w:rsidRPr="005A7913" w:rsidRDefault="003C3467"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2A" w14:textId="77777777" w:rsidR="003C3467" w:rsidRDefault="003C3467" w:rsidP="003C3467">
            <w:pPr>
              <w:rPr>
                <w:rFonts w:cs="Arial"/>
              </w:rPr>
            </w:pPr>
            <w:r>
              <w:rPr>
                <w:rFonts w:cs="Arial"/>
              </w:rPr>
              <w:t>Execute the concurrent program ‘</w:t>
            </w:r>
            <w:r w:rsidRPr="00647017">
              <w:rPr>
                <w:rFonts w:cs="Arial"/>
              </w:rPr>
              <w:t>GIL Print Commercial Invoices-Split(Print)</w:t>
            </w:r>
            <w:r>
              <w:rPr>
                <w:rFonts w:cs="Arial"/>
              </w:rPr>
              <w:t>’ from DE-OU-01 AR Invoices responsibility for Kite Drop Ship Order</w:t>
            </w:r>
          </w:p>
        </w:tc>
        <w:tc>
          <w:tcPr>
            <w:tcW w:w="2700" w:type="dxa"/>
            <w:tcBorders>
              <w:top w:val="single" w:sz="4" w:space="0" w:color="auto"/>
              <w:bottom w:val="single" w:sz="4" w:space="0" w:color="auto"/>
            </w:tcBorders>
          </w:tcPr>
          <w:p w14:paraId="26BEA82B" w14:textId="77777777" w:rsidR="003C3467" w:rsidRDefault="003C3467" w:rsidP="00B30318">
            <w:pPr>
              <w:rPr>
                <w:rFonts w:cs="Arial"/>
              </w:rPr>
            </w:pPr>
            <w:r>
              <w:rPr>
                <w:rFonts w:cs="Arial"/>
              </w:rPr>
              <w:t>Run the concurrent program</w:t>
            </w:r>
          </w:p>
        </w:tc>
        <w:tc>
          <w:tcPr>
            <w:tcW w:w="3083" w:type="dxa"/>
            <w:tcBorders>
              <w:top w:val="single" w:sz="4" w:space="0" w:color="auto"/>
              <w:bottom w:val="single" w:sz="4" w:space="0" w:color="auto"/>
            </w:tcBorders>
          </w:tcPr>
          <w:p w14:paraId="26BEA82C" w14:textId="77777777" w:rsidR="003C3467" w:rsidRDefault="003C3467" w:rsidP="00040DFD">
            <w:pPr>
              <w:rPr>
                <w:rFonts w:cs="Arial"/>
              </w:rPr>
            </w:pPr>
            <w:r>
              <w:rPr>
                <w:rFonts w:cs="Arial"/>
              </w:rPr>
              <w:t>The report should be generated and bsting program should be fired. The invoice should appear in the report output with Lot number and Lot Expiry date</w:t>
            </w:r>
          </w:p>
        </w:tc>
      </w:tr>
      <w:tr w:rsidR="00204E26" w:rsidRPr="005A7913" w14:paraId="26BEA832" w14:textId="77777777" w:rsidTr="002E0E99">
        <w:trPr>
          <w:jc w:val="center"/>
        </w:trPr>
        <w:tc>
          <w:tcPr>
            <w:tcW w:w="1013" w:type="dxa"/>
            <w:tcBorders>
              <w:top w:val="single" w:sz="4" w:space="0" w:color="auto"/>
              <w:bottom w:val="single" w:sz="4" w:space="0" w:color="auto"/>
            </w:tcBorders>
          </w:tcPr>
          <w:p w14:paraId="26BEA82E" w14:textId="77777777" w:rsidR="00204E26" w:rsidRPr="005A7913" w:rsidRDefault="00204E26"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2F" w14:textId="77777777" w:rsidR="00204E26" w:rsidRDefault="00204E26" w:rsidP="00204E26">
            <w:pPr>
              <w:rPr>
                <w:rFonts w:cs="Arial"/>
              </w:rPr>
            </w:pPr>
            <w:r>
              <w:rPr>
                <w:rFonts w:cs="Arial"/>
              </w:rPr>
              <w:t>Execute the concurrent program ‘</w:t>
            </w:r>
            <w:r w:rsidRPr="00204E26">
              <w:rPr>
                <w:rFonts w:cs="Arial"/>
              </w:rPr>
              <w:t>GIL Print Commercial Invoices -Greece</w:t>
            </w:r>
            <w:r>
              <w:rPr>
                <w:rFonts w:cs="Arial"/>
              </w:rPr>
              <w:t xml:space="preserve">’ from GR-OU-01 AR Invoices responsibility </w:t>
            </w:r>
          </w:p>
        </w:tc>
        <w:tc>
          <w:tcPr>
            <w:tcW w:w="2700" w:type="dxa"/>
            <w:tcBorders>
              <w:top w:val="single" w:sz="4" w:space="0" w:color="auto"/>
              <w:bottom w:val="single" w:sz="4" w:space="0" w:color="auto"/>
            </w:tcBorders>
          </w:tcPr>
          <w:p w14:paraId="26BEA830" w14:textId="77777777" w:rsidR="00204E26" w:rsidRDefault="00204E26" w:rsidP="00B30318">
            <w:pPr>
              <w:rPr>
                <w:rFonts w:cs="Arial"/>
              </w:rPr>
            </w:pPr>
            <w:r>
              <w:rPr>
                <w:rFonts w:cs="Arial"/>
              </w:rPr>
              <w:t>Run the concurrent program</w:t>
            </w:r>
          </w:p>
        </w:tc>
        <w:tc>
          <w:tcPr>
            <w:tcW w:w="3083" w:type="dxa"/>
            <w:tcBorders>
              <w:top w:val="single" w:sz="4" w:space="0" w:color="auto"/>
              <w:bottom w:val="single" w:sz="4" w:space="0" w:color="auto"/>
            </w:tcBorders>
          </w:tcPr>
          <w:p w14:paraId="26BEA831" w14:textId="77777777" w:rsidR="00204E26" w:rsidRDefault="00204E26" w:rsidP="00204E26">
            <w:pPr>
              <w:rPr>
                <w:rFonts w:cs="Arial"/>
              </w:rPr>
            </w:pPr>
            <w:r>
              <w:rPr>
                <w:rFonts w:cs="Arial"/>
              </w:rPr>
              <w:t>The report should be generated. The invoices should appear in the report output in PDF format.</w:t>
            </w:r>
          </w:p>
        </w:tc>
      </w:tr>
      <w:tr w:rsidR="009C2E92" w:rsidRPr="005A7913" w14:paraId="26BEA839" w14:textId="77777777" w:rsidTr="002E0E99">
        <w:trPr>
          <w:jc w:val="center"/>
        </w:trPr>
        <w:tc>
          <w:tcPr>
            <w:tcW w:w="1013" w:type="dxa"/>
            <w:tcBorders>
              <w:top w:val="single" w:sz="4" w:space="0" w:color="auto"/>
              <w:bottom w:val="single" w:sz="4" w:space="0" w:color="auto"/>
            </w:tcBorders>
          </w:tcPr>
          <w:p w14:paraId="26BEA833" w14:textId="77777777" w:rsidR="009C2E92" w:rsidRPr="005A7913" w:rsidRDefault="009C2E92"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34" w14:textId="77777777" w:rsidR="009C2E92" w:rsidRDefault="009C2E92" w:rsidP="009C2E92">
            <w:r>
              <w:t xml:space="preserve">Run the report “GIL Print Commercial Invoices-Standard (Print)” to print legal entity </w:t>
            </w:r>
            <w:r>
              <w:lastRenderedPageBreak/>
              <w:t>details for US-OU-05.</w:t>
            </w:r>
          </w:p>
          <w:p w14:paraId="26BEA835" w14:textId="77777777" w:rsidR="009C2E92" w:rsidRDefault="009C2E92" w:rsidP="00204E26">
            <w:pPr>
              <w:rPr>
                <w:rFonts w:cs="Arial"/>
              </w:rPr>
            </w:pPr>
          </w:p>
        </w:tc>
        <w:tc>
          <w:tcPr>
            <w:tcW w:w="2700" w:type="dxa"/>
            <w:tcBorders>
              <w:top w:val="single" w:sz="4" w:space="0" w:color="auto"/>
              <w:bottom w:val="single" w:sz="4" w:space="0" w:color="auto"/>
            </w:tcBorders>
          </w:tcPr>
          <w:p w14:paraId="26BEA836" w14:textId="77777777" w:rsidR="009C2E92" w:rsidRDefault="009C2E92" w:rsidP="00B30318">
            <w:pPr>
              <w:rPr>
                <w:rFonts w:cs="Arial"/>
              </w:rPr>
            </w:pPr>
            <w:r>
              <w:lastRenderedPageBreak/>
              <w:t>Verify legal entity details are displayed for US-OU-05.</w:t>
            </w:r>
          </w:p>
        </w:tc>
        <w:tc>
          <w:tcPr>
            <w:tcW w:w="3083" w:type="dxa"/>
            <w:tcBorders>
              <w:top w:val="single" w:sz="4" w:space="0" w:color="auto"/>
              <w:bottom w:val="single" w:sz="4" w:space="0" w:color="auto"/>
            </w:tcBorders>
          </w:tcPr>
          <w:p w14:paraId="26BEA837" w14:textId="77777777" w:rsidR="009C2E92" w:rsidRDefault="009C2E92" w:rsidP="009C2E92">
            <w:pPr>
              <w:rPr>
                <w:rFonts w:ascii="Times New Roman" w:hAnsi="Times New Roman"/>
                <w:sz w:val="24"/>
              </w:rPr>
            </w:pPr>
            <w:r>
              <w:t>The report should display legal entity details for US-OU-05.</w:t>
            </w:r>
            <w:r>
              <w:rPr>
                <w:rFonts w:ascii="Times New Roman" w:hAnsi="Times New Roman"/>
                <w:sz w:val="24"/>
              </w:rPr>
              <w:t xml:space="preserve"> </w:t>
            </w:r>
          </w:p>
          <w:p w14:paraId="26BEA838" w14:textId="77777777" w:rsidR="009C2E92" w:rsidRDefault="009C2E92" w:rsidP="00204E26">
            <w:pPr>
              <w:rPr>
                <w:rFonts w:cs="Arial"/>
              </w:rPr>
            </w:pPr>
          </w:p>
        </w:tc>
      </w:tr>
      <w:tr w:rsidR="009C2E92" w:rsidRPr="005A7913" w14:paraId="26BEA83F" w14:textId="77777777" w:rsidTr="002E0E99">
        <w:trPr>
          <w:jc w:val="center"/>
        </w:trPr>
        <w:tc>
          <w:tcPr>
            <w:tcW w:w="1013" w:type="dxa"/>
            <w:tcBorders>
              <w:top w:val="single" w:sz="4" w:space="0" w:color="auto"/>
              <w:bottom w:val="single" w:sz="4" w:space="0" w:color="auto"/>
            </w:tcBorders>
          </w:tcPr>
          <w:p w14:paraId="26BEA83A" w14:textId="77777777" w:rsidR="009C2E92" w:rsidRPr="005A7913" w:rsidRDefault="009C2E92"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3B" w14:textId="77777777" w:rsidR="009C2E92" w:rsidRDefault="009C2E92" w:rsidP="009C2E92">
            <w:r>
              <w:t>Run the report “GIL Print Commercial Invoices-Standard (Print)” to print  Asegua logo for US-OU-05.</w:t>
            </w:r>
          </w:p>
        </w:tc>
        <w:tc>
          <w:tcPr>
            <w:tcW w:w="2700" w:type="dxa"/>
            <w:tcBorders>
              <w:top w:val="single" w:sz="4" w:space="0" w:color="auto"/>
              <w:bottom w:val="single" w:sz="4" w:space="0" w:color="auto"/>
            </w:tcBorders>
          </w:tcPr>
          <w:p w14:paraId="26BEA83C" w14:textId="77777777" w:rsidR="009C2E92" w:rsidRDefault="009C2E92" w:rsidP="00B30318">
            <w:r>
              <w:t>Verify Asegua logo is displayed for US-OU-05.</w:t>
            </w:r>
          </w:p>
        </w:tc>
        <w:tc>
          <w:tcPr>
            <w:tcW w:w="3083" w:type="dxa"/>
            <w:tcBorders>
              <w:top w:val="single" w:sz="4" w:space="0" w:color="auto"/>
              <w:bottom w:val="single" w:sz="4" w:space="0" w:color="auto"/>
            </w:tcBorders>
          </w:tcPr>
          <w:p w14:paraId="26BEA83D" w14:textId="70E782A8" w:rsidR="009C2E92" w:rsidRDefault="009C2E92" w:rsidP="009C2E92">
            <w:pPr>
              <w:rPr>
                <w:rFonts w:ascii="Times New Roman" w:hAnsi="Times New Roman"/>
                <w:sz w:val="24"/>
              </w:rPr>
            </w:pPr>
            <w:r>
              <w:t xml:space="preserve">The report should display </w:t>
            </w:r>
            <w:r w:rsidR="006641E3">
              <w:rPr>
                <w:rFonts w:cs="Arial"/>
                <w:color w:val="000000"/>
              </w:rPr>
              <w:t>ASEGUA</w:t>
            </w:r>
            <w:r w:rsidR="006641E3" w:rsidRPr="009674DD">
              <w:rPr>
                <w:rFonts w:cs="Arial"/>
                <w:color w:val="000000"/>
                <w:vertAlign w:val="superscript"/>
              </w:rPr>
              <w:t>TM</w:t>
            </w:r>
            <w:r w:rsidR="006641E3">
              <w:rPr>
                <w:rFonts w:cs="Arial"/>
                <w:color w:val="000000"/>
              </w:rPr>
              <w:t xml:space="preserve"> THERAPEUTICS </w:t>
            </w:r>
            <w:r>
              <w:t xml:space="preserve"> logo for US-OU-05</w:t>
            </w:r>
            <w:r>
              <w:rPr>
                <w:rFonts w:ascii="Times New Roman" w:hAnsi="Times New Roman"/>
                <w:sz w:val="24"/>
              </w:rPr>
              <w:t>.</w:t>
            </w:r>
          </w:p>
          <w:p w14:paraId="26BEA83E" w14:textId="77777777" w:rsidR="009C2E92" w:rsidRDefault="009C2E92" w:rsidP="009C2E92"/>
        </w:tc>
      </w:tr>
      <w:tr w:rsidR="009C2E92" w:rsidRPr="005A7913" w14:paraId="26BEA845" w14:textId="77777777" w:rsidTr="002E0E99">
        <w:trPr>
          <w:jc w:val="center"/>
        </w:trPr>
        <w:tc>
          <w:tcPr>
            <w:tcW w:w="1013" w:type="dxa"/>
            <w:tcBorders>
              <w:top w:val="single" w:sz="4" w:space="0" w:color="auto"/>
              <w:bottom w:val="single" w:sz="4" w:space="0" w:color="auto"/>
            </w:tcBorders>
          </w:tcPr>
          <w:p w14:paraId="26BEA840" w14:textId="77777777" w:rsidR="009C2E92" w:rsidRPr="005A7913" w:rsidRDefault="009C2E92"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41" w14:textId="77777777" w:rsidR="009C2E92" w:rsidRDefault="009C2E92" w:rsidP="009C2E92">
            <w:r>
              <w:t>Run the report “GIL Print Commercial Invoices-Standard (Print)” to print  Remit To Address details for US-OU-05.</w:t>
            </w:r>
          </w:p>
        </w:tc>
        <w:tc>
          <w:tcPr>
            <w:tcW w:w="2700" w:type="dxa"/>
            <w:tcBorders>
              <w:top w:val="single" w:sz="4" w:space="0" w:color="auto"/>
              <w:bottom w:val="single" w:sz="4" w:space="0" w:color="auto"/>
            </w:tcBorders>
          </w:tcPr>
          <w:p w14:paraId="26BEA842" w14:textId="77777777" w:rsidR="009C2E92" w:rsidRDefault="009C2E92" w:rsidP="009C2E92">
            <w:r>
              <w:t>Verify remit to address details are displayed for US-OU-05.</w:t>
            </w:r>
          </w:p>
        </w:tc>
        <w:tc>
          <w:tcPr>
            <w:tcW w:w="3083" w:type="dxa"/>
            <w:tcBorders>
              <w:top w:val="single" w:sz="4" w:space="0" w:color="auto"/>
              <w:bottom w:val="single" w:sz="4" w:space="0" w:color="auto"/>
            </w:tcBorders>
          </w:tcPr>
          <w:p w14:paraId="26BEA843" w14:textId="77777777" w:rsidR="009C2E92" w:rsidRDefault="009C2E92" w:rsidP="009C2E92">
            <w:pPr>
              <w:rPr>
                <w:rFonts w:ascii="Times New Roman" w:hAnsi="Times New Roman"/>
                <w:sz w:val="24"/>
              </w:rPr>
            </w:pPr>
            <w:r>
              <w:t>The report should display remit to address for US-OU-05.</w:t>
            </w:r>
            <w:r>
              <w:rPr>
                <w:rFonts w:ascii="Times New Roman" w:hAnsi="Times New Roman"/>
                <w:sz w:val="24"/>
              </w:rPr>
              <w:t xml:space="preserve"> </w:t>
            </w:r>
          </w:p>
          <w:p w14:paraId="26BEA844" w14:textId="77777777" w:rsidR="009C2E92" w:rsidRDefault="009C2E92" w:rsidP="009C2E92"/>
        </w:tc>
      </w:tr>
      <w:tr w:rsidR="002A7328" w:rsidRPr="005A7913" w14:paraId="26BEA84B" w14:textId="77777777" w:rsidTr="002E0E99">
        <w:trPr>
          <w:jc w:val="center"/>
        </w:trPr>
        <w:tc>
          <w:tcPr>
            <w:tcW w:w="1013" w:type="dxa"/>
            <w:tcBorders>
              <w:top w:val="single" w:sz="4" w:space="0" w:color="auto"/>
              <w:bottom w:val="single" w:sz="4" w:space="0" w:color="auto"/>
            </w:tcBorders>
          </w:tcPr>
          <w:p w14:paraId="26BEA846" w14:textId="77777777" w:rsidR="002A7328" w:rsidRPr="005A7913" w:rsidRDefault="002A7328"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47" w14:textId="77777777" w:rsidR="002A7328" w:rsidRDefault="002A7328" w:rsidP="002A7328">
            <w:r>
              <w:t>Run the report “GIL Print Commercial Invoices-Standard (Print)” to print  Remit Via Wire Transfer details for US-OU-05.</w:t>
            </w:r>
          </w:p>
        </w:tc>
        <w:tc>
          <w:tcPr>
            <w:tcW w:w="2700" w:type="dxa"/>
            <w:tcBorders>
              <w:top w:val="single" w:sz="4" w:space="0" w:color="auto"/>
              <w:bottom w:val="single" w:sz="4" w:space="0" w:color="auto"/>
            </w:tcBorders>
          </w:tcPr>
          <w:p w14:paraId="26BEA848" w14:textId="77777777" w:rsidR="002A7328" w:rsidRDefault="002A7328" w:rsidP="002A7328">
            <w:r>
              <w:t>Verify Remit Via Wire Transfer details are displayed for US-OU-05.</w:t>
            </w:r>
          </w:p>
        </w:tc>
        <w:tc>
          <w:tcPr>
            <w:tcW w:w="3083" w:type="dxa"/>
            <w:tcBorders>
              <w:top w:val="single" w:sz="4" w:space="0" w:color="auto"/>
              <w:bottom w:val="single" w:sz="4" w:space="0" w:color="auto"/>
            </w:tcBorders>
          </w:tcPr>
          <w:p w14:paraId="26BEA849" w14:textId="77777777" w:rsidR="002A7328" w:rsidRDefault="002A7328" w:rsidP="002A7328">
            <w:pPr>
              <w:rPr>
                <w:rFonts w:ascii="Times New Roman" w:hAnsi="Times New Roman"/>
                <w:sz w:val="24"/>
              </w:rPr>
            </w:pPr>
            <w:r>
              <w:t>The report should display Remit Via Wire Transfer details for US-OU-05.</w:t>
            </w:r>
            <w:r>
              <w:rPr>
                <w:rFonts w:ascii="Times New Roman" w:hAnsi="Times New Roman"/>
                <w:sz w:val="24"/>
              </w:rPr>
              <w:t xml:space="preserve"> </w:t>
            </w:r>
          </w:p>
          <w:p w14:paraId="26BEA84A" w14:textId="77777777" w:rsidR="002A7328" w:rsidRDefault="002A7328" w:rsidP="009C2E92"/>
        </w:tc>
      </w:tr>
      <w:tr w:rsidR="009C2E92" w:rsidRPr="005A7913" w14:paraId="26BEA852" w14:textId="77777777" w:rsidTr="002E0E99">
        <w:trPr>
          <w:jc w:val="center"/>
        </w:trPr>
        <w:tc>
          <w:tcPr>
            <w:tcW w:w="1013" w:type="dxa"/>
            <w:tcBorders>
              <w:top w:val="single" w:sz="4" w:space="0" w:color="auto"/>
              <w:bottom w:val="single" w:sz="4" w:space="0" w:color="auto"/>
            </w:tcBorders>
          </w:tcPr>
          <w:p w14:paraId="26BEA84C" w14:textId="77777777" w:rsidR="009C2E92" w:rsidRPr="005A7913" w:rsidRDefault="009C2E92"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4D" w14:textId="77777777" w:rsidR="009C2E92" w:rsidRDefault="009C2E92" w:rsidP="009C2E92">
            <w:r>
              <w:t>Run the report  “GIL Print Commercial Invoices-Standard (Print)”  to print/reprint invoices for each AR transaction for US-OU-05.</w:t>
            </w:r>
          </w:p>
        </w:tc>
        <w:tc>
          <w:tcPr>
            <w:tcW w:w="2700" w:type="dxa"/>
            <w:tcBorders>
              <w:top w:val="single" w:sz="4" w:space="0" w:color="auto"/>
              <w:bottom w:val="single" w:sz="4" w:space="0" w:color="auto"/>
            </w:tcBorders>
          </w:tcPr>
          <w:p w14:paraId="26BEA84E" w14:textId="77777777" w:rsidR="009C2E92" w:rsidRDefault="009C2E92" w:rsidP="009C2E92">
            <w:pPr>
              <w:rPr>
                <w:color w:val="1F497D"/>
              </w:rPr>
            </w:pPr>
            <w:r>
              <w:t>Verify that correct output is displayed for each transaction.</w:t>
            </w:r>
          </w:p>
          <w:p w14:paraId="26BEA84F" w14:textId="77777777" w:rsidR="009C2E92" w:rsidRDefault="009C2E92" w:rsidP="00B30318"/>
        </w:tc>
        <w:tc>
          <w:tcPr>
            <w:tcW w:w="3083" w:type="dxa"/>
            <w:tcBorders>
              <w:top w:val="single" w:sz="4" w:space="0" w:color="auto"/>
              <w:bottom w:val="single" w:sz="4" w:space="0" w:color="auto"/>
            </w:tcBorders>
          </w:tcPr>
          <w:p w14:paraId="26BEA850" w14:textId="77777777" w:rsidR="009C2E92" w:rsidRDefault="009C2E92" w:rsidP="009C2E92">
            <w:pPr>
              <w:rPr>
                <w:rFonts w:cs="Arial"/>
              </w:rPr>
            </w:pPr>
            <w:r>
              <w:t>The report should display the AR transactions including all correct fields and values for US-OU-05.</w:t>
            </w:r>
          </w:p>
          <w:p w14:paraId="26BEA851" w14:textId="77777777" w:rsidR="009C2E92" w:rsidRDefault="009C2E92" w:rsidP="009C2E92"/>
        </w:tc>
      </w:tr>
      <w:tr w:rsidR="00076D36" w:rsidRPr="005A7913" w14:paraId="26BEA858" w14:textId="77777777" w:rsidTr="002E0E99">
        <w:trPr>
          <w:jc w:val="center"/>
        </w:trPr>
        <w:tc>
          <w:tcPr>
            <w:tcW w:w="1013" w:type="dxa"/>
            <w:tcBorders>
              <w:top w:val="single" w:sz="4" w:space="0" w:color="auto"/>
              <w:bottom w:val="single" w:sz="4" w:space="0" w:color="auto"/>
            </w:tcBorders>
          </w:tcPr>
          <w:p w14:paraId="26BEA853" w14:textId="77777777" w:rsidR="00076D36" w:rsidRPr="005A7913" w:rsidRDefault="00076D36"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54" w14:textId="77777777" w:rsidR="00076D36" w:rsidRDefault="00076D36" w:rsidP="00076D36">
            <w:r>
              <w:t>Run the report “GIL Print Commercial Invoices-Standard (Print)” to print  Gilead logo for US-OU-01.</w:t>
            </w:r>
          </w:p>
        </w:tc>
        <w:tc>
          <w:tcPr>
            <w:tcW w:w="2700" w:type="dxa"/>
            <w:tcBorders>
              <w:top w:val="single" w:sz="4" w:space="0" w:color="auto"/>
              <w:bottom w:val="single" w:sz="4" w:space="0" w:color="auto"/>
            </w:tcBorders>
          </w:tcPr>
          <w:p w14:paraId="26BEA855" w14:textId="77777777" w:rsidR="00076D36" w:rsidRDefault="00076D36" w:rsidP="00076D36">
            <w:r>
              <w:t>Verify Gilead logo is displayed for US-OU-01.</w:t>
            </w:r>
          </w:p>
        </w:tc>
        <w:tc>
          <w:tcPr>
            <w:tcW w:w="3083" w:type="dxa"/>
            <w:tcBorders>
              <w:top w:val="single" w:sz="4" w:space="0" w:color="auto"/>
              <w:bottom w:val="single" w:sz="4" w:space="0" w:color="auto"/>
            </w:tcBorders>
          </w:tcPr>
          <w:p w14:paraId="26BEA856" w14:textId="77777777" w:rsidR="00076D36" w:rsidRDefault="00076D36" w:rsidP="004A43ED">
            <w:pPr>
              <w:rPr>
                <w:rFonts w:ascii="Times New Roman" w:hAnsi="Times New Roman"/>
                <w:sz w:val="24"/>
              </w:rPr>
            </w:pPr>
            <w:r>
              <w:t>The report should display Gilead logo for US-OU-01</w:t>
            </w:r>
            <w:r>
              <w:rPr>
                <w:rFonts w:ascii="Times New Roman" w:hAnsi="Times New Roman"/>
                <w:sz w:val="24"/>
              </w:rPr>
              <w:t>.</w:t>
            </w:r>
          </w:p>
          <w:p w14:paraId="26BEA857" w14:textId="77777777" w:rsidR="00076D36" w:rsidRDefault="00076D36" w:rsidP="009C2E92"/>
        </w:tc>
      </w:tr>
      <w:tr w:rsidR="00076D36" w:rsidRPr="005A7913" w14:paraId="26BEA85E" w14:textId="77777777" w:rsidTr="002E0E99">
        <w:trPr>
          <w:jc w:val="center"/>
        </w:trPr>
        <w:tc>
          <w:tcPr>
            <w:tcW w:w="1013" w:type="dxa"/>
            <w:tcBorders>
              <w:top w:val="single" w:sz="4" w:space="0" w:color="auto"/>
              <w:bottom w:val="single" w:sz="4" w:space="0" w:color="auto"/>
            </w:tcBorders>
          </w:tcPr>
          <w:p w14:paraId="26BEA859" w14:textId="77777777" w:rsidR="00076D36" w:rsidRPr="005A7913" w:rsidRDefault="00076D36" w:rsidP="00A53209">
            <w:pPr>
              <w:pStyle w:val="BodyText"/>
              <w:numPr>
                <w:ilvl w:val="0"/>
                <w:numId w:val="3"/>
              </w:numPr>
              <w:overflowPunct/>
              <w:autoSpaceDE/>
              <w:autoSpaceDN/>
              <w:adjustRightInd/>
              <w:textAlignment w:val="auto"/>
              <w:rPr>
                <w:rFonts w:ascii="Arial" w:hAnsi="Arial" w:cs="Arial"/>
              </w:rPr>
            </w:pPr>
          </w:p>
        </w:tc>
        <w:tc>
          <w:tcPr>
            <w:tcW w:w="2970" w:type="dxa"/>
            <w:tcBorders>
              <w:top w:val="single" w:sz="4" w:space="0" w:color="auto"/>
              <w:bottom w:val="single" w:sz="4" w:space="0" w:color="auto"/>
            </w:tcBorders>
          </w:tcPr>
          <w:p w14:paraId="26BEA85A" w14:textId="77777777" w:rsidR="00076D36" w:rsidRDefault="00076D36" w:rsidP="00076D36">
            <w:r>
              <w:t>Run the report “GIL Print Commercial Invoices-Standard (Print)” to not to print logo for US-OU-03.</w:t>
            </w:r>
          </w:p>
        </w:tc>
        <w:tc>
          <w:tcPr>
            <w:tcW w:w="2700" w:type="dxa"/>
            <w:tcBorders>
              <w:top w:val="single" w:sz="4" w:space="0" w:color="auto"/>
              <w:bottom w:val="single" w:sz="4" w:space="0" w:color="auto"/>
            </w:tcBorders>
          </w:tcPr>
          <w:p w14:paraId="26BEA85B" w14:textId="77777777" w:rsidR="00076D36" w:rsidRDefault="00076D36" w:rsidP="00076D36">
            <w:r>
              <w:t>Verify logo is not displayed for US-OU-03.</w:t>
            </w:r>
          </w:p>
        </w:tc>
        <w:tc>
          <w:tcPr>
            <w:tcW w:w="3083" w:type="dxa"/>
            <w:tcBorders>
              <w:top w:val="single" w:sz="4" w:space="0" w:color="auto"/>
              <w:bottom w:val="single" w:sz="4" w:space="0" w:color="auto"/>
            </w:tcBorders>
          </w:tcPr>
          <w:p w14:paraId="26BEA85C" w14:textId="77777777" w:rsidR="00076D36" w:rsidRDefault="00076D36" w:rsidP="004A43ED">
            <w:pPr>
              <w:rPr>
                <w:rFonts w:ascii="Times New Roman" w:hAnsi="Times New Roman"/>
                <w:sz w:val="24"/>
              </w:rPr>
            </w:pPr>
            <w:r>
              <w:t>The report should not display  logo for US-OU-03</w:t>
            </w:r>
            <w:r>
              <w:rPr>
                <w:rFonts w:ascii="Times New Roman" w:hAnsi="Times New Roman"/>
                <w:sz w:val="24"/>
              </w:rPr>
              <w:t>.</w:t>
            </w:r>
          </w:p>
          <w:p w14:paraId="26BEA85D" w14:textId="77777777" w:rsidR="00076D36" w:rsidRDefault="00076D36" w:rsidP="004A43ED"/>
        </w:tc>
      </w:tr>
    </w:tbl>
    <w:p w14:paraId="26BEA85F" w14:textId="77777777" w:rsidR="00BB6727" w:rsidRPr="005A7913" w:rsidRDefault="00BB6727" w:rsidP="00204CEE">
      <w:pPr>
        <w:pStyle w:val="Heading1"/>
      </w:pPr>
      <w:bookmarkStart w:id="323" w:name="_Toc182725182"/>
      <w:bookmarkStart w:id="324" w:name="_Toc182729269"/>
      <w:bookmarkStart w:id="325" w:name="_Toc237768667"/>
      <w:bookmarkStart w:id="326" w:name="_Toc237768850"/>
      <w:bookmarkStart w:id="327" w:name="_Toc237768924"/>
      <w:bookmarkStart w:id="328" w:name="_Toc12367380"/>
      <w:r w:rsidRPr="005A7913">
        <w:t>Open/Closed Issues</w:t>
      </w:r>
      <w:bookmarkEnd w:id="323"/>
      <w:bookmarkEnd w:id="324"/>
      <w:bookmarkEnd w:id="325"/>
      <w:bookmarkEnd w:id="326"/>
      <w:bookmarkEnd w:id="327"/>
      <w:bookmarkEnd w:id="328"/>
    </w:p>
    <w:p w14:paraId="26BEA860" w14:textId="77777777" w:rsidR="00BB6727" w:rsidRPr="005A7913" w:rsidRDefault="00BB6727" w:rsidP="00204CEE">
      <w:pPr>
        <w:pStyle w:val="Heading2"/>
        <w:rPr>
          <w:lang w:eastAsia="ja-JP"/>
        </w:rPr>
      </w:pPr>
      <w:bookmarkStart w:id="329" w:name="_Toc182128626"/>
      <w:bookmarkStart w:id="330" w:name="_Toc237768668"/>
      <w:bookmarkStart w:id="331" w:name="_Toc237768851"/>
      <w:bookmarkStart w:id="332" w:name="_Toc237768925"/>
      <w:bookmarkStart w:id="333" w:name="_Toc12367381"/>
      <w:r w:rsidRPr="005A7913">
        <w:rPr>
          <w:lang w:eastAsia="ja-JP"/>
        </w:rPr>
        <w:t>Open Issues</w:t>
      </w:r>
      <w:bookmarkEnd w:id="329"/>
      <w:bookmarkEnd w:id="330"/>
      <w:bookmarkEnd w:id="331"/>
      <w:bookmarkEnd w:id="332"/>
      <w:bookmarkEnd w:id="333"/>
    </w:p>
    <w:tbl>
      <w:tblPr>
        <w:tblW w:w="9630" w:type="dxa"/>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900"/>
        <w:gridCol w:w="2970"/>
        <w:gridCol w:w="2520"/>
        <w:gridCol w:w="2160"/>
        <w:gridCol w:w="1080"/>
      </w:tblGrid>
      <w:tr w:rsidR="00BB6727" w:rsidRPr="005A7913" w14:paraId="26BEA866" w14:textId="77777777" w:rsidTr="00BB6727">
        <w:trPr>
          <w:tblHeader/>
        </w:trPr>
        <w:tc>
          <w:tcPr>
            <w:tcW w:w="900" w:type="dxa"/>
            <w:tcBorders>
              <w:top w:val="single" w:sz="12" w:space="0" w:color="auto"/>
              <w:bottom w:val="single" w:sz="12" w:space="0" w:color="auto"/>
              <w:right w:val="single" w:sz="6" w:space="0" w:color="auto"/>
            </w:tcBorders>
            <w:shd w:val="clear" w:color="auto" w:fill="C0C0C0"/>
          </w:tcPr>
          <w:p w14:paraId="26BEA861" w14:textId="77777777" w:rsidR="00BB6727" w:rsidRPr="005A7913" w:rsidRDefault="00BB6727" w:rsidP="00C570C9">
            <w:pPr>
              <w:rPr>
                <w:rFonts w:cs="Arial"/>
                <w:b/>
                <w:sz w:val="20"/>
                <w:szCs w:val="20"/>
              </w:rPr>
            </w:pPr>
            <w:r w:rsidRPr="005A7913">
              <w:rPr>
                <w:rFonts w:cs="Arial"/>
                <w:b/>
                <w:sz w:val="20"/>
                <w:szCs w:val="20"/>
              </w:rPr>
              <w:t>ID</w:t>
            </w:r>
          </w:p>
        </w:tc>
        <w:tc>
          <w:tcPr>
            <w:tcW w:w="2970" w:type="dxa"/>
            <w:tcBorders>
              <w:top w:val="single" w:sz="12" w:space="0" w:color="auto"/>
              <w:left w:val="single" w:sz="6" w:space="0" w:color="auto"/>
              <w:bottom w:val="single" w:sz="12" w:space="0" w:color="auto"/>
              <w:right w:val="single" w:sz="6" w:space="0" w:color="auto"/>
            </w:tcBorders>
            <w:shd w:val="clear" w:color="auto" w:fill="C0C0C0"/>
          </w:tcPr>
          <w:p w14:paraId="26BEA862" w14:textId="77777777" w:rsidR="00BB6727" w:rsidRPr="005A7913" w:rsidRDefault="00BB6727" w:rsidP="00C570C9">
            <w:pPr>
              <w:rPr>
                <w:rFonts w:cs="Arial"/>
                <w:b/>
                <w:sz w:val="20"/>
                <w:szCs w:val="20"/>
              </w:rPr>
            </w:pPr>
            <w:r w:rsidRPr="005A7913">
              <w:rPr>
                <w:rFonts w:cs="Arial"/>
                <w:b/>
                <w:sz w:val="20"/>
                <w:szCs w:val="20"/>
              </w:rPr>
              <w:t>Issue</w:t>
            </w:r>
          </w:p>
        </w:tc>
        <w:tc>
          <w:tcPr>
            <w:tcW w:w="2520" w:type="dxa"/>
            <w:tcBorders>
              <w:top w:val="single" w:sz="12" w:space="0" w:color="auto"/>
              <w:left w:val="single" w:sz="6" w:space="0" w:color="auto"/>
              <w:bottom w:val="single" w:sz="12" w:space="0" w:color="auto"/>
              <w:right w:val="single" w:sz="6" w:space="0" w:color="auto"/>
            </w:tcBorders>
            <w:shd w:val="clear" w:color="auto" w:fill="C0C0C0"/>
          </w:tcPr>
          <w:p w14:paraId="26BEA863" w14:textId="77777777" w:rsidR="00BB6727" w:rsidRPr="005A7913" w:rsidRDefault="00BB6727" w:rsidP="00C570C9">
            <w:pPr>
              <w:rPr>
                <w:rFonts w:cs="Arial"/>
                <w:b/>
                <w:sz w:val="20"/>
                <w:szCs w:val="20"/>
              </w:rPr>
            </w:pPr>
            <w:r w:rsidRPr="005A7913">
              <w:rPr>
                <w:rFonts w:cs="Arial"/>
                <w:b/>
                <w:sz w:val="20"/>
                <w:szCs w:val="20"/>
              </w:rPr>
              <w:t>Resolution</w:t>
            </w:r>
          </w:p>
        </w:tc>
        <w:tc>
          <w:tcPr>
            <w:tcW w:w="2160" w:type="dxa"/>
            <w:tcBorders>
              <w:top w:val="single" w:sz="12" w:space="0" w:color="auto"/>
              <w:left w:val="single" w:sz="6" w:space="0" w:color="auto"/>
              <w:bottom w:val="single" w:sz="12" w:space="0" w:color="auto"/>
              <w:right w:val="single" w:sz="6" w:space="0" w:color="auto"/>
            </w:tcBorders>
            <w:shd w:val="clear" w:color="auto" w:fill="C0C0C0"/>
          </w:tcPr>
          <w:p w14:paraId="26BEA864" w14:textId="77777777" w:rsidR="00BB6727" w:rsidRPr="005A7913" w:rsidRDefault="00BB6727" w:rsidP="00C570C9">
            <w:pPr>
              <w:rPr>
                <w:rFonts w:cs="Arial"/>
                <w:b/>
                <w:sz w:val="20"/>
                <w:szCs w:val="20"/>
              </w:rPr>
            </w:pPr>
            <w:r w:rsidRPr="005A7913">
              <w:rPr>
                <w:rFonts w:cs="Arial"/>
                <w:b/>
                <w:sz w:val="20"/>
                <w:szCs w:val="20"/>
              </w:rPr>
              <w:t>Responsibility</w:t>
            </w:r>
          </w:p>
        </w:tc>
        <w:tc>
          <w:tcPr>
            <w:tcW w:w="1080" w:type="dxa"/>
            <w:tcBorders>
              <w:top w:val="single" w:sz="12" w:space="0" w:color="auto"/>
              <w:left w:val="single" w:sz="6" w:space="0" w:color="auto"/>
              <w:bottom w:val="single" w:sz="12" w:space="0" w:color="auto"/>
              <w:right w:val="single" w:sz="12" w:space="0" w:color="auto"/>
            </w:tcBorders>
            <w:shd w:val="clear" w:color="auto" w:fill="C0C0C0"/>
          </w:tcPr>
          <w:p w14:paraId="26BEA865" w14:textId="77777777" w:rsidR="00BB6727" w:rsidRPr="005A7913" w:rsidRDefault="00BB6727" w:rsidP="00C570C9">
            <w:pPr>
              <w:rPr>
                <w:rFonts w:cs="Arial"/>
                <w:b/>
                <w:sz w:val="20"/>
                <w:szCs w:val="20"/>
              </w:rPr>
            </w:pPr>
            <w:r w:rsidRPr="005A7913">
              <w:rPr>
                <w:rFonts w:cs="Arial"/>
                <w:b/>
                <w:sz w:val="20"/>
                <w:szCs w:val="20"/>
              </w:rPr>
              <w:t>Target Date</w:t>
            </w:r>
          </w:p>
        </w:tc>
      </w:tr>
      <w:tr w:rsidR="00BB6727" w:rsidRPr="005A7913" w14:paraId="26BEA86C" w14:textId="77777777" w:rsidTr="00BB6727">
        <w:trPr>
          <w:trHeight w:hRule="exact" w:val="60"/>
        </w:trPr>
        <w:tc>
          <w:tcPr>
            <w:tcW w:w="900" w:type="dxa"/>
            <w:tcBorders>
              <w:top w:val="single" w:sz="12" w:space="0" w:color="auto"/>
              <w:left w:val="nil"/>
              <w:bottom w:val="single" w:sz="6" w:space="0" w:color="auto"/>
              <w:right w:val="nil"/>
            </w:tcBorders>
            <w:shd w:val="pct50" w:color="auto" w:fill="auto"/>
          </w:tcPr>
          <w:p w14:paraId="26BEA867" w14:textId="77777777" w:rsidR="00BB6727" w:rsidRPr="005A7913" w:rsidRDefault="00BB6727" w:rsidP="009B7DDB">
            <w:pPr>
              <w:pStyle w:val="Style1"/>
              <w:rPr>
                <w:rFonts w:cs="Arial"/>
              </w:rPr>
            </w:pPr>
          </w:p>
        </w:tc>
        <w:tc>
          <w:tcPr>
            <w:tcW w:w="2970" w:type="dxa"/>
            <w:tcBorders>
              <w:top w:val="single" w:sz="12" w:space="0" w:color="auto"/>
              <w:left w:val="nil"/>
              <w:bottom w:val="single" w:sz="6" w:space="0" w:color="auto"/>
              <w:right w:val="nil"/>
            </w:tcBorders>
            <w:shd w:val="pct50" w:color="auto" w:fill="auto"/>
          </w:tcPr>
          <w:p w14:paraId="26BEA868" w14:textId="77777777" w:rsidR="00BB6727" w:rsidRPr="005A7913" w:rsidRDefault="00BB6727" w:rsidP="009B7DDB">
            <w:pPr>
              <w:pStyle w:val="Style1"/>
              <w:rPr>
                <w:rFonts w:cs="Arial"/>
              </w:rPr>
            </w:pPr>
          </w:p>
        </w:tc>
        <w:tc>
          <w:tcPr>
            <w:tcW w:w="2520" w:type="dxa"/>
            <w:tcBorders>
              <w:top w:val="single" w:sz="12" w:space="0" w:color="auto"/>
              <w:left w:val="nil"/>
              <w:bottom w:val="single" w:sz="6" w:space="0" w:color="auto"/>
              <w:right w:val="nil"/>
            </w:tcBorders>
            <w:shd w:val="pct50" w:color="auto" w:fill="auto"/>
          </w:tcPr>
          <w:p w14:paraId="26BEA869" w14:textId="77777777" w:rsidR="00BB6727" w:rsidRPr="005A7913" w:rsidRDefault="00BB6727" w:rsidP="009B7DDB">
            <w:pPr>
              <w:pStyle w:val="Style1"/>
              <w:rPr>
                <w:rFonts w:cs="Arial"/>
              </w:rPr>
            </w:pPr>
          </w:p>
        </w:tc>
        <w:tc>
          <w:tcPr>
            <w:tcW w:w="2160" w:type="dxa"/>
            <w:tcBorders>
              <w:top w:val="single" w:sz="12" w:space="0" w:color="auto"/>
              <w:left w:val="nil"/>
              <w:bottom w:val="single" w:sz="6" w:space="0" w:color="auto"/>
              <w:right w:val="nil"/>
            </w:tcBorders>
            <w:shd w:val="pct50" w:color="auto" w:fill="auto"/>
          </w:tcPr>
          <w:p w14:paraId="26BEA86A" w14:textId="77777777" w:rsidR="00BB6727" w:rsidRPr="005A7913" w:rsidRDefault="00BB6727" w:rsidP="009B7DDB">
            <w:pPr>
              <w:pStyle w:val="Style1"/>
              <w:rPr>
                <w:rFonts w:cs="Arial"/>
              </w:rPr>
            </w:pPr>
          </w:p>
        </w:tc>
        <w:tc>
          <w:tcPr>
            <w:tcW w:w="1080" w:type="dxa"/>
            <w:tcBorders>
              <w:top w:val="single" w:sz="12" w:space="0" w:color="auto"/>
              <w:left w:val="nil"/>
              <w:bottom w:val="single" w:sz="6" w:space="0" w:color="auto"/>
              <w:right w:val="nil"/>
            </w:tcBorders>
            <w:shd w:val="pct50" w:color="auto" w:fill="auto"/>
          </w:tcPr>
          <w:p w14:paraId="26BEA86B" w14:textId="77777777" w:rsidR="00BB6727" w:rsidRPr="005A7913" w:rsidRDefault="00BB6727" w:rsidP="009B7DDB">
            <w:pPr>
              <w:pStyle w:val="Style1"/>
              <w:rPr>
                <w:rFonts w:cs="Arial"/>
              </w:rPr>
            </w:pPr>
          </w:p>
        </w:tc>
      </w:tr>
      <w:tr w:rsidR="00BB6727" w:rsidRPr="005A7913" w14:paraId="26BEA872" w14:textId="77777777" w:rsidTr="00BB6727">
        <w:tc>
          <w:tcPr>
            <w:tcW w:w="900" w:type="dxa"/>
            <w:tcBorders>
              <w:top w:val="nil"/>
            </w:tcBorders>
          </w:tcPr>
          <w:p w14:paraId="26BEA86D" w14:textId="77777777" w:rsidR="00BB6727" w:rsidRPr="005A7913" w:rsidRDefault="00BB6727" w:rsidP="00BB6727">
            <w:pPr>
              <w:keepLines/>
              <w:tabs>
                <w:tab w:val="left" w:pos="0"/>
              </w:tabs>
              <w:rPr>
                <w:rFonts w:cs="Arial"/>
                <w:color w:val="000000"/>
                <w:sz w:val="20"/>
                <w:szCs w:val="20"/>
                <w:lang w:eastAsia="ja-JP"/>
              </w:rPr>
            </w:pPr>
          </w:p>
        </w:tc>
        <w:tc>
          <w:tcPr>
            <w:tcW w:w="2970" w:type="dxa"/>
            <w:tcBorders>
              <w:top w:val="nil"/>
            </w:tcBorders>
          </w:tcPr>
          <w:p w14:paraId="26BEA86E" w14:textId="77777777" w:rsidR="00BB6727" w:rsidRPr="005A7913" w:rsidRDefault="00BB6727" w:rsidP="00BB6727">
            <w:pPr>
              <w:keepLines/>
              <w:tabs>
                <w:tab w:val="left" w:pos="0"/>
              </w:tabs>
              <w:rPr>
                <w:rFonts w:cs="Arial"/>
                <w:color w:val="000000"/>
                <w:sz w:val="20"/>
                <w:szCs w:val="20"/>
                <w:lang w:eastAsia="ja-JP"/>
              </w:rPr>
            </w:pPr>
          </w:p>
        </w:tc>
        <w:tc>
          <w:tcPr>
            <w:tcW w:w="2520" w:type="dxa"/>
            <w:tcBorders>
              <w:top w:val="nil"/>
            </w:tcBorders>
          </w:tcPr>
          <w:p w14:paraId="26BEA86F" w14:textId="77777777" w:rsidR="00BB6727" w:rsidRPr="005A7913" w:rsidRDefault="00BB6727" w:rsidP="00BB6727">
            <w:pPr>
              <w:keepLines/>
              <w:tabs>
                <w:tab w:val="left" w:pos="0"/>
              </w:tabs>
              <w:rPr>
                <w:rFonts w:cs="Arial"/>
                <w:color w:val="000000"/>
                <w:sz w:val="20"/>
                <w:szCs w:val="20"/>
                <w:lang w:eastAsia="ja-JP"/>
              </w:rPr>
            </w:pPr>
          </w:p>
        </w:tc>
        <w:tc>
          <w:tcPr>
            <w:tcW w:w="2160" w:type="dxa"/>
            <w:tcBorders>
              <w:top w:val="nil"/>
            </w:tcBorders>
          </w:tcPr>
          <w:p w14:paraId="26BEA870" w14:textId="77777777" w:rsidR="00BB6727" w:rsidRPr="005A7913" w:rsidRDefault="00BB6727" w:rsidP="00BB6727">
            <w:pPr>
              <w:keepLines/>
              <w:tabs>
                <w:tab w:val="left" w:pos="0"/>
              </w:tabs>
              <w:rPr>
                <w:rFonts w:cs="Arial"/>
                <w:color w:val="000000"/>
                <w:sz w:val="20"/>
                <w:szCs w:val="20"/>
                <w:lang w:eastAsia="ja-JP"/>
              </w:rPr>
            </w:pPr>
          </w:p>
        </w:tc>
        <w:tc>
          <w:tcPr>
            <w:tcW w:w="1080" w:type="dxa"/>
            <w:tcBorders>
              <w:top w:val="nil"/>
            </w:tcBorders>
          </w:tcPr>
          <w:p w14:paraId="26BEA871" w14:textId="77777777" w:rsidR="00BB6727" w:rsidRPr="005A7913" w:rsidRDefault="00BB6727" w:rsidP="00BB6727">
            <w:pPr>
              <w:keepLines/>
              <w:tabs>
                <w:tab w:val="left" w:pos="0"/>
              </w:tabs>
              <w:rPr>
                <w:rFonts w:cs="Arial"/>
                <w:color w:val="000000"/>
                <w:sz w:val="20"/>
                <w:szCs w:val="20"/>
                <w:lang w:eastAsia="ja-JP"/>
              </w:rPr>
            </w:pPr>
          </w:p>
        </w:tc>
      </w:tr>
      <w:tr w:rsidR="00BB6727" w:rsidRPr="005A7913" w14:paraId="26BEA878" w14:textId="77777777" w:rsidTr="00BB6727">
        <w:tc>
          <w:tcPr>
            <w:tcW w:w="900" w:type="dxa"/>
            <w:tcBorders>
              <w:top w:val="nil"/>
            </w:tcBorders>
          </w:tcPr>
          <w:p w14:paraId="26BEA873" w14:textId="77777777" w:rsidR="00BB6727" w:rsidRPr="005A7913" w:rsidRDefault="00BB6727" w:rsidP="00BB6727">
            <w:pPr>
              <w:keepLines/>
              <w:tabs>
                <w:tab w:val="left" w:pos="0"/>
              </w:tabs>
              <w:rPr>
                <w:rFonts w:cs="Arial"/>
                <w:color w:val="000000"/>
                <w:sz w:val="20"/>
                <w:szCs w:val="20"/>
                <w:lang w:eastAsia="ja-JP"/>
              </w:rPr>
            </w:pPr>
          </w:p>
        </w:tc>
        <w:tc>
          <w:tcPr>
            <w:tcW w:w="2970" w:type="dxa"/>
            <w:tcBorders>
              <w:top w:val="nil"/>
            </w:tcBorders>
          </w:tcPr>
          <w:p w14:paraId="26BEA874" w14:textId="77777777" w:rsidR="00BB6727" w:rsidRPr="005A7913" w:rsidRDefault="00BB6727" w:rsidP="00BB6727">
            <w:pPr>
              <w:keepLines/>
              <w:tabs>
                <w:tab w:val="left" w:pos="0"/>
              </w:tabs>
              <w:rPr>
                <w:rFonts w:cs="Arial"/>
                <w:color w:val="000000"/>
                <w:sz w:val="20"/>
                <w:szCs w:val="20"/>
                <w:lang w:eastAsia="ja-JP"/>
              </w:rPr>
            </w:pPr>
          </w:p>
        </w:tc>
        <w:tc>
          <w:tcPr>
            <w:tcW w:w="2520" w:type="dxa"/>
            <w:tcBorders>
              <w:top w:val="nil"/>
            </w:tcBorders>
          </w:tcPr>
          <w:p w14:paraId="26BEA875" w14:textId="77777777" w:rsidR="00BB6727" w:rsidRPr="005A7913" w:rsidRDefault="00BB6727" w:rsidP="00BB6727">
            <w:pPr>
              <w:keepLines/>
              <w:tabs>
                <w:tab w:val="left" w:pos="0"/>
              </w:tabs>
              <w:rPr>
                <w:rFonts w:cs="Arial"/>
                <w:color w:val="000000"/>
                <w:sz w:val="20"/>
                <w:szCs w:val="20"/>
                <w:lang w:eastAsia="ja-JP"/>
              </w:rPr>
            </w:pPr>
          </w:p>
        </w:tc>
        <w:tc>
          <w:tcPr>
            <w:tcW w:w="2160" w:type="dxa"/>
            <w:tcBorders>
              <w:top w:val="nil"/>
            </w:tcBorders>
          </w:tcPr>
          <w:p w14:paraId="26BEA876" w14:textId="77777777" w:rsidR="00BB6727" w:rsidRPr="005A7913" w:rsidRDefault="00BB6727" w:rsidP="00BB6727">
            <w:pPr>
              <w:keepLines/>
              <w:tabs>
                <w:tab w:val="left" w:pos="0"/>
              </w:tabs>
              <w:rPr>
                <w:rFonts w:cs="Arial"/>
                <w:color w:val="000000"/>
                <w:sz w:val="20"/>
                <w:szCs w:val="20"/>
                <w:lang w:eastAsia="ja-JP"/>
              </w:rPr>
            </w:pPr>
          </w:p>
        </w:tc>
        <w:tc>
          <w:tcPr>
            <w:tcW w:w="1080" w:type="dxa"/>
            <w:tcBorders>
              <w:top w:val="nil"/>
            </w:tcBorders>
          </w:tcPr>
          <w:p w14:paraId="26BEA877" w14:textId="77777777" w:rsidR="00BB6727" w:rsidRPr="005A7913" w:rsidRDefault="00BB6727" w:rsidP="00BB6727">
            <w:pPr>
              <w:keepLines/>
              <w:tabs>
                <w:tab w:val="left" w:pos="0"/>
              </w:tabs>
              <w:rPr>
                <w:rFonts w:cs="Arial"/>
                <w:color w:val="000000"/>
                <w:sz w:val="20"/>
                <w:szCs w:val="20"/>
                <w:lang w:eastAsia="ja-JP"/>
              </w:rPr>
            </w:pPr>
          </w:p>
        </w:tc>
      </w:tr>
      <w:tr w:rsidR="00BB6727" w:rsidRPr="005A7913" w14:paraId="26BEA87E" w14:textId="77777777" w:rsidTr="00BB6727">
        <w:tc>
          <w:tcPr>
            <w:tcW w:w="900" w:type="dxa"/>
            <w:tcBorders>
              <w:top w:val="nil"/>
            </w:tcBorders>
          </w:tcPr>
          <w:p w14:paraId="26BEA879" w14:textId="77777777" w:rsidR="00BB6727" w:rsidRPr="005A7913" w:rsidRDefault="00BB6727" w:rsidP="00BB6727">
            <w:pPr>
              <w:keepLines/>
              <w:tabs>
                <w:tab w:val="left" w:pos="0"/>
              </w:tabs>
              <w:rPr>
                <w:rFonts w:cs="Arial"/>
                <w:color w:val="000000"/>
                <w:sz w:val="20"/>
                <w:szCs w:val="20"/>
                <w:lang w:eastAsia="ja-JP"/>
              </w:rPr>
            </w:pPr>
          </w:p>
        </w:tc>
        <w:tc>
          <w:tcPr>
            <w:tcW w:w="2970" w:type="dxa"/>
            <w:tcBorders>
              <w:top w:val="nil"/>
            </w:tcBorders>
          </w:tcPr>
          <w:p w14:paraId="26BEA87A" w14:textId="77777777" w:rsidR="00BB6727" w:rsidRPr="005A7913" w:rsidRDefault="00BB6727" w:rsidP="00BB6727">
            <w:pPr>
              <w:keepLines/>
              <w:tabs>
                <w:tab w:val="left" w:pos="0"/>
              </w:tabs>
              <w:rPr>
                <w:rFonts w:cs="Arial"/>
                <w:color w:val="000000"/>
                <w:sz w:val="20"/>
                <w:szCs w:val="20"/>
                <w:lang w:eastAsia="ja-JP"/>
              </w:rPr>
            </w:pPr>
          </w:p>
        </w:tc>
        <w:tc>
          <w:tcPr>
            <w:tcW w:w="2520" w:type="dxa"/>
            <w:tcBorders>
              <w:top w:val="nil"/>
            </w:tcBorders>
          </w:tcPr>
          <w:p w14:paraId="26BEA87B" w14:textId="77777777" w:rsidR="00BB6727" w:rsidRPr="005A7913" w:rsidRDefault="00BB6727" w:rsidP="00BB6727">
            <w:pPr>
              <w:keepLines/>
              <w:tabs>
                <w:tab w:val="left" w:pos="0"/>
              </w:tabs>
              <w:rPr>
                <w:rFonts w:cs="Arial"/>
                <w:color w:val="000000"/>
                <w:sz w:val="20"/>
                <w:szCs w:val="20"/>
                <w:lang w:eastAsia="ja-JP"/>
              </w:rPr>
            </w:pPr>
          </w:p>
        </w:tc>
        <w:tc>
          <w:tcPr>
            <w:tcW w:w="2160" w:type="dxa"/>
            <w:tcBorders>
              <w:top w:val="nil"/>
            </w:tcBorders>
          </w:tcPr>
          <w:p w14:paraId="26BEA87C" w14:textId="77777777" w:rsidR="00BB6727" w:rsidRPr="005A7913" w:rsidRDefault="00BB6727" w:rsidP="00BB6727">
            <w:pPr>
              <w:keepLines/>
              <w:tabs>
                <w:tab w:val="left" w:pos="0"/>
              </w:tabs>
              <w:rPr>
                <w:rFonts w:cs="Arial"/>
                <w:color w:val="000000"/>
                <w:sz w:val="20"/>
                <w:szCs w:val="20"/>
                <w:lang w:eastAsia="ja-JP"/>
              </w:rPr>
            </w:pPr>
          </w:p>
        </w:tc>
        <w:tc>
          <w:tcPr>
            <w:tcW w:w="1080" w:type="dxa"/>
            <w:tcBorders>
              <w:top w:val="nil"/>
            </w:tcBorders>
          </w:tcPr>
          <w:p w14:paraId="26BEA87D" w14:textId="77777777" w:rsidR="00BB6727" w:rsidRPr="005A7913" w:rsidRDefault="00BB6727" w:rsidP="00BB6727">
            <w:pPr>
              <w:keepLines/>
              <w:tabs>
                <w:tab w:val="left" w:pos="0"/>
              </w:tabs>
              <w:rPr>
                <w:rFonts w:cs="Arial"/>
                <w:color w:val="000000"/>
                <w:sz w:val="20"/>
                <w:szCs w:val="20"/>
                <w:lang w:eastAsia="ja-JP"/>
              </w:rPr>
            </w:pPr>
          </w:p>
        </w:tc>
      </w:tr>
      <w:tr w:rsidR="00BB6727" w:rsidRPr="005A7913" w14:paraId="26BEA884" w14:textId="77777777" w:rsidTr="00BB6727">
        <w:tc>
          <w:tcPr>
            <w:tcW w:w="900" w:type="dxa"/>
          </w:tcPr>
          <w:p w14:paraId="26BEA87F" w14:textId="77777777" w:rsidR="00BB6727" w:rsidRPr="005A7913" w:rsidRDefault="00BB6727" w:rsidP="00BB6727">
            <w:pPr>
              <w:keepLines/>
              <w:tabs>
                <w:tab w:val="left" w:pos="0"/>
              </w:tabs>
              <w:rPr>
                <w:rFonts w:cs="Arial"/>
                <w:color w:val="000000"/>
                <w:sz w:val="20"/>
                <w:szCs w:val="20"/>
                <w:lang w:eastAsia="ja-JP"/>
              </w:rPr>
            </w:pPr>
          </w:p>
        </w:tc>
        <w:tc>
          <w:tcPr>
            <w:tcW w:w="2970" w:type="dxa"/>
          </w:tcPr>
          <w:p w14:paraId="26BEA880" w14:textId="77777777" w:rsidR="00BB6727" w:rsidRPr="005A7913" w:rsidRDefault="00BB6727" w:rsidP="00BB6727">
            <w:pPr>
              <w:keepLines/>
              <w:tabs>
                <w:tab w:val="left" w:pos="0"/>
              </w:tabs>
              <w:rPr>
                <w:rFonts w:cs="Arial"/>
                <w:color w:val="000000"/>
                <w:sz w:val="20"/>
                <w:szCs w:val="20"/>
                <w:lang w:eastAsia="ja-JP"/>
              </w:rPr>
            </w:pPr>
          </w:p>
        </w:tc>
        <w:tc>
          <w:tcPr>
            <w:tcW w:w="2520" w:type="dxa"/>
          </w:tcPr>
          <w:p w14:paraId="26BEA881" w14:textId="77777777" w:rsidR="00BB6727" w:rsidRPr="005A7913" w:rsidRDefault="00BB6727" w:rsidP="00BB6727">
            <w:pPr>
              <w:keepLines/>
              <w:tabs>
                <w:tab w:val="left" w:pos="0"/>
              </w:tabs>
              <w:rPr>
                <w:rFonts w:cs="Arial"/>
                <w:color w:val="000000"/>
                <w:sz w:val="20"/>
                <w:szCs w:val="20"/>
                <w:lang w:eastAsia="ja-JP"/>
              </w:rPr>
            </w:pPr>
          </w:p>
        </w:tc>
        <w:tc>
          <w:tcPr>
            <w:tcW w:w="2160" w:type="dxa"/>
          </w:tcPr>
          <w:p w14:paraId="26BEA882" w14:textId="77777777" w:rsidR="00BB6727" w:rsidRPr="005A7913" w:rsidRDefault="00BB6727" w:rsidP="00BB6727">
            <w:pPr>
              <w:keepLines/>
              <w:tabs>
                <w:tab w:val="left" w:pos="0"/>
              </w:tabs>
              <w:rPr>
                <w:rFonts w:cs="Arial"/>
                <w:color w:val="000000"/>
                <w:sz w:val="20"/>
                <w:szCs w:val="20"/>
                <w:lang w:eastAsia="ja-JP"/>
              </w:rPr>
            </w:pPr>
          </w:p>
        </w:tc>
        <w:tc>
          <w:tcPr>
            <w:tcW w:w="1080" w:type="dxa"/>
          </w:tcPr>
          <w:p w14:paraId="26BEA883" w14:textId="77777777" w:rsidR="00BB6727" w:rsidRPr="005A7913" w:rsidRDefault="00BB6727" w:rsidP="00BB6727">
            <w:pPr>
              <w:keepLines/>
              <w:tabs>
                <w:tab w:val="left" w:pos="0"/>
              </w:tabs>
              <w:rPr>
                <w:rFonts w:cs="Arial"/>
                <w:color w:val="000000"/>
                <w:sz w:val="20"/>
                <w:szCs w:val="20"/>
                <w:lang w:eastAsia="ja-JP"/>
              </w:rPr>
            </w:pPr>
          </w:p>
        </w:tc>
      </w:tr>
    </w:tbl>
    <w:p w14:paraId="26BEA885" w14:textId="77777777" w:rsidR="00BB6727" w:rsidRPr="005A7913" w:rsidRDefault="00BB6727" w:rsidP="00204CEE">
      <w:pPr>
        <w:pStyle w:val="Heading2"/>
        <w:rPr>
          <w:lang w:eastAsia="ja-JP"/>
        </w:rPr>
      </w:pPr>
      <w:bookmarkStart w:id="334" w:name="_Toc182128627"/>
      <w:bookmarkStart w:id="335" w:name="_Toc12367382"/>
      <w:r w:rsidRPr="005A7913">
        <w:rPr>
          <w:lang w:eastAsia="ja-JP"/>
        </w:rPr>
        <w:t>Closed Issues</w:t>
      </w:r>
      <w:bookmarkEnd w:id="334"/>
      <w:bookmarkEnd w:id="335"/>
    </w:p>
    <w:tbl>
      <w:tblPr>
        <w:tblW w:w="9630" w:type="dxa"/>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900"/>
        <w:gridCol w:w="2970"/>
        <w:gridCol w:w="2520"/>
        <w:gridCol w:w="2160"/>
        <w:gridCol w:w="1080"/>
      </w:tblGrid>
      <w:tr w:rsidR="00BB6727" w:rsidRPr="005A7913" w14:paraId="26BEA88B" w14:textId="77777777" w:rsidTr="00BB6727">
        <w:trPr>
          <w:tblHeader/>
        </w:trPr>
        <w:tc>
          <w:tcPr>
            <w:tcW w:w="900" w:type="dxa"/>
            <w:tcBorders>
              <w:top w:val="single" w:sz="12" w:space="0" w:color="auto"/>
              <w:bottom w:val="single" w:sz="12" w:space="0" w:color="auto"/>
              <w:right w:val="single" w:sz="6" w:space="0" w:color="auto"/>
            </w:tcBorders>
            <w:shd w:val="clear" w:color="auto" w:fill="C0C0C0"/>
          </w:tcPr>
          <w:p w14:paraId="26BEA886" w14:textId="77777777" w:rsidR="00BB6727" w:rsidRPr="005A7913" w:rsidRDefault="00BB6727" w:rsidP="00C570C9">
            <w:pPr>
              <w:rPr>
                <w:rFonts w:cs="Arial"/>
                <w:b/>
                <w:sz w:val="20"/>
                <w:szCs w:val="20"/>
              </w:rPr>
            </w:pPr>
            <w:r w:rsidRPr="005A7913">
              <w:rPr>
                <w:rFonts w:cs="Arial"/>
                <w:b/>
                <w:sz w:val="20"/>
                <w:szCs w:val="20"/>
              </w:rPr>
              <w:t>ID</w:t>
            </w:r>
          </w:p>
        </w:tc>
        <w:tc>
          <w:tcPr>
            <w:tcW w:w="2970" w:type="dxa"/>
            <w:tcBorders>
              <w:top w:val="single" w:sz="12" w:space="0" w:color="auto"/>
              <w:left w:val="single" w:sz="6" w:space="0" w:color="auto"/>
              <w:bottom w:val="single" w:sz="12" w:space="0" w:color="auto"/>
              <w:right w:val="single" w:sz="6" w:space="0" w:color="auto"/>
            </w:tcBorders>
            <w:shd w:val="clear" w:color="auto" w:fill="C0C0C0"/>
          </w:tcPr>
          <w:p w14:paraId="26BEA887" w14:textId="77777777" w:rsidR="00BB6727" w:rsidRPr="005A7913" w:rsidRDefault="00BB6727" w:rsidP="00C570C9">
            <w:pPr>
              <w:rPr>
                <w:rFonts w:cs="Arial"/>
                <w:b/>
                <w:sz w:val="20"/>
                <w:szCs w:val="20"/>
              </w:rPr>
            </w:pPr>
            <w:r w:rsidRPr="005A7913">
              <w:rPr>
                <w:rFonts w:cs="Arial"/>
                <w:b/>
                <w:sz w:val="20"/>
                <w:szCs w:val="20"/>
              </w:rPr>
              <w:t>Issue</w:t>
            </w:r>
          </w:p>
        </w:tc>
        <w:tc>
          <w:tcPr>
            <w:tcW w:w="2520" w:type="dxa"/>
            <w:tcBorders>
              <w:top w:val="single" w:sz="12" w:space="0" w:color="auto"/>
              <w:left w:val="single" w:sz="6" w:space="0" w:color="auto"/>
              <w:bottom w:val="single" w:sz="12" w:space="0" w:color="auto"/>
              <w:right w:val="single" w:sz="6" w:space="0" w:color="auto"/>
            </w:tcBorders>
            <w:shd w:val="clear" w:color="auto" w:fill="C0C0C0"/>
          </w:tcPr>
          <w:p w14:paraId="26BEA888" w14:textId="77777777" w:rsidR="00BB6727" w:rsidRPr="005A7913" w:rsidRDefault="00BB6727" w:rsidP="00C570C9">
            <w:pPr>
              <w:rPr>
                <w:rFonts w:cs="Arial"/>
                <w:b/>
                <w:sz w:val="20"/>
                <w:szCs w:val="20"/>
              </w:rPr>
            </w:pPr>
            <w:r w:rsidRPr="005A7913">
              <w:rPr>
                <w:rFonts w:cs="Arial"/>
                <w:b/>
                <w:sz w:val="20"/>
                <w:szCs w:val="20"/>
              </w:rPr>
              <w:t>Resolution</w:t>
            </w:r>
          </w:p>
        </w:tc>
        <w:tc>
          <w:tcPr>
            <w:tcW w:w="2160" w:type="dxa"/>
            <w:tcBorders>
              <w:top w:val="single" w:sz="12" w:space="0" w:color="auto"/>
              <w:left w:val="single" w:sz="6" w:space="0" w:color="auto"/>
              <w:bottom w:val="single" w:sz="12" w:space="0" w:color="auto"/>
              <w:right w:val="single" w:sz="6" w:space="0" w:color="auto"/>
            </w:tcBorders>
            <w:shd w:val="clear" w:color="auto" w:fill="C0C0C0"/>
          </w:tcPr>
          <w:p w14:paraId="26BEA889" w14:textId="77777777" w:rsidR="00BB6727" w:rsidRPr="005A7913" w:rsidRDefault="00BB6727" w:rsidP="00C570C9">
            <w:pPr>
              <w:rPr>
                <w:rFonts w:cs="Arial"/>
                <w:b/>
                <w:sz w:val="20"/>
                <w:szCs w:val="20"/>
              </w:rPr>
            </w:pPr>
            <w:r w:rsidRPr="005A7913">
              <w:rPr>
                <w:rFonts w:cs="Arial"/>
                <w:b/>
                <w:sz w:val="20"/>
                <w:szCs w:val="20"/>
              </w:rPr>
              <w:t>Resolved By</w:t>
            </w:r>
          </w:p>
        </w:tc>
        <w:tc>
          <w:tcPr>
            <w:tcW w:w="1080" w:type="dxa"/>
            <w:tcBorders>
              <w:top w:val="single" w:sz="12" w:space="0" w:color="auto"/>
              <w:left w:val="single" w:sz="6" w:space="0" w:color="auto"/>
              <w:bottom w:val="single" w:sz="12" w:space="0" w:color="auto"/>
              <w:right w:val="single" w:sz="12" w:space="0" w:color="auto"/>
            </w:tcBorders>
            <w:shd w:val="clear" w:color="auto" w:fill="C0C0C0"/>
          </w:tcPr>
          <w:p w14:paraId="26BEA88A" w14:textId="77777777" w:rsidR="00BB6727" w:rsidRPr="005A7913" w:rsidRDefault="00BB6727" w:rsidP="00C570C9">
            <w:pPr>
              <w:rPr>
                <w:rFonts w:cs="Arial"/>
                <w:b/>
                <w:sz w:val="20"/>
                <w:szCs w:val="20"/>
              </w:rPr>
            </w:pPr>
            <w:r w:rsidRPr="005A7913">
              <w:rPr>
                <w:rFonts w:cs="Arial"/>
                <w:b/>
                <w:sz w:val="20"/>
                <w:szCs w:val="20"/>
              </w:rPr>
              <w:t>Closed Date</w:t>
            </w:r>
          </w:p>
        </w:tc>
      </w:tr>
      <w:tr w:rsidR="00BB6727" w:rsidRPr="005A7913" w14:paraId="26BEA891" w14:textId="77777777" w:rsidTr="00BB6727">
        <w:trPr>
          <w:trHeight w:hRule="exact" w:val="60"/>
        </w:trPr>
        <w:tc>
          <w:tcPr>
            <w:tcW w:w="900" w:type="dxa"/>
            <w:tcBorders>
              <w:top w:val="single" w:sz="12" w:space="0" w:color="auto"/>
              <w:left w:val="nil"/>
              <w:bottom w:val="single" w:sz="6" w:space="0" w:color="auto"/>
              <w:right w:val="nil"/>
            </w:tcBorders>
            <w:shd w:val="pct50" w:color="auto" w:fill="auto"/>
          </w:tcPr>
          <w:p w14:paraId="26BEA88C" w14:textId="77777777" w:rsidR="00BB6727" w:rsidRPr="005A7913" w:rsidRDefault="00BB6727" w:rsidP="00BB6727">
            <w:pPr>
              <w:keepLines/>
              <w:tabs>
                <w:tab w:val="left" w:pos="0"/>
              </w:tabs>
              <w:rPr>
                <w:rFonts w:cs="Arial"/>
                <w:color w:val="000000"/>
                <w:sz w:val="16"/>
                <w:szCs w:val="20"/>
                <w:lang w:eastAsia="ja-JP"/>
              </w:rPr>
            </w:pPr>
          </w:p>
        </w:tc>
        <w:tc>
          <w:tcPr>
            <w:tcW w:w="2970" w:type="dxa"/>
            <w:tcBorders>
              <w:top w:val="single" w:sz="12" w:space="0" w:color="auto"/>
              <w:left w:val="nil"/>
              <w:bottom w:val="single" w:sz="6" w:space="0" w:color="auto"/>
              <w:right w:val="nil"/>
            </w:tcBorders>
            <w:shd w:val="pct50" w:color="auto" w:fill="auto"/>
          </w:tcPr>
          <w:p w14:paraId="26BEA88D" w14:textId="77777777" w:rsidR="00BB6727" w:rsidRPr="005A7913" w:rsidRDefault="00BB6727" w:rsidP="00BB6727">
            <w:pPr>
              <w:keepLines/>
              <w:tabs>
                <w:tab w:val="left" w:pos="0"/>
              </w:tabs>
              <w:rPr>
                <w:rFonts w:cs="Arial"/>
                <w:color w:val="000000"/>
                <w:sz w:val="16"/>
                <w:szCs w:val="20"/>
                <w:lang w:eastAsia="ja-JP"/>
              </w:rPr>
            </w:pPr>
          </w:p>
        </w:tc>
        <w:tc>
          <w:tcPr>
            <w:tcW w:w="2520" w:type="dxa"/>
            <w:tcBorders>
              <w:top w:val="single" w:sz="12" w:space="0" w:color="auto"/>
              <w:left w:val="nil"/>
              <w:bottom w:val="single" w:sz="6" w:space="0" w:color="auto"/>
              <w:right w:val="nil"/>
            </w:tcBorders>
            <w:shd w:val="pct50" w:color="auto" w:fill="auto"/>
          </w:tcPr>
          <w:p w14:paraId="26BEA88E" w14:textId="77777777" w:rsidR="00BB6727" w:rsidRPr="005A7913" w:rsidRDefault="00BB6727" w:rsidP="00BB6727">
            <w:pPr>
              <w:keepLines/>
              <w:tabs>
                <w:tab w:val="left" w:pos="0"/>
              </w:tabs>
              <w:rPr>
                <w:rFonts w:cs="Arial"/>
                <w:color w:val="000000"/>
                <w:sz w:val="16"/>
                <w:szCs w:val="20"/>
                <w:lang w:eastAsia="ja-JP"/>
              </w:rPr>
            </w:pPr>
          </w:p>
        </w:tc>
        <w:tc>
          <w:tcPr>
            <w:tcW w:w="2160" w:type="dxa"/>
            <w:tcBorders>
              <w:top w:val="single" w:sz="12" w:space="0" w:color="auto"/>
              <w:left w:val="nil"/>
              <w:bottom w:val="single" w:sz="6" w:space="0" w:color="auto"/>
              <w:right w:val="nil"/>
            </w:tcBorders>
            <w:shd w:val="pct50" w:color="auto" w:fill="auto"/>
          </w:tcPr>
          <w:p w14:paraId="26BEA88F" w14:textId="77777777" w:rsidR="00BB6727" w:rsidRPr="005A7913" w:rsidRDefault="00BB6727" w:rsidP="00BB6727">
            <w:pPr>
              <w:keepLines/>
              <w:tabs>
                <w:tab w:val="left" w:pos="0"/>
              </w:tabs>
              <w:rPr>
                <w:rFonts w:cs="Arial"/>
                <w:color w:val="000000"/>
                <w:sz w:val="16"/>
                <w:szCs w:val="20"/>
                <w:lang w:eastAsia="ja-JP"/>
              </w:rPr>
            </w:pPr>
          </w:p>
        </w:tc>
        <w:tc>
          <w:tcPr>
            <w:tcW w:w="1080" w:type="dxa"/>
            <w:tcBorders>
              <w:top w:val="single" w:sz="12" w:space="0" w:color="auto"/>
              <w:left w:val="nil"/>
              <w:bottom w:val="single" w:sz="6" w:space="0" w:color="auto"/>
              <w:right w:val="nil"/>
            </w:tcBorders>
            <w:shd w:val="pct50" w:color="auto" w:fill="auto"/>
          </w:tcPr>
          <w:p w14:paraId="26BEA890" w14:textId="77777777" w:rsidR="00BB6727" w:rsidRPr="005A7913" w:rsidRDefault="00BB6727" w:rsidP="00BB6727">
            <w:pPr>
              <w:keepLines/>
              <w:tabs>
                <w:tab w:val="left" w:pos="0"/>
              </w:tabs>
              <w:rPr>
                <w:rFonts w:cs="Arial"/>
                <w:color w:val="000000"/>
                <w:sz w:val="16"/>
                <w:szCs w:val="20"/>
                <w:lang w:eastAsia="ja-JP"/>
              </w:rPr>
            </w:pPr>
          </w:p>
        </w:tc>
      </w:tr>
      <w:tr w:rsidR="00BB6727" w:rsidRPr="005A7913" w14:paraId="26BEA897" w14:textId="77777777" w:rsidTr="00BB6727">
        <w:tc>
          <w:tcPr>
            <w:tcW w:w="900" w:type="dxa"/>
            <w:tcBorders>
              <w:top w:val="nil"/>
            </w:tcBorders>
          </w:tcPr>
          <w:p w14:paraId="26BEA892" w14:textId="77777777" w:rsidR="00BB6727" w:rsidRPr="005A7913" w:rsidRDefault="00BB6727" w:rsidP="00BB6727">
            <w:pPr>
              <w:keepLines/>
              <w:tabs>
                <w:tab w:val="left" w:pos="0"/>
              </w:tabs>
              <w:rPr>
                <w:rFonts w:cs="Arial"/>
                <w:color w:val="000000"/>
                <w:sz w:val="20"/>
                <w:szCs w:val="20"/>
                <w:lang w:eastAsia="ja-JP"/>
              </w:rPr>
            </w:pPr>
          </w:p>
        </w:tc>
        <w:tc>
          <w:tcPr>
            <w:tcW w:w="2970" w:type="dxa"/>
            <w:tcBorders>
              <w:top w:val="nil"/>
            </w:tcBorders>
          </w:tcPr>
          <w:p w14:paraId="26BEA893" w14:textId="77777777" w:rsidR="00BB6727" w:rsidRPr="005A7913" w:rsidRDefault="00BB6727" w:rsidP="00BB6727">
            <w:pPr>
              <w:keepLines/>
              <w:tabs>
                <w:tab w:val="left" w:pos="0"/>
              </w:tabs>
              <w:rPr>
                <w:rFonts w:cs="Arial"/>
                <w:color w:val="000000"/>
                <w:sz w:val="20"/>
                <w:szCs w:val="20"/>
                <w:lang w:eastAsia="ja-JP"/>
              </w:rPr>
            </w:pPr>
          </w:p>
        </w:tc>
        <w:tc>
          <w:tcPr>
            <w:tcW w:w="2520" w:type="dxa"/>
            <w:tcBorders>
              <w:top w:val="nil"/>
            </w:tcBorders>
          </w:tcPr>
          <w:p w14:paraId="26BEA894" w14:textId="77777777" w:rsidR="00BB6727" w:rsidRPr="005A7913" w:rsidRDefault="00BB6727" w:rsidP="00BB6727">
            <w:pPr>
              <w:keepLines/>
              <w:tabs>
                <w:tab w:val="left" w:pos="0"/>
              </w:tabs>
              <w:rPr>
                <w:rFonts w:cs="Arial"/>
                <w:color w:val="000000"/>
                <w:sz w:val="20"/>
                <w:szCs w:val="20"/>
                <w:lang w:eastAsia="ja-JP"/>
              </w:rPr>
            </w:pPr>
          </w:p>
        </w:tc>
        <w:tc>
          <w:tcPr>
            <w:tcW w:w="2160" w:type="dxa"/>
            <w:tcBorders>
              <w:top w:val="nil"/>
            </w:tcBorders>
          </w:tcPr>
          <w:p w14:paraId="26BEA895" w14:textId="77777777" w:rsidR="00BB6727" w:rsidRPr="005A7913" w:rsidRDefault="00BB6727" w:rsidP="00BB6727">
            <w:pPr>
              <w:keepLines/>
              <w:tabs>
                <w:tab w:val="left" w:pos="0"/>
              </w:tabs>
              <w:rPr>
                <w:rFonts w:cs="Arial"/>
                <w:color w:val="000000"/>
                <w:sz w:val="20"/>
                <w:szCs w:val="20"/>
                <w:lang w:eastAsia="ja-JP"/>
              </w:rPr>
            </w:pPr>
          </w:p>
        </w:tc>
        <w:tc>
          <w:tcPr>
            <w:tcW w:w="1080" w:type="dxa"/>
            <w:tcBorders>
              <w:top w:val="nil"/>
            </w:tcBorders>
          </w:tcPr>
          <w:p w14:paraId="26BEA896" w14:textId="77777777" w:rsidR="00BB6727" w:rsidRPr="005A7913" w:rsidRDefault="00BB6727" w:rsidP="00BB6727">
            <w:pPr>
              <w:keepLines/>
              <w:tabs>
                <w:tab w:val="left" w:pos="0"/>
              </w:tabs>
              <w:rPr>
                <w:rFonts w:cs="Arial"/>
                <w:color w:val="000000"/>
                <w:sz w:val="20"/>
                <w:szCs w:val="20"/>
                <w:lang w:eastAsia="ja-JP"/>
              </w:rPr>
            </w:pPr>
          </w:p>
        </w:tc>
      </w:tr>
      <w:tr w:rsidR="00BB6727" w:rsidRPr="005A7913" w14:paraId="26BEA89D" w14:textId="77777777" w:rsidTr="00BB6727">
        <w:tc>
          <w:tcPr>
            <w:tcW w:w="900" w:type="dxa"/>
            <w:tcBorders>
              <w:top w:val="nil"/>
            </w:tcBorders>
          </w:tcPr>
          <w:p w14:paraId="26BEA898" w14:textId="77777777" w:rsidR="00BB6727" w:rsidRPr="005A7913" w:rsidRDefault="00BB6727" w:rsidP="00BB6727">
            <w:pPr>
              <w:keepLines/>
              <w:tabs>
                <w:tab w:val="left" w:pos="0"/>
              </w:tabs>
              <w:rPr>
                <w:rFonts w:cs="Arial"/>
                <w:color w:val="000000"/>
                <w:sz w:val="20"/>
                <w:szCs w:val="20"/>
                <w:lang w:eastAsia="ja-JP"/>
              </w:rPr>
            </w:pPr>
          </w:p>
        </w:tc>
        <w:tc>
          <w:tcPr>
            <w:tcW w:w="2970" w:type="dxa"/>
            <w:tcBorders>
              <w:top w:val="nil"/>
            </w:tcBorders>
          </w:tcPr>
          <w:p w14:paraId="26BEA899" w14:textId="77777777" w:rsidR="00BB6727" w:rsidRPr="005A7913" w:rsidRDefault="00BB6727" w:rsidP="00BB6727">
            <w:pPr>
              <w:keepLines/>
              <w:tabs>
                <w:tab w:val="left" w:pos="0"/>
              </w:tabs>
              <w:rPr>
                <w:rFonts w:cs="Arial"/>
                <w:color w:val="000000"/>
                <w:sz w:val="20"/>
                <w:szCs w:val="20"/>
                <w:lang w:eastAsia="ja-JP"/>
              </w:rPr>
            </w:pPr>
          </w:p>
        </w:tc>
        <w:tc>
          <w:tcPr>
            <w:tcW w:w="2520" w:type="dxa"/>
            <w:tcBorders>
              <w:top w:val="nil"/>
            </w:tcBorders>
          </w:tcPr>
          <w:p w14:paraId="26BEA89A" w14:textId="77777777" w:rsidR="00BB6727" w:rsidRPr="005A7913" w:rsidRDefault="00BB6727" w:rsidP="00BB6727">
            <w:pPr>
              <w:keepLines/>
              <w:tabs>
                <w:tab w:val="left" w:pos="0"/>
              </w:tabs>
              <w:rPr>
                <w:rFonts w:cs="Arial"/>
                <w:color w:val="000000"/>
                <w:sz w:val="20"/>
                <w:szCs w:val="20"/>
                <w:lang w:eastAsia="ja-JP"/>
              </w:rPr>
            </w:pPr>
          </w:p>
        </w:tc>
        <w:tc>
          <w:tcPr>
            <w:tcW w:w="2160" w:type="dxa"/>
            <w:tcBorders>
              <w:top w:val="nil"/>
            </w:tcBorders>
          </w:tcPr>
          <w:p w14:paraId="26BEA89B" w14:textId="77777777" w:rsidR="00BB6727" w:rsidRPr="005A7913" w:rsidRDefault="00BB6727" w:rsidP="00BB6727">
            <w:pPr>
              <w:keepLines/>
              <w:tabs>
                <w:tab w:val="left" w:pos="0"/>
              </w:tabs>
              <w:rPr>
                <w:rFonts w:cs="Arial"/>
                <w:color w:val="000000"/>
                <w:sz w:val="20"/>
                <w:szCs w:val="20"/>
                <w:lang w:eastAsia="ja-JP"/>
              </w:rPr>
            </w:pPr>
          </w:p>
        </w:tc>
        <w:tc>
          <w:tcPr>
            <w:tcW w:w="1080" w:type="dxa"/>
            <w:tcBorders>
              <w:top w:val="nil"/>
            </w:tcBorders>
          </w:tcPr>
          <w:p w14:paraId="26BEA89C" w14:textId="77777777" w:rsidR="00BB6727" w:rsidRPr="005A7913" w:rsidRDefault="00BB6727" w:rsidP="00BB6727">
            <w:pPr>
              <w:keepLines/>
              <w:tabs>
                <w:tab w:val="left" w:pos="0"/>
              </w:tabs>
              <w:rPr>
                <w:rFonts w:cs="Arial"/>
                <w:color w:val="000000"/>
                <w:sz w:val="20"/>
                <w:szCs w:val="20"/>
                <w:lang w:eastAsia="ja-JP"/>
              </w:rPr>
            </w:pPr>
          </w:p>
        </w:tc>
      </w:tr>
      <w:tr w:rsidR="00BB6727" w:rsidRPr="005A7913" w14:paraId="26BEA8A3" w14:textId="77777777" w:rsidTr="00BB6727">
        <w:tc>
          <w:tcPr>
            <w:tcW w:w="900" w:type="dxa"/>
            <w:tcBorders>
              <w:top w:val="nil"/>
            </w:tcBorders>
          </w:tcPr>
          <w:p w14:paraId="26BEA89E" w14:textId="77777777" w:rsidR="00BB6727" w:rsidRPr="005A7913" w:rsidRDefault="00BB6727" w:rsidP="00BB6727">
            <w:pPr>
              <w:keepLines/>
              <w:tabs>
                <w:tab w:val="left" w:pos="0"/>
              </w:tabs>
              <w:rPr>
                <w:rFonts w:cs="Arial"/>
                <w:color w:val="000000"/>
                <w:sz w:val="20"/>
                <w:szCs w:val="20"/>
                <w:lang w:eastAsia="ja-JP"/>
              </w:rPr>
            </w:pPr>
          </w:p>
        </w:tc>
        <w:tc>
          <w:tcPr>
            <w:tcW w:w="2970" w:type="dxa"/>
            <w:tcBorders>
              <w:top w:val="nil"/>
            </w:tcBorders>
          </w:tcPr>
          <w:p w14:paraId="26BEA89F" w14:textId="77777777" w:rsidR="00BB6727" w:rsidRPr="005A7913" w:rsidRDefault="00BB6727" w:rsidP="00BB6727">
            <w:pPr>
              <w:keepLines/>
              <w:tabs>
                <w:tab w:val="left" w:pos="0"/>
              </w:tabs>
              <w:rPr>
                <w:rFonts w:cs="Arial"/>
                <w:color w:val="000000"/>
                <w:sz w:val="20"/>
                <w:szCs w:val="20"/>
                <w:lang w:eastAsia="ja-JP"/>
              </w:rPr>
            </w:pPr>
          </w:p>
        </w:tc>
        <w:tc>
          <w:tcPr>
            <w:tcW w:w="2520" w:type="dxa"/>
            <w:tcBorders>
              <w:top w:val="nil"/>
            </w:tcBorders>
          </w:tcPr>
          <w:p w14:paraId="26BEA8A0" w14:textId="77777777" w:rsidR="00BB6727" w:rsidRPr="005A7913" w:rsidRDefault="00BB6727" w:rsidP="00BB6727">
            <w:pPr>
              <w:keepLines/>
              <w:tabs>
                <w:tab w:val="left" w:pos="0"/>
              </w:tabs>
              <w:rPr>
                <w:rFonts w:cs="Arial"/>
                <w:color w:val="000000"/>
                <w:sz w:val="20"/>
                <w:szCs w:val="20"/>
                <w:lang w:eastAsia="ja-JP"/>
              </w:rPr>
            </w:pPr>
          </w:p>
        </w:tc>
        <w:tc>
          <w:tcPr>
            <w:tcW w:w="2160" w:type="dxa"/>
            <w:tcBorders>
              <w:top w:val="nil"/>
            </w:tcBorders>
          </w:tcPr>
          <w:p w14:paraId="26BEA8A1" w14:textId="77777777" w:rsidR="00BB6727" w:rsidRPr="005A7913" w:rsidRDefault="00BB6727" w:rsidP="00BB6727">
            <w:pPr>
              <w:keepLines/>
              <w:tabs>
                <w:tab w:val="left" w:pos="0"/>
              </w:tabs>
              <w:rPr>
                <w:rFonts w:cs="Arial"/>
                <w:color w:val="000000"/>
                <w:sz w:val="20"/>
                <w:szCs w:val="20"/>
                <w:lang w:eastAsia="ja-JP"/>
              </w:rPr>
            </w:pPr>
          </w:p>
        </w:tc>
        <w:tc>
          <w:tcPr>
            <w:tcW w:w="1080" w:type="dxa"/>
            <w:tcBorders>
              <w:top w:val="nil"/>
            </w:tcBorders>
          </w:tcPr>
          <w:p w14:paraId="26BEA8A2" w14:textId="77777777" w:rsidR="00BB6727" w:rsidRPr="005A7913" w:rsidRDefault="00BB6727" w:rsidP="00BB6727">
            <w:pPr>
              <w:keepLines/>
              <w:tabs>
                <w:tab w:val="left" w:pos="0"/>
              </w:tabs>
              <w:rPr>
                <w:rFonts w:cs="Arial"/>
                <w:color w:val="000000"/>
                <w:sz w:val="20"/>
                <w:szCs w:val="20"/>
                <w:lang w:eastAsia="ja-JP"/>
              </w:rPr>
            </w:pPr>
          </w:p>
        </w:tc>
      </w:tr>
      <w:tr w:rsidR="00BB6727" w:rsidRPr="005A7913" w14:paraId="26BEA8A9" w14:textId="77777777" w:rsidTr="00BB6727">
        <w:tc>
          <w:tcPr>
            <w:tcW w:w="900" w:type="dxa"/>
          </w:tcPr>
          <w:p w14:paraId="26BEA8A4" w14:textId="77777777" w:rsidR="00BB6727" w:rsidRPr="005A7913" w:rsidRDefault="00BB6727" w:rsidP="00BB6727">
            <w:pPr>
              <w:keepLines/>
              <w:tabs>
                <w:tab w:val="left" w:pos="0"/>
              </w:tabs>
              <w:rPr>
                <w:rFonts w:cs="Arial"/>
                <w:color w:val="000000"/>
                <w:sz w:val="20"/>
                <w:szCs w:val="20"/>
                <w:lang w:eastAsia="ja-JP"/>
              </w:rPr>
            </w:pPr>
          </w:p>
        </w:tc>
        <w:tc>
          <w:tcPr>
            <w:tcW w:w="2970" w:type="dxa"/>
          </w:tcPr>
          <w:p w14:paraId="26BEA8A5" w14:textId="77777777" w:rsidR="00BB6727" w:rsidRPr="005A7913" w:rsidRDefault="00BB6727" w:rsidP="00BB6727">
            <w:pPr>
              <w:keepLines/>
              <w:tabs>
                <w:tab w:val="left" w:pos="0"/>
              </w:tabs>
              <w:rPr>
                <w:rFonts w:cs="Arial"/>
                <w:color w:val="000000"/>
                <w:sz w:val="20"/>
                <w:szCs w:val="20"/>
                <w:lang w:eastAsia="ja-JP"/>
              </w:rPr>
            </w:pPr>
          </w:p>
        </w:tc>
        <w:tc>
          <w:tcPr>
            <w:tcW w:w="2520" w:type="dxa"/>
          </w:tcPr>
          <w:p w14:paraId="26BEA8A6" w14:textId="77777777" w:rsidR="00BB6727" w:rsidRPr="005A7913" w:rsidRDefault="00BB6727" w:rsidP="00BB6727">
            <w:pPr>
              <w:keepLines/>
              <w:tabs>
                <w:tab w:val="left" w:pos="0"/>
              </w:tabs>
              <w:rPr>
                <w:rFonts w:cs="Arial"/>
                <w:color w:val="000000"/>
                <w:sz w:val="20"/>
                <w:szCs w:val="20"/>
                <w:lang w:eastAsia="ja-JP"/>
              </w:rPr>
            </w:pPr>
          </w:p>
        </w:tc>
        <w:tc>
          <w:tcPr>
            <w:tcW w:w="2160" w:type="dxa"/>
          </w:tcPr>
          <w:p w14:paraId="26BEA8A7" w14:textId="77777777" w:rsidR="00BB6727" w:rsidRPr="005A7913" w:rsidRDefault="00BB6727" w:rsidP="00BB6727">
            <w:pPr>
              <w:keepLines/>
              <w:tabs>
                <w:tab w:val="left" w:pos="0"/>
              </w:tabs>
              <w:rPr>
                <w:rFonts w:cs="Arial"/>
                <w:color w:val="000000"/>
                <w:sz w:val="20"/>
                <w:szCs w:val="20"/>
                <w:lang w:eastAsia="ja-JP"/>
              </w:rPr>
            </w:pPr>
          </w:p>
        </w:tc>
        <w:tc>
          <w:tcPr>
            <w:tcW w:w="1080" w:type="dxa"/>
          </w:tcPr>
          <w:p w14:paraId="26BEA8A8" w14:textId="77777777" w:rsidR="00BB6727" w:rsidRPr="005A7913" w:rsidRDefault="00BB6727" w:rsidP="00BB6727">
            <w:pPr>
              <w:keepLines/>
              <w:tabs>
                <w:tab w:val="left" w:pos="0"/>
              </w:tabs>
              <w:rPr>
                <w:rFonts w:cs="Arial"/>
                <w:color w:val="000000"/>
                <w:sz w:val="20"/>
                <w:szCs w:val="20"/>
                <w:lang w:eastAsia="ja-JP"/>
              </w:rPr>
            </w:pPr>
          </w:p>
        </w:tc>
      </w:tr>
    </w:tbl>
    <w:p w14:paraId="26BEA8AA" w14:textId="77777777" w:rsidR="006C03B2" w:rsidRPr="005A7913" w:rsidRDefault="006C03B2" w:rsidP="00B341D8">
      <w:pPr>
        <w:ind w:left="720"/>
        <w:rPr>
          <w:rFonts w:cs="Arial"/>
          <w:sz w:val="20"/>
          <w:szCs w:val="20"/>
        </w:rPr>
      </w:pPr>
      <w:bookmarkStart w:id="336" w:name="DocEND"/>
    </w:p>
    <w:bookmarkEnd w:id="336"/>
    <w:p w14:paraId="26BEA8AB" w14:textId="77777777" w:rsidR="00204CEE" w:rsidRDefault="00204CEE" w:rsidP="00B341D8">
      <w:pPr>
        <w:ind w:left="720"/>
        <w:rPr>
          <w:rFonts w:cs="Arial"/>
          <w:sz w:val="20"/>
          <w:szCs w:val="20"/>
        </w:rPr>
        <w:sectPr w:rsidR="00204CEE" w:rsidSect="007E7455">
          <w:headerReference w:type="default" r:id="rId92"/>
          <w:footerReference w:type="default" r:id="rId93"/>
          <w:headerReference w:type="first" r:id="rId94"/>
          <w:footerReference w:type="first" r:id="rId95"/>
          <w:pgSz w:w="12240" w:h="15840" w:code="1"/>
          <w:pgMar w:top="1440" w:right="1440" w:bottom="1440" w:left="1440" w:header="720" w:footer="1080" w:gutter="0"/>
          <w:pgNumType w:start="1"/>
          <w:cols w:space="720"/>
          <w:titlePg/>
          <w:docGrid w:linePitch="360"/>
        </w:sectPr>
      </w:pPr>
    </w:p>
    <w:p w14:paraId="26BEA938" w14:textId="3CE57FC6" w:rsidR="006C03B2" w:rsidRPr="00DA136D" w:rsidRDefault="00DA136D" w:rsidP="00DA136D">
      <w:pPr>
        <w:ind w:left="720"/>
        <w:jc w:val="center"/>
        <w:rPr>
          <w:rFonts w:cs="Arial"/>
          <w:b/>
          <w:sz w:val="20"/>
          <w:szCs w:val="20"/>
        </w:rPr>
      </w:pPr>
      <w:r>
        <w:rPr>
          <w:rFonts w:cs="Arial"/>
          <w:b/>
          <w:sz w:val="20"/>
          <w:szCs w:val="20"/>
        </w:rPr>
        <w:lastRenderedPageBreak/>
        <w:t>REVISION HIS</w:t>
      </w:r>
      <w:r w:rsidRPr="00DA136D">
        <w:rPr>
          <w:rFonts w:cs="Arial"/>
          <w:b/>
          <w:sz w:val="20"/>
          <w:szCs w:val="20"/>
        </w:rPr>
        <w:t>T</w:t>
      </w:r>
      <w:r>
        <w:rPr>
          <w:rFonts w:cs="Arial"/>
          <w:b/>
          <w:sz w:val="20"/>
          <w:szCs w:val="20"/>
        </w:rPr>
        <w:t>O</w:t>
      </w:r>
      <w:r w:rsidRPr="00DA136D">
        <w:rPr>
          <w:rFonts w:cs="Arial"/>
          <w:b/>
          <w:sz w:val="20"/>
          <w:szCs w:val="20"/>
        </w:rPr>
        <w:t>RY</w:t>
      </w:r>
    </w:p>
    <w:tbl>
      <w:tblPr>
        <w:tblW w:w="9558" w:type="dxa"/>
        <w:tblLayout w:type="fixed"/>
        <w:tblLook w:val="04A0" w:firstRow="1" w:lastRow="0" w:firstColumn="1" w:lastColumn="0" w:noHBand="0" w:noVBand="1"/>
      </w:tblPr>
      <w:tblGrid>
        <w:gridCol w:w="17"/>
        <w:gridCol w:w="654"/>
        <w:gridCol w:w="1687"/>
        <w:gridCol w:w="1436"/>
        <w:gridCol w:w="3064"/>
        <w:gridCol w:w="2700"/>
      </w:tblGrid>
      <w:tr w:rsidR="00DA136D" w:rsidRPr="001B0707" w14:paraId="4DA6B2D1" w14:textId="77777777" w:rsidTr="003736F7">
        <w:trPr>
          <w:gridBefore w:val="1"/>
          <w:wBefore w:w="17" w:type="dxa"/>
          <w:tblHeader/>
        </w:trPr>
        <w:tc>
          <w:tcPr>
            <w:tcW w:w="9541" w:type="dxa"/>
            <w:gridSpan w:val="5"/>
            <w:tcBorders>
              <w:top w:val="nil"/>
              <w:left w:val="nil"/>
              <w:bottom w:val="single" w:sz="4" w:space="0" w:color="auto"/>
              <w:right w:val="nil"/>
            </w:tcBorders>
            <w:hideMark/>
          </w:tcPr>
          <w:p w14:paraId="51E4B2A8" w14:textId="750BCF5E" w:rsidR="00DA136D" w:rsidRPr="000D47C3" w:rsidRDefault="00DA136D" w:rsidP="00DA136D">
            <w:pPr>
              <w:pStyle w:val="TableHeader0"/>
              <w:spacing w:before="0" w:after="0"/>
              <w:rPr>
                <w:rFonts w:cs="Arial"/>
                <w:sz w:val="18"/>
                <w:szCs w:val="18"/>
              </w:rPr>
            </w:pPr>
          </w:p>
        </w:tc>
      </w:tr>
      <w:tr w:rsidR="00DA136D" w:rsidRPr="001B0707" w14:paraId="48C6020A" w14:textId="77777777" w:rsidTr="003736F7">
        <w:trPr>
          <w:tblHeader/>
        </w:trPr>
        <w:tc>
          <w:tcPr>
            <w:tcW w:w="671" w:type="dxa"/>
            <w:gridSpan w:val="2"/>
            <w:tcBorders>
              <w:top w:val="single" w:sz="4" w:space="0" w:color="auto"/>
              <w:left w:val="single" w:sz="4" w:space="0" w:color="auto"/>
              <w:bottom w:val="single" w:sz="4" w:space="0" w:color="auto"/>
              <w:right w:val="single" w:sz="4" w:space="0" w:color="auto"/>
            </w:tcBorders>
            <w:shd w:val="clear" w:color="auto" w:fill="E0E0E0"/>
            <w:vAlign w:val="center"/>
            <w:hideMark/>
          </w:tcPr>
          <w:p w14:paraId="0F26E953" w14:textId="77777777" w:rsidR="00DA136D" w:rsidRPr="000D47C3" w:rsidRDefault="00DA136D" w:rsidP="002F4C47">
            <w:pPr>
              <w:keepNext/>
              <w:ind w:right="-84"/>
              <w:jc w:val="center"/>
              <w:rPr>
                <w:rFonts w:cs="Arial"/>
                <w:b/>
                <w:sz w:val="18"/>
                <w:szCs w:val="18"/>
              </w:rPr>
            </w:pPr>
            <w:r w:rsidRPr="000D47C3">
              <w:rPr>
                <w:rFonts w:cs="Arial"/>
                <w:b/>
                <w:sz w:val="18"/>
                <w:szCs w:val="18"/>
              </w:rPr>
              <w:t>Rev.</w:t>
            </w:r>
          </w:p>
        </w:tc>
        <w:tc>
          <w:tcPr>
            <w:tcW w:w="1687" w:type="dxa"/>
            <w:tcBorders>
              <w:top w:val="single" w:sz="4" w:space="0" w:color="auto"/>
              <w:left w:val="single" w:sz="4" w:space="0" w:color="auto"/>
              <w:bottom w:val="single" w:sz="4" w:space="0" w:color="auto"/>
              <w:right w:val="single" w:sz="4" w:space="0" w:color="auto"/>
            </w:tcBorders>
            <w:shd w:val="clear" w:color="auto" w:fill="E0E0E0"/>
            <w:hideMark/>
          </w:tcPr>
          <w:p w14:paraId="62D1D01E" w14:textId="77777777" w:rsidR="00DA136D" w:rsidRPr="000D47C3" w:rsidRDefault="00DA136D" w:rsidP="002F4C47">
            <w:pPr>
              <w:keepNext/>
              <w:ind w:right="-38"/>
              <w:jc w:val="center"/>
              <w:rPr>
                <w:rFonts w:cs="Arial"/>
                <w:b/>
                <w:sz w:val="18"/>
                <w:szCs w:val="18"/>
              </w:rPr>
            </w:pPr>
            <w:r w:rsidRPr="000D47C3">
              <w:rPr>
                <w:rFonts w:cs="Arial"/>
                <w:b/>
                <w:sz w:val="18"/>
                <w:szCs w:val="18"/>
              </w:rPr>
              <w:t>Effective Date</w:t>
            </w:r>
          </w:p>
        </w:tc>
        <w:tc>
          <w:tcPr>
            <w:tcW w:w="1436"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262A0D3B" w14:textId="77777777" w:rsidR="00DA136D" w:rsidRPr="000D47C3" w:rsidRDefault="00DA136D" w:rsidP="002F4C47">
            <w:pPr>
              <w:keepNext/>
              <w:jc w:val="center"/>
              <w:rPr>
                <w:rFonts w:cs="Arial"/>
                <w:b/>
                <w:sz w:val="18"/>
                <w:szCs w:val="18"/>
              </w:rPr>
            </w:pPr>
            <w:r w:rsidRPr="000D47C3">
              <w:rPr>
                <w:rFonts w:cs="Arial"/>
                <w:b/>
                <w:sz w:val="18"/>
                <w:szCs w:val="18"/>
              </w:rPr>
              <w:t>Author</w:t>
            </w:r>
          </w:p>
        </w:tc>
        <w:tc>
          <w:tcPr>
            <w:tcW w:w="3064"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364A4D5A" w14:textId="77777777" w:rsidR="00DA136D" w:rsidRPr="000D47C3" w:rsidRDefault="00DA136D" w:rsidP="002F4C47">
            <w:pPr>
              <w:keepNext/>
              <w:jc w:val="center"/>
              <w:rPr>
                <w:rFonts w:cs="Arial"/>
                <w:b/>
                <w:sz w:val="18"/>
                <w:szCs w:val="18"/>
              </w:rPr>
            </w:pPr>
            <w:r w:rsidRPr="000D47C3">
              <w:rPr>
                <w:rFonts w:cs="Arial"/>
                <w:b/>
                <w:sz w:val="18"/>
                <w:szCs w:val="18"/>
              </w:rPr>
              <w:t>Description of Changes</w:t>
            </w:r>
          </w:p>
        </w:tc>
        <w:tc>
          <w:tcPr>
            <w:tcW w:w="2700"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B864305" w14:textId="77777777" w:rsidR="00DA136D" w:rsidRPr="000D47C3" w:rsidRDefault="00DA136D" w:rsidP="002F4C47">
            <w:pPr>
              <w:keepNext/>
              <w:jc w:val="center"/>
              <w:rPr>
                <w:rFonts w:cs="Arial"/>
                <w:b/>
                <w:sz w:val="18"/>
                <w:szCs w:val="18"/>
              </w:rPr>
            </w:pPr>
            <w:r w:rsidRPr="000D47C3">
              <w:rPr>
                <w:rFonts w:cs="Arial"/>
                <w:b/>
                <w:sz w:val="18"/>
                <w:szCs w:val="18"/>
              </w:rPr>
              <w:t>Justification for Changes</w:t>
            </w:r>
          </w:p>
        </w:tc>
      </w:tr>
      <w:tr w:rsidR="00C27D49" w:rsidRPr="001B0707" w14:paraId="273F62F8" w14:textId="77777777" w:rsidTr="003736F7">
        <w:trPr>
          <w:ins w:id="337" w:author="Vaibhav Hadawale (Contractor)" w:date="2019-07-12T03:03:00Z"/>
        </w:trPr>
        <w:tc>
          <w:tcPr>
            <w:tcW w:w="671" w:type="dxa"/>
            <w:gridSpan w:val="2"/>
            <w:tcBorders>
              <w:top w:val="single" w:sz="4" w:space="0" w:color="auto"/>
              <w:left w:val="single" w:sz="4" w:space="0" w:color="auto"/>
              <w:right w:val="single" w:sz="4" w:space="0" w:color="auto"/>
            </w:tcBorders>
            <w:shd w:val="clear" w:color="auto" w:fill="auto"/>
          </w:tcPr>
          <w:p w14:paraId="0715EA44" w14:textId="02C0DD66" w:rsidR="00C27D49" w:rsidRDefault="003C6FF4" w:rsidP="002F4C47">
            <w:pPr>
              <w:spacing w:before="60" w:after="60"/>
              <w:rPr>
                <w:ins w:id="338" w:author="Vaibhav Hadawale (Contractor)" w:date="2019-07-12T03:03:00Z"/>
                <w:rFonts w:cs="Arial"/>
                <w:sz w:val="18"/>
                <w:szCs w:val="18"/>
              </w:rPr>
            </w:pPr>
            <w:ins w:id="339" w:author="Vaibhav Hadawale (Contractor)" w:date="2019-07-12T03:21:00Z">
              <w:r>
                <w:rPr>
                  <w:rFonts w:cs="Arial"/>
                  <w:sz w:val="18"/>
                  <w:szCs w:val="18"/>
                </w:rPr>
                <w:t>19</w:t>
              </w:r>
            </w:ins>
          </w:p>
        </w:tc>
        <w:tc>
          <w:tcPr>
            <w:tcW w:w="1687" w:type="dxa"/>
            <w:tcBorders>
              <w:top w:val="single" w:sz="4" w:space="0" w:color="auto"/>
              <w:left w:val="single" w:sz="4" w:space="0" w:color="auto"/>
              <w:right w:val="single" w:sz="4" w:space="0" w:color="auto"/>
            </w:tcBorders>
            <w:shd w:val="clear" w:color="auto" w:fill="auto"/>
          </w:tcPr>
          <w:p w14:paraId="6EC8E3B4" w14:textId="6749DC9A" w:rsidR="00C27D49" w:rsidRPr="000D47C3" w:rsidRDefault="004D1954" w:rsidP="002F4C47">
            <w:pPr>
              <w:spacing w:before="60" w:after="60"/>
              <w:rPr>
                <w:ins w:id="340" w:author="Vaibhav Hadawale (Contractor)" w:date="2019-07-12T03:03:00Z"/>
                <w:rFonts w:cs="Arial"/>
                <w:sz w:val="18"/>
                <w:szCs w:val="18"/>
              </w:rPr>
            </w:pPr>
            <w:ins w:id="341" w:author="Vaibhav Hadawale (Contractor)" w:date="2019-07-12T03:24:00Z">
              <w:r w:rsidRPr="000D47C3">
                <w:rPr>
                  <w:rFonts w:cs="Arial"/>
                  <w:sz w:val="18"/>
                  <w:szCs w:val="18"/>
                </w:rPr>
                <w:t>&lt;See EDMS&gt;</w:t>
              </w:r>
            </w:ins>
            <w:bookmarkStart w:id="342" w:name="_GoBack"/>
            <w:bookmarkEnd w:id="342"/>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2BD468A7" w14:textId="1F50F503" w:rsidR="00C27D49" w:rsidRDefault="00C27D49" w:rsidP="0099080A">
            <w:pPr>
              <w:spacing w:before="60" w:after="60"/>
              <w:rPr>
                <w:ins w:id="343" w:author="Vaibhav Hadawale (Contractor)" w:date="2019-07-12T03:03:00Z"/>
                <w:rFonts w:cs="Arial"/>
                <w:sz w:val="18"/>
                <w:szCs w:val="18"/>
              </w:rPr>
            </w:pPr>
            <w:ins w:id="344" w:author="Vaibhav Hadawale (Contractor)" w:date="2019-07-12T03:04:00Z">
              <w:r>
                <w:rPr>
                  <w:rFonts w:cs="Arial"/>
                  <w:sz w:val="18"/>
                  <w:szCs w:val="18"/>
                </w:rPr>
                <w:t>Vaibhav Hadawale</w:t>
              </w:r>
            </w:ins>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2F228189" w14:textId="59D02A60" w:rsidR="003C6FF4" w:rsidRDefault="003C6FF4" w:rsidP="00E56D73">
            <w:pPr>
              <w:pStyle w:val="Formal2"/>
              <w:spacing w:after="60"/>
              <w:rPr>
                <w:ins w:id="345" w:author="Vaibhav Hadawale (Contractor)" w:date="2019-07-12T03:21:00Z"/>
                <w:rFonts w:eastAsia="Times New Roman" w:cs="Arial"/>
                <w:b w:val="0"/>
                <w:sz w:val="18"/>
                <w:szCs w:val="18"/>
              </w:rPr>
            </w:pPr>
            <w:ins w:id="346" w:author="Vaibhav Hadawale (Contractor)" w:date="2019-07-12T03:21:00Z">
              <w:r w:rsidRPr="00A37AB6">
                <w:rPr>
                  <w:rFonts w:eastAsia="Times New Roman" w:cs="Arial"/>
                  <w:b w:val="0"/>
                  <w:sz w:val="18"/>
                  <w:szCs w:val="18"/>
                </w:rPr>
                <w:t>Updated the Approach section 1.3 for 12.2.6 upgrade</w:t>
              </w:r>
            </w:ins>
          </w:p>
          <w:p w14:paraId="0EBF96AD" w14:textId="0BB3782F" w:rsidR="00C27D49" w:rsidRPr="00A37AB6" w:rsidRDefault="00C27D49" w:rsidP="00E56D73">
            <w:pPr>
              <w:pStyle w:val="Formal2"/>
              <w:spacing w:after="60"/>
              <w:rPr>
                <w:ins w:id="347" w:author="Vaibhav Hadawale (Contractor)" w:date="2019-07-12T03:03:00Z"/>
                <w:rFonts w:eastAsia="Times New Roman" w:cs="Arial"/>
                <w:b w:val="0"/>
                <w:sz w:val="18"/>
                <w:szCs w:val="18"/>
              </w:rPr>
            </w:pPr>
            <w:ins w:id="348" w:author="Vaibhav Hadawale (Contractor)" w:date="2019-07-12T03:04:00Z">
              <w:r>
                <w:rPr>
                  <w:rFonts w:eastAsia="Times New Roman" w:cs="Arial"/>
                  <w:b w:val="0"/>
                  <w:sz w:val="18"/>
                  <w:szCs w:val="18"/>
                </w:rPr>
                <w:t>Aded France changes to print pharmacy address on Invoices for France OU.</w:t>
              </w:r>
            </w:ins>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22B9F729" w14:textId="534B9C96" w:rsidR="003C6FF4" w:rsidRDefault="003C6FF4" w:rsidP="00A37AB6">
            <w:pPr>
              <w:pStyle w:val="Formal2"/>
              <w:spacing w:after="60"/>
              <w:rPr>
                <w:ins w:id="349" w:author="Vaibhav Hadawale (Contractor)" w:date="2019-07-12T03:21:00Z"/>
                <w:rFonts w:eastAsia="Times New Roman" w:cs="Arial"/>
                <w:b w:val="0"/>
                <w:sz w:val="18"/>
                <w:szCs w:val="18"/>
              </w:rPr>
            </w:pPr>
            <w:ins w:id="350" w:author="Vaibhav Hadawale (Contractor)" w:date="2019-07-12T03:21:00Z">
              <w:r w:rsidRPr="00A37AB6">
                <w:rPr>
                  <w:rFonts w:eastAsia="Times New Roman" w:cs="Arial"/>
                  <w:b w:val="0"/>
                  <w:sz w:val="18"/>
                  <w:szCs w:val="18"/>
                </w:rPr>
                <w:t>Modified the RTF layout to handle page-break issue for 12.2.6 upgrade</w:t>
              </w:r>
            </w:ins>
          </w:p>
          <w:p w14:paraId="670433AD" w14:textId="4629E9F9" w:rsidR="00C27D49" w:rsidRPr="00A37AB6" w:rsidRDefault="00C27D49" w:rsidP="00A37AB6">
            <w:pPr>
              <w:pStyle w:val="Formal2"/>
              <w:spacing w:after="60"/>
              <w:rPr>
                <w:ins w:id="351" w:author="Vaibhav Hadawale (Contractor)" w:date="2019-07-12T03:03:00Z"/>
                <w:rFonts w:eastAsia="Times New Roman" w:cs="Arial"/>
                <w:b w:val="0"/>
                <w:sz w:val="18"/>
                <w:szCs w:val="18"/>
              </w:rPr>
            </w:pPr>
            <w:ins w:id="352" w:author="Vaibhav Hadawale (Contractor)" w:date="2019-07-12T03:04:00Z">
              <w:r>
                <w:rPr>
                  <w:rFonts w:eastAsia="Times New Roman" w:cs="Arial"/>
                  <w:b w:val="0"/>
                  <w:sz w:val="18"/>
                  <w:szCs w:val="18"/>
                </w:rPr>
                <w:t>Modified the rdf file to fetch pharmacy address for</w:t>
              </w:r>
            </w:ins>
            <w:ins w:id="353" w:author="Vaibhav Hadawale (Contractor)" w:date="2019-07-12T03:05:00Z">
              <w:r>
                <w:rPr>
                  <w:rFonts w:eastAsia="Times New Roman" w:cs="Arial"/>
                  <w:b w:val="0"/>
                  <w:sz w:val="18"/>
                  <w:szCs w:val="18"/>
                </w:rPr>
                <w:t xml:space="preserve"> </w:t>
              </w:r>
            </w:ins>
            <w:ins w:id="354" w:author="Vaibhav Hadawale (Contractor)" w:date="2019-07-12T03:04:00Z">
              <w:r>
                <w:rPr>
                  <w:rFonts w:eastAsia="Times New Roman" w:cs="Arial"/>
                  <w:b w:val="0"/>
                  <w:sz w:val="18"/>
                  <w:szCs w:val="18"/>
                </w:rPr>
                <w:t>France</w:t>
              </w:r>
            </w:ins>
            <w:ins w:id="355" w:author="Vaibhav Hadawale (Contractor)" w:date="2019-07-12T03:05:00Z">
              <w:r>
                <w:rPr>
                  <w:rFonts w:eastAsia="Times New Roman" w:cs="Arial"/>
                  <w:b w:val="0"/>
                  <w:sz w:val="18"/>
                  <w:szCs w:val="18"/>
                </w:rPr>
                <w:t xml:space="preserve"> </w:t>
              </w:r>
            </w:ins>
            <w:ins w:id="356" w:author="Vaibhav Hadawale (Contractor)" w:date="2019-07-12T03:04:00Z">
              <w:r>
                <w:rPr>
                  <w:rFonts w:eastAsia="Times New Roman" w:cs="Arial"/>
                  <w:b w:val="0"/>
                  <w:sz w:val="18"/>
                  <w:szCs w:val="18"/>
                </w:rPr>
                <w:t>OU</w:t>
              </w:r>
            </w:ins>
            <w:ins w:id="357" w:author="Vaibhav Hadawale (Contractor)" w:date="2019-07-12T03:05:00Z">
              <w:r>
                <w:rPr>
                  <w:rFonts w:eastAsia="Times New Roman" w:cs="Arial"/>
                  <w:b w:val="0"/>
                  <w:sz w:val="18"/>
                  <w:szCs w:val="18"/>
                </w:rPr>
                <w:t>. Modified France.rtf file to update the xml tags for ship to address fields.</w:t>
              </w:r>
            </w:ins>
          </w:p>
        </w:tc>
      </w:tr>
      <w:tr w:rsidR="00062778" w:rsidRPr="001B0707" w14:paraId="4D6B9ACB" w14:textId="77777777" w:rsidTr="003736F7">
        <w:tc>
          <w:tcPr>
            <w:tcW w:w="671" w:type="dxa"/>
            <w:gridSpan w:val="2"/>
            <w:tcBorders>
              <w:top w:val="single" w:sz="4" w:space="0" w:color="auto"/>
              <w:left w:val="single" w:sz="4" w:space="0" w:color="auto"/>
              <w:right w:val="single" w:sz="4" w:space="0" w:color="auto"/>
            </w:tcBorders>
            <w:shd w:val="clear" w:color="auto" w:fill="auto"/>
          </w:tcPr>
          <w:p w14:paraId="0D7833BD" w14:textId="076D0463" w:rsidR="00062778" w:rsidRPr="000D47C3" w:rsidRDefault="00062778" w:rsidP="002F4C47">
            <w:pPr>
              <w:spacing w:before="60" w:after="60"/>
              <w:rPr>
                <w:rFonts w:cs="Arial"/>
                <w:sz w:val="18"/>
                <w:szCs w:val="18"/>
              </w:rPr>
            </w:pPr>
            <w:r>
              <w:rPr>
                <w:rFonts w:cs="Arial"/>
                <w:sz w:val="18"/>
                <w:szCs w:val="18"/>
              </w:rPr>
              <w:t>18</w:t>
            </w:r>
          </w:p>
        </w:tc>
        <w:tc>
          <w:tcPr>
            <w:tcW w:w="1687" w:type="dxa"/>
            <w:tcBorders>
              <w:top w:val="single" w:sz="4" w:space="0" w:color="auto"/>
              <w:left w:val="single" w:sz="4" w:space="0" w:color="auto"/>
              <w:right w:val="single" w:sz="4" w:space="0" w:color="auto"/>
            </w:tcBorders>
            <w:shd w:val="clear" w:color="auto" w:fill="auto"/>
          </w:tcPr>
          <w:p w14:paraId="5765A436" w14:textId="0B98FEA0" w:rsidR="00062778" w:rsidRPr="000D47C3" w:rsidRDefault="00062778" w:rsidP="002F4C47">
            <w:pPr>
              <w:spacing w:before="60" w:after="60"/>
              <w:rPr>
                <w:rFonts w:cs="Arial"/>
                <w:sz w:val="18"/>
                <w:szCs w:val="18"/>
              </w:rPr>
            </w:pPr>
            <w:r w:rsidRPr="000D47C3">
              <w:rPr>
                <w:rFonts w:cs="Arial"/>
                <w:sz w:val="18"/>
                <w:szCs w:val="18"/>
              </w:rPr>
              <w:t>&lt;See EDMS&gt;</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7159A18D" w14:textId="66F1AB39" w:rsidR="00062778" w:rsidRPr="000D47C3" w:rsidRDefault="00062778" w:rsidP="0099080A">
            <w:pPr>
              <w:spacing w:before="60" w:after="60"/>
              <w:rPr>
                <w:rFonts w:cs="Arial"/>
                <w:sz w:val="18"/>
                <w:szCs w:val="18"/>
              </w:rPr>
            </w:pPr>
            <w:r>
              <w:rPr>
                <w:rFonts w:cs="Arial"/>
                <w:sz w:val="18"/>
                <w:szCs w:val="18"/>
              </w:rPr>
              <w:t xml:space="preserve">Ajaya Kumar </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41BE7908" w14:textId="34F0344D" w:rsidR="00D06C10" w:rsidRDefault="00D06C10" w:rsidP="00E56D73">
            <w:pPr>
              <w:pStyle w:val="Formal2"/>
              <w:spacing w:after="60"/>
              <w:rPr>
                <w:rFonts w:eastAsia="Times New Roman" w:cs="Arial"/>
                <w:b w:val="0"/>
                <w:sz w:val="18"/>
                <w:szCs w:val="18"/>
              </w:rPr>
            </w:pPr>
            <w:r>
              <w:rPr>
                <w:rFonts w:eastAsia="Times New Roman" w:cs="Arial"/>
                <w:b w:val="0"/>
                <w:sz w:val="18"/>
                <w:szCs w:val="18"/>
              </w:rPr>
              <w:t>Added changes to section 2.15</w:t>
            </w:r>
          </w:p>
          <w:p w14:paraId="5EA22EE3" w14:textId="73C8B780" w:rsidR="0035504C" w:rsidRPr="0035504C" w:rsidRDefault="00D06C10" w:rsidP="003736F7">
            <w:pPr>
              <w:pStyle w:val="Formal2"/>
              <w:numPr>
                <w:ilvl w:val="0"/>
                <w:numId w:val="72"/>
              </w:numPr>
              <w:spacing w:after="60"/>
              <w:ind w:left="346" w:hanging="180"/>
              <w:rPr>
                <w:rFonts w:eastAsia="Times New Roman" w:cs="Arial"/>
                <w:b w:val="0"/>
                <w:sz w:val="18"/>
                <w:szCs w:val="18"/>
              </w:rPr>
            </w:pPr>
            <w:r>
              <w:rPr>
                <w:rFonts w:eastAsia="Times New Roman" w:cs="Arial"/>
                <w:b w:val="0"/>
                <w:sz w:val="18"/>
                <w:szCs w:val="18"/>
              </w:rPr>
              <w:t>T</w:t>
            </w:r>
            <w:r w:rsidR="00073B4F">
              <w:rPr>
                <w:rFonts w:eastAsia="Times New Roman" w:cs="Arial"/>
                <w:b w:val="0"/>
                <w:sz w:val="18"/>
                <w:szCs w:val="18"/>
              </w:rPr>
              <w:t>o show tax amount for US Invoi</w:t>
            </w:r>
            <w:r w:rsidR="009F4FAD">
              <w:rPr>
                <w:rFonts w:eastAsia="Times New Roman" w:cs="Arial"/>
                <w:b w:val="0"/>
                <w:sz w:val="18"/>
                <w:szCs w:val="18"/>
              </w:rPr>
              <w:t>c</w:t>
            </w:r>
            <w:r w:rsidR="00073B4F">
              <w:rPr>
                <w:rFonts w:eastAsia="Times New Roman" w:cs="Arial"/>
                <w:b w:val="0"/>
                <w:sz w:val="18"/>
                <w:szCs w:val="18"/>
              </w:rPr>
              <w:t>es.</w:t>
            </w:r>
          </w:p>
          <w:p w14:paraId="0EEDB3B4" w14:textId="39830521" w:rsidR="0035504C" w:rsidRDefault="00D06C10" w:rsidP="003736F7">
            <w:pPr>
              <w:pStyle w:val="Formal2"/>
              <w:numPr>
                <w:ilvl w:val="0"/>
                <w:numId w:val="72"/>
              </w:numPr>
              <w:spacing w:after="60"/>
              <w:ind w:left="346" w:hanging="180"/>
              <w:rPr>
                <w:rFonts w:eastAsia="Times New Roman" w:cs="Arial"/>
                <w:b w:val="0"/>
                <w:sz w:val="18"/>
                <w:szCs w:val="18"/>
              </w:rPr>
            </w:pPr>
            <w:r>
              <w:rPr>
                <w:rFonts w:eastAsia="Times New Roman" w:cs="Arial"/>
                <w:b w:val="0"/>
                <w:sz w:val="18"/>
                <w:szCs w:val="18"/>
              </w:rPr>
              <w:t>T</w:t>
            </w:r>
            <w:r w:rsidR="0035504C" w:rsidRPr="0035504C">
              <w:rPr>
                <w:rFonts w:eastAsia="Times New Roman" w:cs="Arial"/>
                <w:b w:val="0"/>
                <w:sz w:val="18"/>
                <w:szCs w:val="18"/>
              </w:rPr>
              <w:t>o remove Lot expiry date for Y</w:t>
            </w:r>
            <w:r w:rsidR="004356D9">
              <w:rPr>
                <w:rFonts w:eastAsia="Times New Roman" w:cs="Arial"/>
                <w:b w:val="0"/>
                <w:sz w:val="18"/>
                <w:szCs w:val="18"/>
              </w:rPr>
              <w:t>a</w:t>
            </w:r>
            <w:r w:rsidR="0035504C" w:rsidRPr="0035504C">
              <w:rPr>
                <w:rFonts w:eastAsia="Times New Roman" w:cs="Arial"/>
                <w:b w:val="0"/>
                <w:sz w:val="18"/>
                <w:szCs w:val="18"/>
              </w:rPr>
              <w:t>scarta invoices</w:t>
            </w:r>
            <w:r w:rsidR="0035504C">
              <w:rPr>
                <w:rFonts w:eastAsia="Times New Roman" w:cs="Arial"/>
                <w:b w:val="0"/>
                <w:sz w:val="18"/>
                <w:szCs w:val="18"/>
              </w:rPr>
              <w:t>.</w:t>
            </w:r>
          </w:p>
          <w:p w14:paraId="570CEBFE" w14:textId="4D04392B" w:rsidR="0099080A" w:rsidRDefault="00B616EA" w:rsidP="003736F7">
            <w:pPr>
              <w:pStyle w:val="Formal2"/>
              <w:numPr>
                <w:ilvl w:val="0"/>
                <w:numId w:val="72"/>
              </w:numPr>
              <w:spacing w:after="60"/>
              <w:ind w:left="346" w:hanging="180"/>
              <w:rPr>
                <w:rFonts w:eastAsia="Times New Roman" w:cs="Arial"/>
                <w:b w:val="0"/>
                <w:sz w:val="18"/>
                <w:szCs w:val="18"/>
              </w:rPr>
            </w:pPr>
            <w:r>
              <w:rPr>
                <w:rFonts w:eastAsia="Times New Roman" w:cs="Arial"/>
                <w:b w:val="0"/>
                <w:sz w:val="18"/>
                <w:szCs w:val="18"/>
              </w:rPr>
              <w:t>T</w:t>
            </w:r>
            <w:r w:rsidR="0099080A">
              <w:rPr>
                <w:rFonts w:eastAsia="Times New Roman" w:cs="Arial"/>
                <w:b w:val="0"/>
                <w:sz w:val="18"/>
                <w:szCs w:val="18"/>
              </w:rPr>
              <w:t>o show lot number field incase if cancelled quantity is null.</w:t>
            </w:r>
          </w:p>
          <w:p w14:paraId="4FF38F85" w14:textId="70140AB5" w:rsidR="00B616EA" w:rsidRPr="0035504C" w:rsidRDefault="00B616EA" w:rsidP="003736F7">
            <w:pPr>
              <w:pStyle w:val="Formal2"/>
              <w:numPr>
                <w:ilvl w:val="0"/>
                <w:numId w:val="72"/>
              </w:numPr>
              <w:spacing w:after="60"/>
              <w:ind w:left="346" w:hanging="180"/>
              <w:rPr>
                <w:rFonts w:eastAsia="Times New Roman" w:cs="Arial"/>
                <w:b w:val="0"/>
                <w:sz w:val="18"/>
                <w:szCs w:val="18"/>
              </w:rPr>
            </w:pPr>
            <w:r>
              <w:rPr>
                <w:rFonts w:eastAsia="Times New Roman" w:cs="Arial"/>
                <w:b w:val="0"/>
                <w:sz w:val="18"/>
                <w:szCs w:val="18"/>
              </w:rPr>
              <w:t>To fix the Unit Selling Price decimal number issue.</w:t>
            </w:r>
          </w:p>
          <w:p w14:paraId="1E4CE44E" w14:textId="5C67255A" w:rsidR="0035504C" w:rsidRPr="0035504C" w:rsidRDefault="00073B4F" w:rsidP="003736F7">
            <w:pPr>
              <w:pStyle w:val="Formal2"/>
              <w:numPr>
                <w:ilvl w:val="0"/>
                <w:numId w:val="72"/>
              </w:numPr>
              <w:spacing w:after="60"/>
              <w:ind w:left="346" w:hanging="180"/>
              <w:rPr>
                <w:rFonts w:eastAsia="Times New Roman" w:cs="Arial"/>
                <w:b w:val="0"/>
                <w:sz w:val="18"/>
                <w:szCs w:val="18"/>
              </w:rPr>
            </w:pPr>
            <w:r>
              <w:rPr>
                <w:rFonts w:eastAsia="Times New Roman" w:cs="Arial"/>
                <w:b w:val="0"/>
                <w:sz w:val="18"/>
                <w:szCs w:val="18"/>
              </w:rPr>
              <w:t>Report parameters section changes to limi</w:t>
            </w:r>
            <w:r w:rsidR="009F4FAD">
              <w:rPr>
                <w:rFonts w:eastAsia="Times New Roman" w:cs="Arial"/>
                <w:b w:val="0"/>
                <w:sz w:val="18"/>
                <w:szCs w:val="18"/>
              </w:rPr>
              <w:t>t</w:t>
            </w:r>
            <w:r>
              <w:rPr>
                <w:rFonts w:eastAsia="Times New Roman" w:cs="Arial"/>
                <w:b w:val="0"/>
                <w:sz w:val="18"/>
                <w:szCs w:val="18"/>
              </w:rPr>
              <w:t xml:space="preserve"> the total invoices printed when the print choice is selected as SEL.</w:t>
            </w:r>
          </w:p>
          <w:p w14:paraId="16979AAE" w14:textId="2EE294FB" w:rsidR="0035504C" w:rsidRPr="000D47C3" w:rsidRDefault="0035504C" w:rsidP="003736F7">
            <w:pPr>
              <w:pStyle w:val="Formal2"/>
              <w:numPr>
                <w:ilvl w:val="0"/>
                <w:numId w:val="72"/>
              </w:numPr>
              <w:spacing w:after="60"/>
              <w:ind w:left="346" w:hanging="180"/>
              <w:rPr>
                <w:rFonts w:eastAsia="Times New Roman" w:cs="Arial"/>
                <w:b w:val="0"/>
                <w:sz w:val="18"/>
                <w:szCs w:val="18"/>
              </w:rPr>
            </w:pPr>
            <w:r w:rsidRPr="0035504C">
              <w:rPr>
                <w:rFonts w:eastAsia="Times New Roman" w:cs="Arial"/>
                <w:b w:val="0"/>
                <w:sz w:val="18"/>
                <w:szCs w:val="18"/>
              </w:rPr>
              <w:t xml:space="preserve">Manager </w:t>
            </w:r>
            <w:r w:rsidR="00073B4F">
              <w:rPr>
                <w:rFonts w:eastAsia="Times New Roman" w:cs="Arial"/>
                <w:b w:val="0"/>
                <w:sz w:val="18"/>
                <w:szCs w:val="18"/>
              </w:rPr>
              <w:t xml:space="preserve">name changes </w:t>
            </w:r>
            <w:r w:rsidRPr="0035504C">
              <w:rPr>
                <w:rFonts w:eastAsia="Times New Roman" w:cs="Arial"/>
                <w:b w:val="0"/>
                <w:sz w:val="18"/>
                <w:szCs w:val="18"/>
              </w:rPr>
              <w:t>in German Invoice template</w:t>
            </w:r>
            <w:r>
              <w:rPr>
                <w:rFonts w:eastAsia="Times New Roman" w:cs="Arial"/>
                <w:b w:val="0"/>
                <w:sz w:val="18"/>
                <w:szCs w:val="18"/>
              </w:rPr>
              <w:t>.</w:t>
            </w:r>
            <w:r w:rsidRPr="0035504C">
              <w:rPr>
                <w:rFonts w:eastAsia="Times New Roman" w:cs="Arial"/>
                <w:b w:val="0"/>
                <w:sz w:val="18"/>
                <w:szCs w:val="18"/>
              </w:rPr>
              <w:t xml:space="preserve"> </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0223583B" w14:textId="1BE2636C" w:rsidR="0035504C" w:rsidRDefault="0099080A" w:rsidP="002F4C47">
            <w:pPr>
              <w:spacing w:before="60" w:after="60"/>
              <w:rPr>
                <w:rFonts w:cs="Arial"/>
                <w:sz w:val="18"/>
                <w:szCs w:val="18"/>
              </w:rPr>
            </w:pPr>
            <w:r>
              <w:rPr>
                <w:rFonts w:cs="Arial"/>
                <w:sz w:val="18"/>
                <w:szCs w:val="18"/>
              </w:rPr>
              <w:t xml:space="preserve">Added changes as per </w:t>
            </w:r>
            <w:r w:rsidR="00014FAE">
              <w:rPr>
                <w:rFonts w:cs="Arial"/>
                <w:sz w:val="18"/>
                <w:szCs w:val="18"/>
              </w:rPr>
              <w:t>Service Requests</w:t>
            </w:r>
            <w:r w:rsidR="0035504C">
              <w:rPr>
                <w:rFonts w:cs="Arial"/>
                <w:sz w:val="18"/>
                <w:szCs w:val="18"/>
              </w:rPr>
              <w:t xml:space="preserve">: </w:t>
            </w:r>
          </w:p>
          <w:p w14:paraId="2C14D425" w14:textId="77777777" w:rsidR="00062778" w:rsidRDefault="0035504C" w:rsidP="002F4C47">
            <w:pPr>
              <w:spacing w:before="60" w:after="60"/>
              <w:rPr>
                <w:rFonts w:cs="Arial"/>
                <w:sz w:val="18"/>
                <w:szCs w:val="18"/>
              </w:rPr>
            </w:pPr>
            <w:r w:rsidRPr="0035504C">
              <w:rPr>
                <w:rFonts w:cs="Arial"/>
                <w:sz w:val="18"/>
                <w:szCs w:val="18"/>
              </w:rPr>
              <w:t>REQ0546762</w:t>
            </w:r>
            <w:r>
              <w:rPr>
                <w:rFonts w:cs="Arial"/>
                <w:sz w:val="18"/>
                <w:szCs w:val="18"/>
              </w:rPr>
              <w:t>,</w:t>
            </w:r>
          </w:p>
          <w:p w14:paraId="361B5FD7" w14:textId="1DE739FD" w:rsidR="0035504C" w:rsidRDefault="0035504C" w:rsidP="002F4C47">
            <w:pPr>
              <w:spacing w:before="60" w:after="60"/>
              <w:rPr>
                <w:rFonts w:cs="Arial"/>
                <w:sz w:val="18"/>
                <w:szCs w:val="18"/>
              </w:rPr>
            </w:pPr>
            <w:r w:rsidRPr="0035504C">
              <w:rPr>
                <w:rFonts w:cs="Arial"/>
                <w:sz w:val="18"/>
                <w:szCs w:val="18"/>
              </w:rPr>
              <w:t>REQ0568484</w:t>
            </w:r>
            <w:r>
              <w:rPr>
                <w:rFonts w:cs="Arial"/>
                <w:sz w:val="18"/>
                <w:szCs w:val="18"/>
              </w:rPr>
              <w:t>,</w:t>
            </w:r>
          </w:p>
          <w:p w14:paraId="4AA85E73" w14:textId="3DECD901" w:rsidR="0035504C" w:rsidRDefault="0035504C" w:rsidP="002F4C47">
            <w:pPr>
              <w:spacing w:before="60" w:after="60"/>
              <w:rPr>
                <w:rFonts w:cs="Arial"/>
                <w:sz w:val="18"/>
                <w:szCs w:val="18"/>
              </w:rPr>
            </w:pPr>
            <w:r w:rsidRPr="0035504C">
              <w:rPr>
                <w:rFonts w:cs="Arial"/>
                <w:sz w:val="18"/>
                <w:szCs w:val="18"/>
              </w:rPr>
              <w:t>REQ0519760</w:t>
            </w:r>
            <w:r>
              <w:rPr>
                <w:rFonts w:cs="Arial"/>
                <w:sz w:val="18"/>
                <w:szCs w:val="18"/>
              </w:rPr>
              <w:t>,</w:t>
            </w:r>
          </w:p>
          <w:p w14:paraId="424DE277" w14:textId="485C3277" w:rsidR="0035504C" w:rsidRDefault="0035504C" w:rsidP="002F4C47">
            <w:pPr>
              <w:spacing w:before="60" w:after="60"/>
              <w:rPr>
                <w:rFonts w:cs="Arial"/>
                <w:sz w:val="18"/>
                <w:szCs w:val="18"/>
              </w:rPr>
            </w:pPr>
            <w:r w:rsidRPr="0035504C">
              <w:rPr>
                <w:rFonts w:cs="Arial"/>
                <w:sz w:val="18"/>
                <w:szCs w:val="18"/>
              </w:rPr>
              <w:t>REQ0525208</w:t>
            </w:r>
            <w:r>
              <w:rPr>
                <w:rFonts w:cs="Arial"/>
                <w:sz w:val="18"/>
                <w:szCs w:val="18"/>
              </w:rPr>
              <w:t>,</w:t>
            </w:r>
          </w:p>
          <w:p w14:paraId="1408C897" w14:textId="2613D42B" w:rsidR="0035504C" w:rsidRDefault="0035504C" w:rsidP="002F4C47">
            <w:pPr>
              <w:spacing w:before="60" w:after="60"/>
              <w:rPr>
                <w:rFonts w:cs="Arial"/>
                <w:sz w:val="18"/>
                <w:szCs w:val="18"/>
              </w:rPr>
            </w:pPr>
            <w:r w:rsidRPr="0035504C">
              <w:rPr>
                <w:rFonts w:cs="Arial"/>
                <w:sz w:val="18"/>
                <w:szCs w:val="18"/>
              </w:rPr>
              <w:t>REQ0600410</w:t>
            </w:r>
            <w:r w:rsidR="00B616EA">
              <w:rPr>
                <w:rFonts w:cs="Arial"/>
                <w:sz w:val="18"/>
                <w:szCs w:val="18"/>
              </w:rPr>
              <w:t>,</w:t>
            </w:r>
          </w:p>
          <w:p w14:paraId="4BEBB85D" w14:textId="7C6A9F88" w:rsidR="00B616EA" w:rsidRDefault="00B616EA" w:rsidP="002F4C47">
            <w:pPr>
              <w:spacing w:before="60" w:after="60"/>
              <w:rPr>
                <w:rFonts w:cs="Arial"/>
                <w:sz w:val="18"/>
                <w:szCs w:val="18"/>
              </w:rPr>
            </w:pPr>
            <w:r w:rsidRPr="00B616EA">
              <w:rPr>
                <w:rFonts w:cs="Arial"/>
                <w:sz w:val="18"/>
                <w:szCs w:val="18"/>
              </w:rPr>
              <w:t>REQ0641799</w:t>
            </w:r>
            <w:r w:rsidR="007D288A">
              <w:rPr>
                <w:rFonts w:cs="Arial"/>
                <w:sz w:val="18"/>
                <w:szCs w:val="18"/>
              </w:rPr>
              <w:t>.</w:t>
            </w:r>
          </w:p>
          <w:p w14:paraId="5115D3CF" w14:textId="7F52F1D7" w:rsidR="0035504C" w:rsidRPr="000D47C3" w:rsidRDefault="0035504C" w:rsidP="002F4C47">
            <w:pPr>
              <w:spacing w:before="60" w:after="60"/>
              <w:rPr>
                <w:rFonts w:cs="Arial"/>
                <w:sz w:val="18"/>
                <w:szCs w:val="18"/>
              </w:rPr>
            </w:pPr>
          </w:p>
        </w:tc>
      </w:tr>
      <w:tr w:rsidR="00073B4F" w:rsidRPr="001B0707" w14:paraId="490EEA02" w14:textId="77777777" w:rsidTr="00C14B77">
        <w:tc>
          <w:tcPr>
            <w:tcW w:w="671" w:type="dxa"/>
            <w:gridSpan w:val="2"/>
            <w:tcBorders>
              <w:top w:val="single" w:sz="4" w:space="0" w:color="auto"/>
              <w:left w:val="single" w:sz="4" w:space="0" w:color="auto"/>
              <w:right w:val="single" w:sz="4" w:space="0" w:color="auto"/>
            </w:tcBorders>
            <w:shd w:val="clear" w:color="auto" w:fill="auto"/>
          </w:tcPr>
          <w:p w14:paraId="7AC63AF0" w14:textId="2D0CB64E" w:rsidR="00073B4F" w:rsidRDefault="00073B4F" w:rsidP="002F4C47">
            <w:pPr>
              <w:spacing w:before="60" w:after="60"/>
              <w:rPr>
                <w:rFonts w:cs="Arial"/>
                <w:sz w:val="18"/>
                <w:szCs w:val="18"/>
              </w:rPr>
            </w:pPr>
            <w:r>
              <w:rPr>
                <w:rFonts w:cs="Arial"/>
                <w:sz w:val="18"/>
                <w:szCs w:val="18"/>
              </w:rPr>
              <w:t>18</w:t>
            </w:r>
          </w:p>
        </w:tc>
        <w:tc>
          <w:tcPr>
            <w:tcW w:w="1687" w:type="dxa"/>
            <w:tcBorders>
              <w:top w:val="single" w:sz="4" w:space="0" w:color="auto"/>
              <w:left w:val="single" w:sz="4" w:space="0" w:color="auto"/>
              <w:right w:val="single" w:sz="4" w:space="0" w:color="auto"/>
            </w:tcBorders>
            <w:shd w:val="clear" w:color="auto" w:fill="auto"/>
          </w:tcPr>
          <w:p w14:paraId="21CFF3F6" w14:textId="2CD7FF0F" w:rsidR="00073B4F" w:rsidRPr="000D47C3" w:rsidRDefault="00073B4F" w:rsidP="002F4C47">
            <w:pPr>
              <w:spacing w:before="60" w:after="60"/>
              <w:rPr>
                <w:rFonts w:cs="Arial"/>
                <w:sz w:val="18"/>
                <w:szCs w:val="18"/>
              </w:rPr>
            </w:pPr>
            <w:r>
              <w:rPr>
                <w:rFonts w:cs="Arial"/>
                <w:sz w:val="18"/>
                <w:szCs w:val="18"/>
              </w:rPr>
              <w:t>N/A</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41CEF810" w14:textId="28785EC2" w:rsidR="00073B4F" w:rsidRDefault="00073B4F" w:rsidP="00073B4F">
            <w:pPr>
              <w:spacing w:before="60" w:after="60"/>
              <w:rPr>
                <w:rFonts w:cs="Arial"/>
                <w:sz w:val="18"/>
                <w:szCs w:val="18"/>
              </w:rPr>
            </w:pPr>
            <w:r>
              <w:rPr>
                <w:rFonts w:cs="Arial"/>
                <w:sz w:val="18"/>
                <w:szCs w:val="18"/>
              </w:rPr>
              <w:t>N/A</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3C0F5388" w14:textId="2BE29B9F" w:rsidR="00073B4F" w:rsidRPr="0035504C" w:rsidRDefault="0099080A" w:rsidP="003736F7">
            <w:pPr>
              <w:pStyle w:val="Formal2"/>
              <w:numPr>
                <w:ilvl w:val="0"/>
                <w:numId w:val="72"/>
              </w:numPr>
              <w:spacing w:after="60"/>
              <w:ind w:left="346" w:hanging="180"/>
              <w:rPr>
                <w:rFonts w:eastAsia="Times New Roman" w:cs="Arial"/>
                <w:b w:val="0"/>
                <w:sz w:val="18"/>
                <w:szCs w:val="18"/>
              </w:rPr>
            </w:pPr>
            <w:r>
              <w:rPr>
                <w:rFonts w:eastAsia="Times New Roman" w:cs="Arial"/>
                <w:b w:val="0"/>
                <w:sz w:val="18"/>
                <w:szCs w:val="18"/>
              </w:rPr>
              <w:t>On 20-May-2019, Document and Version numbers were updated in GVault QDMS.</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33045A74" w14:textId="2F78EBAB" w:rsidR="00073B4F" w:rsidRDefault="0099080A" w:rsidP="002F4C47">
            <w:pPr>
              <w:spacing w:before="60" w:after="60"/>
              <w:rPr>
                <w:rFonts w:cs="Arial"/>
                <w:sz w:val="18"/>
                <w:szCs w:val="18"/>
              </w:rPr>
            </w:pPr>
            <w:r>
              <w:rPr>
                <w:rFonts w:cs="Arial"/>
                <w:sz w:val="18"/>
                <w:szCs w:val="18"/>
              </w:rPr>
              <w:t xml:space="preserve">1. </w:t>
            </w:r>
            <w:r w:rsidR="00073B4F">
              <w:rPr>
                <w:rFonts w:cs="Arial"/>
                <w:sz w:val="18"/>
                <w:szCs w:val="18"/>
              </w:rPr>
              <w:t>Per migration to GVault QDMS. Refer to REP-18125.</w:t>
            </w:r>
          </w:p>
        </w:tc>
      </w:tr>
      <w:tr w:rsidR="00E46DD9" w:rsidRPr="001B0707" w14:paraId="00F1A5B4" w14:textId="77777777" w:rsidTr="003736F7">
        <w:tc>
          <w:tcPr>
            <w:tcW w:w="671" w:type="dxa"/>
            <w:gridSpan w:val="2"/>
            <w:tcBorders>
              <w:top w:val="single" w:sz="4" w:space="0" w:color="auto"/>
              <w:left w:val="single" w:sz="4" w:space="0" w:color="auto"/>
              <w:right w:val="single" w:sz="4" w:space="0" w:color="auto"/>
            </w:tcBorders>
            <w:shd w:val="clear" w:color="auto" w:fill="auto"/>
          </w:tcPr>
          <w:p w14:paraId="0ABE53FF" w14:textId="09B549E1" w:rsidR="00E46DD9" w:rsidRPr="000D47C3" w:rsidRDefault="00E46DD9" w:rsidP="002F4C47">
            <w:pPr>
              <w:spacing w:before="60" w:after="60"/>
              <w:rPr>
                <w:rFonts w:cs="Arial"/>
                <w:sz w:val="18"/>
                <w:szCs w:val="18"/>
              </w:rPr>
            </w:pPr>
            <w:r w:rsidRPr="000D47C3">
              <w:rPr>
                <w:rFonts w:cs="Arial"/>
                <w:sz w:val="18"/>
                <w:szCs w:val="18"/>
              </w:rPr>
              <w:t>17.0</w:t>
            </w:r>
          </w:p>
        </w:tc>
        <w:tc>
          <w:tcPr>
            <w:tcW w:w="1687" w:type="dxa"/>
            <w:tcBorders>
              <w:top w:val="single" w:sz="4" w:space="0" w:color="auto"/>
              <w:left w:val="single" w:sz="4" w:space="0" w:color="auto"/>
              <w:right w:val="single" w:sz="4" w:space="0" w:color="auto"/>
            </w:tcBorders>
            <w:shd w:val="clear" w:color="auto" w:fill="auto"/>
          </w:tcPr>
          <w:p w14:paraId="42A9129C" w14:textId="457A2A63" w:rsidR="00E46DD9" w:rsidRPr="000D47C3" w:rsidRDefault="00062778" w:rsidP="002F4C47">
            <w:pPr>
              <w:spacing w:before="60" w:after="60"/>
              <w:rPr>
                <w:rFonts w:cs="Arial"/>
                <w:sz w:val="18"/>
                <w:szCs w:val="18"/>
              </w:rPr>
            </w:pPr>
            <w:r>
              <w:rPr>
                <w:rFonts w:cs="Arial"/>
                <w:sz w:val="18"/>
                <w:szCs w:val="18"/>
              </w:rPr>
              <w:t xml:space="preserve">    29 Jan 2019</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6B3BD49E" w14:textId="5EE249C6" w:rsidR="00E46DD9" w:rsidRPr="000D47C3" w:rsidRDefault="00485C00" w:rsidP="00A04494">
            <w:pPr>
              <w:spacing w:before="60" w:after="60"/>
              <w:rPr>
                <w:rFonts w:cs="Arial"/>
                <w:sz w:val="18"/>
                <w:szCs w:val="18"/>
              </w:rPr>
            </w:pPr>
            <w:r w:rsidRPr="000D47C3">
              <w:rPr>
                <w:rFonts w:cs="Arial"/>
                <w:sz w:val="18"/>
                <w:szCs w:val="18"/>
              </w:rPr>
              <w:t>S</w:t>
            </w:r>
            <w:r w:rsidR="001B0707">
              <w:rPr>
                <w:rFonts w:cs="Arial"/>
                <w:sz w:val="18"/>
                <w:szCs w:val="18"/>
              </w:rPr>
              <w:t xml:space="preserve">. </w:t>
            </w:r>
            <w:r w:rsidRPr="000D47C3">
              <w:rPr>
                <w:rFonts w:cs="Arial"/>
                <w:sz w:val="18"/>
                <w:szCs w:val="18"/>
              </w:rPr>
              <w:t>Shanmugam</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7158AB74" w14:textId="082749DE" w:rsidR="00E46DD9" w:rsidRPr="000D47C3" w:rsidRDefault="00F83689" w:rsidP="002F4C47">
            <w:pPr>
              <w:pStyle w:val="Formal2"/>
              <w:spacing w:after="60"/>
              <w:rPr>
                <w:rFonts w:eastAsia="Times New Roman" w:cs="Arial"/>
                <w:b w:val="0"/>
                <w:sz w:val="18"/>
                <w:szCs w:val="18"/>
              </w:rPr>
            </w:pPr>
            <w:r w:rsidRPr="000D47C3">
              <w:rPr>
                <w:rFonts w:eastAsia="Times New Roman" w:cs="Arial"/>
                <w:b w:val="0"/>
                <w:sz w:val="18"/>
                <w:szCs w:val="18"/>
              </w:rPr>
              <w:t>Section 2.15 Report Change Requests for Kite Canada Project. Added the Business Requirements and Technical Details</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71B67D4B" w14:textId="7D96B769" w:rsidR="00E46DD9" w:rsidRPr="000D47C3" w:rsidRDefault="00F83689" w:rsidP="002F4C47">
            <w:pPr>
              <w:spacing w:before="60" w:after="60"/>
              <w:rPr>
                <w:rFonts w:cs="Arial"/>
                <w:sz w:val="18"/>
                <w:szCs w:val="18"/>
              </w:rPr>
            </w:pPr>
            <w:r w:rsidRPr="000D47C3">
              <w:rPr>
                <w:rFonts w:cs="Arial"/>
                <w:sz w:val="18"/>
                <w:szCs w:val="18"/>
              </w:rPr>
              <w:t>As Per GIL3762: Kite Canada Changes</w:t>
            </w:r>
          </w:p>
        </w:tc>
      </w:tr>
      <w:tr w:rsidR="00DA136D" w:rsidRPr="001B0707" w14:paraId="5BE12B09" w14:textId="77777777" w:rsidTr="003736F7">
        <w:tc>
          <w:tcPr>
            <w:tcW w:w="671" w:type="dxa"/>
            <w:gridSpan w:val="2"/>
            <w:tcBorders>
              <w:top w:val="single" w:sz="4" w:space="0" w:color="auto"/>
              <w:left w:val="single" w:sz="4" w:space="0" w:color="auto"/>
              <w:right w:val="single" w:sz="4" w:space="0" w:color="auto"/>
            </w:tcBorders>
            <w:shd w:val="clear" w:color="auto" w:fill="auto"/>
          </w:tcPr>
          <w:p w14:paraId="6F4910B2" w14:textId="77777777" w:rsidR="00DA136D" w:rsidRPr="000D47C3" w:rsidRDefault="00DA136D" w:rsidP="002F4C47">
            <w:pPr>
              <w:spacing w:before="60" w:after="60"/>
              <w:rPr>
                <w:rFonts w:cs="Arial"/>
                <w:sz w:val="18"/>
                <w:szCs w:val="18"/>
              </w:rPr>
            </w:pPr>
            <w:r w:rsidRPr="000D47C3">
              <w:rPr>
                <w:rFonts w:cs="Arial"/>
                <w:sz w:val="18"/>
                <w:szCs w:val="18"/>
              </w:rPr>
              <w:t>16.0</w:t>
            </w:r>
          </w:p>
        </w:tc>
        <w:tc>
          <w:tcPr>
            <w:tcW w:w="1687" w:type="dxa"/>
            <w:tcBorders>
              <w:top w:val="single" w:sz="4" w:space="0" w:color="auto"/>
              <w:left w:val="single" w:sz="4" w:space="0" w:color="auto"/>
              <w:right w:val="single" w:sz="4" w:space="0" w:color="auto"/>
            </w:tcBorders>
            <w:shd w:val="clear" w:color="auto" w:fill="auto"/>
          </w:tcPr>
          <w:p w14:paraId="61127F6A" w14:textId="2A351C3B" w:rsidR="00DA136D" w:rsidRPr="000D47C3" w:rsidRDefault="00E46DD9" w:rsidP="002F4C47">
            <w:pPr>
              <w:spacing w:before="60" w:after="60"/>
              <w:rPr>
                <w:rFonts w:cs="Arial"/>
                <w:sz w:val="18"/>
                <w:szCs w:val="18"/>
              </w:rPr>
            </w:pPr>
            <w:r w:rsidRPr="000D47C3">
              <w:rPr>
                <w:rFonts w:cs="Arial"/>
                <w:sz w:val="18"/>
                <w:szCs w:val="18"/>
              </w:rPr>
              <w:t>03 Jan 2019</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1DAEDE00" w14:textId="5288BB1B" w:rsidR="00DA136D" w:rsidRPr="000D47C3" w:rsidRDefault="00DA136D" w:rsidP="00A04494">
            <w:pPr>
              <w:spacing w:before="60" w:after="60"/>
              <w:rPr>
                <w:rFonts w:cs="Arial"/>
                <w:sz w:val="18"/>
                <w:szCs w:val="18"/>
              </w:rPr>
            </w:pPr>
            <w:r w:rsidRPr="000D47C3">
              <w:rPr>
                <w:rFonts w:cs="Arial"/>
                <w:sz w:val="18"/>
                <w:szCs w:val="18"/>
              </w:rPr>
              <w:t>N</w:t>
            </w:r>
            <w:r w:rsidR="001B0707">
              <w:rPr>
                <w:rFonts w:cs="Arial"/>
                <w:sz w:val="18"/>
                <w:szCs w:val="18"/>
              </w:rPr>
              <w:t xml:space="preserve">. </w:t>
            </w:r>
            <w:r w:rsidRPr="000D47C3">
              <w:rPr>
                <w:rFonts w:cs="Arial"/>
                <w:sz w:val="18"/>
                <w:szCs w:val="18"/>
              </w:rPr>
              <w:t>Sivakumar</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58876D55" w14:textId="77777777" w:rsidR="00DA136D" w:rsidRPr="000D47C3" w:rsidRDefault="00DA136D" w:rsidP="002F4C47">
            <w:pPr>
              <w:pStyle w:val="Formal2"/>
              <w:spacing w:after="60"/>
              <w:rPr>
                <w:rFonts w:eastAsia="Times New Roman" w:cs="Arial"/>
                <w:b w:val="0"/>
                <w:sz w:val="18"/>
                <w:szCs w:val="18"/>
              </w:rPr>
            </w:pPr>
            <w:r w:rsidRPr="000D47C3">
              <w:rPr>
                <w:rFonts w:eastAsia="Times New Roman" w:cs="Arial"/>
                <w:b w:val="0"/>
                <w:sz w:val="18"/>
                <w:szCs w:val="18"/>
              </w:rPr>
              <w:t>Section 1.3 Approach Updated to include Asegua Therapeutics requirement.</w:t>
            </w:r>
          </w:p>
          <w:p w14:paraId="5E7A2CB8" w14:textId="77777777" w:rsidR="00DA136D" w:rsidRPr="000D47C3" w:rsidRDefault="00DA136D" w:rsidP="002F4C47">
            <w:pPr>
              <w:pStyle w:val="Formal2"/>
              <w:spacing w:after="60"/>
              <w:rPr>
                <w:rFonts w:eastAsia="Times New Roman" w:cs="Arial"/>
                <w:b w:val="0"/>
                <w:sz w:val="18"/>
                <w:szCs w:val="18"/>
              </w:rPr>
            </w:pPr>
            <w:r w:rsidRPr="000D47C3">
              <w:rPr>
                <w:rFonts w:eastAsia="Times New Roman" w:cs="Arial"/>
                <w:b w:val="0"/>
                <w:sz w:val="18"/>
                <w:szCs w:val="18"/>
              </w:rPr>
              <w:t>Section 2.15 Report Change Requests for Asegua changes.</w:t>
            </w:r>
          </w:p>
          <w:p w14:paraId="10127CB1" w14:textId="77777777" w:rsidR="00DA136D" w:rsidRPr="000D47C3" w:rsidRDefault="00DA136D" w:rsidP="002F4C47">
            <w:pPr>
              <w:pStyle w:val="Formal2"/>
              <w:numPr>
                <w:ilvl w:val="0"/>
                <w:numId w:val="72"/>
              </w:numPr>
              <w:spacing w:after="60"/>
              <w:ind w:left="346" w:hanging="180"/>
              <w:rPr>
                <w:rFonts w:eastAsia="Times New Roman" w:cs="Arial"/>
                <w:b w:val="0"/>
                <w:sz w:val="18"/>
                <w:szCs w:val="18"/>
              </w:rPr>
            </w:pPr>
            <w:r w:rsidRPr="000D47C3">
              <w:rPr>
                <w:rFonts w:eastAsia="Times New Roman" w:cs="Arial"/>
                <w:b w:val="0"/>
                <w:sz w:val="18"/>
                <w:szCs w:val="18"/>
              </w:rPr>
              <w:t>Included formula Columns CF_LE_ADDRESS, CF_REMIT_ADDRESS,CF_REMIT_VIA_WIREIncluded RTF template changes Included SQL statements</w:t>
            </w:r>
          </w:p>
          <w:p w14:paraId="304650B8" w14:textId="77777777" w:rsidR="00DA136D" w:rsidRPr="000D47C3" w:rsidRDefault="00DA136D" w:rsidP="002F4C47">
            <w:pPr>
              <w:pStyle w:val="Formal2"/>
              <w:numPr>
                <w:ilvl w:val="0"/>
                <w:numId w:val="72"/>
              </w:numPr>
              <w:spacing w:after="60"/>
              <w:ind w:left="346" w:hanging="180"/>
              <w:rPr>
                <w:rFonts w:eastAsia="Times New Roman" w:cs="Arial"/>
                <w:b w:val="0"/>
                <w:sz w:val="18"/>
                <w:szCs w:val="18"/>
              </w:rPr>
            </w:pPr>
            <w:r w:rsidRPr="000D47C3">
              <w:rPr>
                <w:rFonts w:eastAsia="Times New Roman" w:cs="Arial"/>
                <w:b w:val="0"/>
                <w:sz w:val="18"/>
                <w:szCs w:val="18"/>
              </w:rPr>
              <w:t>Included US-OU-05 for printing end customer information on AR Credit Memos</w:t>
            </w:r>
          </w:p>
          <w:p w14:paraId="14936216" w14:textId="77777777" w:rsidR="00DA136D" w:rsidRPr="000D47C3" w:rsidRDefault="00DA136D" w:rsidP="002F4C47">
            <w:pPr>
              <w:pStyle w:val="Formal2"/>
              <w:numPr>
                <w:ilvl w:val="0"/>
                <w:numId w:val="72"/>
              </w:numPr>
              <w:spacing w:after="60"/>
              <w:ind w:left="346" w:hanging="180"/>
              <w:rPr>
                <w:rFonts w:cs="Arial"/>
                <w:b w:val="0"/>
                <w:sz w:val="18"/>
                <w:szCs w:val="18"/>
              </w:rPr>
            </w:pPr>
            <w:r w:rsidRPr="000D47C3">
              <w:rPr>
                <w:rFonts w:eastAsia="Times New Roman" w:cs="Arial"/>
                <w:b w:val="0"/>
                <w:sz w:val="18"/>
                <w:szCs w:val="18"/>
              </w:rPr>
              <w:t>Updated lookup type "XXGIL_EDI_180_TRANS_MAP" to include US-OU-05.</w:t>
            </w:r>
          </w:p>
          <w:p w14:paraId="7526A527" w14:textId="77777777" w:rsidR="00DA136D" w:rsidRPr="000D47C3" w:rsidRDefault="00DA136D" w:rsidP="002F4C47">
            <w:pPr>
              <w:pStyle w:val="Formal2"/>
              <w:spacing w:after="60"/>
              <w:rPr>
                <w:rFonts w:eastAsia="Times New Roman" w:cs="Arial"/>
                <w:b w:val="0"/>
                <w:sz w:val="18"/>
                <w:szCs w:val="18"/>
              </w:rPr>
            </w:pPr>
            <w:r w:rsidRPr="000D47C3">
              <w:rPr>
                <w:rFonts w:eastAsia="Times New Roman" w:cs="Arial"/>
                <w:b w:val="0"/>
                <w:sz w:val="18"/>
                <w:szCs w:val="18"/>
              </w:rPr>
              <w:t xml:space="preserve">Section 5 Unit/Link Test Scenario Included unit test cases for Asegua </w:t>
            </w:r>
            <w:r w:rsidRPr="000D47C3">
              <w:rPr>
                <w:rFonts w:eastAsia="Times New Roman" w:cs="Arial"/>
                <w:b w:val="0"/>
                <w:sz w:val="18"/>
                <w:szCs w:val="18"/>
              </w:rPr>
              <w:lastRenderedPageBreak/>
              <w:t>changes.</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669ACE17" w14:textId="77777777" w:rsidR="00DA136D" w:rsidRPr="000D47C3" w:rsidRDefault="00DA136D" w:rsidP="002F4C47">
            <w:pPr>
              <w:spacing w:before="60" w:after="60"/>
              <w:rPr>
                <w:rFonts w:cs="Arial"/>
                <w:sz w:val="18"/>
                <w:szCs w:val="18"/>
              </w:rPr>
            </w:pPr>
            <w:r w:rsidRPr="000D47C3">
              <w:rPr>
                <w:rFonts w:cs="Arial"/>
                <w:sz w:val="18"/>
                <w:szCs w:val="18"/>
              </w:rPr>
              <w:lastRenderedPageBreak/>
              <w:t>As per PR 139402 Oracle EBS and GEM 11g: Asegua Therapeutics LLC</w:t>
            </w:r>
          </w:p>
        </w:tc>
      </w:tr>
      <w:tr w:rsidR="00DA136D" w:rsidRPr="001B0707" w14:paraId="69DBCD8A" w14:textId="77777777" w:rsidTr="003736F7">
        <w:tc>
          <w:tcPr>
            <w:tcW w:w="671" w:type="dxa"/>
            <w:gridSpan w:val="2"/>
            <w:vMerge w:val="restart"/>
            <w:tcBorders>
              <w:top w:val="single" w:sz="4" w:space="0" w:color="auto"/>
              <w:left w:val="single" w:sz="4" w:space="0" w:color="auto"/>
              <w:right w:val="single" w:sz="4" w:space="0" w:color="auto"/>
            </w:tcBorders>
            <w:shd w:val="clear" w:color="auto" w:fill="auto"/>
          </w:tcPr>
          <w:p w14:paraId="683CDA93" w14:textId="77777777" w:rsidR="00DA136D" w:rsidRPr="000D47C3" w:rsidRDefault="00DA136D" w:rsidP="002F4C47">
            <w:pPr>
              <w:spacing w:before="60" w:after="60"/>
              <w:rPr>
                <w:rFonts w:cs="Arial"/>
                <w:sz w:val="18"/>
                <w:szCs w:val="18"/>
              </w:rPr>
            </w:pPr>
            <w:r w:rsidRPr="000D47C3">
              <w:rPr>
                <w:rFonts w:cs="Arial"/>
                <w:sz w:val="18"/>
                <w:szCs w:val="18"/>
              </w:rPr>
              <w:lastRenderedPageBreak/>
              <w:t>15.0</w:t>
            </w:r>
          </w:p>
        </w:tc>
        <w:tc>
          <w:tcPr>
            <w:tcW w:w="1687" w:type="dxa"/>
            <w:vMerge w:val="restart"/>
            <w:tcBorders>
              <w:top w:val="single" w:sz="4" w:space="0" w:color="auto"/>
              <w:left w:val="single" w:sz="4" w:space="0" w:color="auto"/>
              <w:right w:val="single" w:sz="4" w:space="0" w:color="auto"/>
            </w:tcBorders>
            <w:shd w:val="clear" w:color="auto" w:fill="auto"/>
          </w:tcPr>
          <w:p w14:paraId="019A1F3C" w14:textId="77777777" w:rsidR="00DA136D" w:rsidRPr="000D47C3" w:rsidRDefault="00DA136D" w:rsidP="002F4C47">
            <w:pPr>
              <w:spacing w:before="60" w:after="60"/>
              <w:rPr>
                <w:rFonts w:cs="Arial"/>
                <w:sz w:val="18"/>
                <w:szCs w:val="18"/>
              </w:rPr>
            </w:pPr>
            <w:r w:rsidRPr="000D47C3">
              <w:rPr>
                <w:rFonts w:cs="Arial"/>
                <w:sz w:val="18"/>
                <w:szCs w:val="18"/>
              </w:rPr>
              <w:t>11 Sep 2018</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10ACEE82" w14:textId="367458B1" w:rsidR="00DA136D" w:rsidRPr="000D47C3" w:rsidRDefault="00DA136D" w:rsidP="00A04494">
            <w:pPr>
              <w:spacing w:before="60" w:after="60"/>
              <w:rPr>
                <w:rFonts w:eastAsia="Batang" w:cs="Arial"/>
                <w:sz w:val="18"/>
                <w:szCs w:val="18"/>
                <w:lang w:val="en-IE"/>
              </w:rPr>
            </w:pPr>
            <w:r w:rsidRPr="000D47C3">
              <w:rPr>
                <w:rFonts w:cs="Arial"/>
                <w:sz w:val="18"/>
                <w:szCs w:val="18"/>
              </w:rPr>
              <w:t>P</w:t>
            </w:r>
            <w:r w:rsidR="001B0707">
              <w:rPr>
                <w:rFonts w:cs="Arial"/>
                <w:sz w:val="18"/>
                <w:szCs w:val="18"/>
              </w:rPr>
              <w:t xml:space="preserve">. </w:t>
            </w:r>
            <w:r w:rsidRPr="000D47C3">
              <w:rPr>
                <w:rFonts w:cs="Arial"/>
                <w:sz w:val="18"/>
                <w:szCs w:val="18"/>
              </w:rPr>
              <w:t>Kumar</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55469D0F" w14:textId="77777777" w:rsidR="00DA136D" w:rsidRPr="000D47C3" w:rsidRDefault="00DA136D" w:rsidP="002F4C47">
            <w:pPr>
              <w:pStyle w:val="Formal2"/>
              <w:spacing w:after="60"/>
              <w:rPr>
                <w:rFonts w:cs="Arial"/>
                <w:b w:val="0"/>
                <w:sz w:val="18"/>
                <w:szCs w:val="18"/>
              </w:rPr>
            </w:pPr>
            <w:r w:rsidRPr="000D47C3">
              <w:rPr>
                <w:rFonts w:eastAsia="Times New Roman" w:cs="Arial"/>
                <w:b w:val="0"/>
                <w:sz w:val="18"/>
                <w:szCs w:val="18"/>
              </w:rPr>
              <w:t>Change in the Legal Entity Address for Switzerland Template at 2.15.1.1</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110437C2" w14:textId="77777777" w:rsidR="00DA136D" w:rsidRPr="000D47C3" w:rsidRDefault="00DA136D" w:rsidP="002F4C47">
            <w:pPr>
              <w:spacing w:before="60" w:after="60"/>
              <w:rPr>
                <w:rFonts w:cs="Arial"/>
                <w:sz w:val="18"/>
                <w:szCs w:val="18"/>
              </w:rPr>
            </w:pPr>
            <w:r w:rsidRPr="000D47C3">
              <w:rPr>
                <w:rFonts w:cs="Arial"/>
                <w:sz w:val="18"/>
                <w:szCs w:val="18"/>
              </w:rPr>
              <w:t>Requirement for change in Legal entity address mentioned in REQ0386648</w:t>
            </w:r>
          </w:p>
        </w:tc>
      </w:tr>
      <w:tr w:rsidR="00DA136D" w:rsidRPr="001B0707" w14:paraId="03713A07" w14:textId="77777777" w:rsidTr="003736F7">
        <w:tc>
          <w:tcPr>
            <w:tcW w:w="671" w:type="dxa"/>
            <w:gridSpan w:val="2"/>
            <w:vMerge/>
            <w:tcBorders>
              <w:left w:val="single" w:sz="4" w:space="0" w:color="auto"/>
              <w:bottom w:val="single" w:sz="4" w:space="0" w:color="auto"/>
              <w:right w:val="single" w:sz="4" w:space="0" w:color="auto"/>
            </w:tcBorders>
            <w:shd w:val="clear" w:color="auto" w:fill="auto"/>
          </w:tcPr>
          <w:p w14:paraId="30690C96" w14:textId="77777777" w:rsidR="00DA136D" w:rsidRPr="000D47C3" w:rsidRDefault="00DA136D" w:rsidP="002F4C47">
            <w:pPr>
              <w:spacing w:before="60" w:after="60"/>
              <w:rPr>
                <w:rFonts w:cs="Arial"/>
                <w:sz w:val="18"/>
                <w:szCs w:val="18"/>
              </w:rPr>
            </w:pPr>
          </w:p>
        </w:tc>
        <w:tc>
          <w:tcPr>
            <w:tcW w:w="1687" w:type="dxa"/>
            <w:vMerge/>
            <w:tcBorders>
              <w:left w:val="single" w:sz="4" w:space="0" w:color="auto"/>
              <w:bottom w:val="single" w:sz="4" w:space="0" w:color="auto"/>
              <w:right w:val="single" w:sz="4" w:space="0" w:color="auto"/>
            </w:tcBorders>
            <w:shd w:val="clear" w:color="auto" w:fill="auto"/>
          </w:tcPr>
          <w:p w14:paraId="4914AE15" w14:textId="77777777" w:rsidR="00DA136D" w:rsidRPr="000D47C3" w:rsidRDefault="00DA136D" w:rsidP="002F4C47">
            <w:pPr>
              <w:spacing w:before="60" w:after="60"/>
              <w:rPr>
                <w:rFonts w:cs="Arial"/>
                <w:sz w:val="18"/>
                <w:szCs w:val="18"/>
              </w:rPr>
            </w:pP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3967426E" w14:textId="287B6182" w:rsidR="00DA136D" w:rsidRPr="000D47C3" w:rsidRDefault="00DA136D" w:rsidP="00A04494">
            <w:pPr>
              <w:spacing w:before="60" w:after="60"/>
              <w:rPr>
                <w:rFonts w:cs="Arial"/>
                <w:sz w:val="18"/>
                <w:szCs w:val="18"/>
              </w:rPr>
            </w:pPr>
            <w:r w:rsidRPr="000D47C3">
              <w:rPr>
                <w:rFonts w:cs="Arial"/>
                <w:sz w:val="18"/>
                <w:szCs w:val="18"/>
              </w:rPr>
              <w:t>S</w:t>
            </w:r>
            <w:r w:rsidR="001B0707">
              <w:rPr>
                <w:rFonts w:cs="Arial"/>
                <w:sz w:val="18"/>
                <w:szCs w:val="18"/>
              </w:rPr>
              <w:t xml:space="preserve">. </w:t>
            </w:r>
            <w:r w:rsidRPr="000D47C3">
              <w:rPr>
                <w:rFonts w:cs="Arial"/>
                <w:sz w:val="18"/>
                <w:szCs w:val="18"/>
              </w:rPr>
              <w:t>Shanmugam</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496C57E4" w14:textId="77777777" w:rsidR="00DA136D" w:rsidRPr="000D47C3" w:rsidRDefault="00DA136D" w:rsidP="002F4C47">
            <w:pPr>
              <w:pStyle w:val="Formal2"/>
              <w:spacing w:after="60"/>
              <w:rPr>
                <w:rFonts w:eastAsia="Times New Roman" w:cs="Arial"/>
                <w:b w:val="0"/>
                <w:sz w:val="18"/>
                <w:szCs w:val="18"/>
              </w:rPr>
            </w:pPr>
            <w:r w:rsidRPr="000D47C3">
              <w:rPr>
                <w:rFonts w:eastAsia="Times New Roman" w:cs="Arial"/>
                <w:b w:val="0"/>
                <w:sz w:val="18"/>
                <w:szCs w:val="18"/>
              </w:rPr>
              <w:t>CR1862 - Made changes for the new invoice layout</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5C74AF2D" w14:textId="77777777" w:rsidR="00DA136D" w:rsidRPr="000D47C3" w:rsidRDefault="00DA136D" w:rsidP="002F4C47">
            <w:pPr>
              <w:spacing w:before="60" w:after="60"/>
              <w:rPr>
                <w:rFonts w:cs="Arial"/>
                <w:sz w:val="18"/>
                <w:szCs w:val="18"/>
              </w:rPr>
            </w:pPr>
            <w:r w:rsidRPr="000D47C3">
              <w:rPr>
                <w:rFonts w:cs="Arial"/>
                <w:sz w:val="18"/>
                <w:szCs w:val="18"/>
              </w:rPr>
              <w:t>CR1862 – Made changes for Greece new Invoice Layout</w:t>
            </w:r>
          </w:p>
        </w:tc>
      </w:tr>
      <w:tr w:rsidR="00DA136D" w:rsidRPr="001B0707" w14:paraId="56F3DE84"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29CBC881" w14:textId="77777777" w:rsidR="00DA136D" w:rsidRPr="000D47C3" w:rsidRDefault="00DA136D" w:rsidP="002F4C47">
            <w:pPr>
              <w:spacing w:before="60" w:after="60"/>
              <w:rPr>
                <w:rFonts w:cs="Arial"/>
                <w:sz w:val="18"/>
                <w:szCs w:val="18"/>
              </w:rPr>
            </w:pPr>
            <w:r w:rsidRPr="000D47C3">
              <w:rPr>
                <w:rFonts w:cs="Arial"/>
                <w:sz w:val="18"/>
                <w:szCs w:val="18"/>
              </w:rPr>
              <w:t>14.0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09D7CBEB" w14:textId="77777777" w:rsidR="00DA136D" w:rsidRPr="000D47C3" w:rsidDel="00662326" w:rsidRDefault="00DA136D" w:rsidP="002F4C47">
            <w:pPr>
              <w:spacing w:before="60" w:after="60"/>
              <w:rPr>
                <w:rFonts w:cs="Arial"/>
                <w:sz w:val="18"/>
                <w:szCs w:val="18"/>
              </w:rPr>
            </w:pPr>
            <w:r w:rsidRPr="000D47C3">
              <w:rPr>
                <w:rFonts w:cs="Arial"/>
                <w:sz w:val="18"/>
                <w:szCs w:val="18"/>
              </w:rPr>
              <w:t>11 May 2018</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36B69BB0" w14:textId="20587E96" w:rsidR="00DA136D" w:rsidRPr="000D47C3" w:rsidRDefault="00DA136D" w:rsidP="00A04494">
            <w:pPr>
              <w:spacing w:before="60" w:after="60"/>
              <w:rPr>
                <w:rFonts w:eastAsia="Batang" w:cs="Arial"/>
                <w:sz w:val="18"/>
                <w:szCs w:val="18"/>
                <w:lang w:val="en-IE"/>
              </w:rPr>
            </w:pPr>
            <w:r w:rsidRPr="000D47C3">
              <w:rPr>
                <w:rFonts w:eastAsia="Batang" w:cs="Arial"/>
                <w:sz w:val="18"/>
                <w:szCs w:val="18"/>
                <w:lang w:val="en-IE"/>
              </w:rPr>
              <w:t>S</w:t>
            </w:r>
            <w:r w:rsidR="001B0707">
              <w:rPr>
                <w:rFonts w:eastAsia="Batang" w:cs="Arial"/>
                <w:sz w:val="18"/>
                <w:szCs w:val="18"/>
                <w:lang w:val="en-IE"/>
              </w:rPr>
              <w:t xml:space="preserve">. </w:t>
            </w:r>
            <w:r w:rsidRPr="000D47C3">
              <w:rPr>
                <w:rFonts w:eastAsia="Batang" w:cs="Arial"/>
                <w:sz w:val="18"/>
                <w:szCs w:val="18"/>
                <w:lang w:val="en-IE"/>
              </w:rPr>
              <w:t>Shanmugam</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167F73F3" w14:textId="77777777" w:rsidR="00DA136D" w:rsidRPr="000D47C3" w:rsidRDefault="00DA136D" w:rsidP="002F4C47">
            <w:pPr>
              <w:pStyle w:val="Formal2"/>
              <w:spacing w:after="60"/>
              <w:rPr>
                <w:rFonts w:cs="Arial"/>
                <w:b w:val="0"/>
                <w:sz w:val="18"/>
                <w:szCs w:val="18"/>
              </w:rPr>
            </w:pPr>
            <w:r w:rsidRPr="000D47C3">
              <w:rPr>
                <w:rFonts w:cs="Arial"/>
                <w:b w:val="0"/>
                <w:sz w:val="18"/>
                <w:szCs w:val="18"/>
              </w:rPr>
              <w:t>CR1962 – Included a new calculated field to identify the Kite Invoice</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328FEFEB" w14:textId="77777777" w:rsidR="00DA136D" w:rsidRPr="000D47C3" w:rsidRDefault="00DA136D" w:rsidP="002F4C47">
            <w:pPr>
              <w:spacing w:before="60" w:after="60"/>
              <w:rPr>
                <w:rFonts w:cs="Arial"/>
                <w:sz w:val="18"/>
                <w:szCs w:val="18"/>
              </w:rPr>
            </w:pPr>
            <w:r w:rsidRPr="000D47C3">
              <w:rPr>
                <w:rFonts w:cs="Arial"/>
                <w:sz w:val="18"/>
                <w:szCs w:val="18"/>
              </w:rPr>
              <w:t>CR1962 – Print Kite Registered address for Kite Invoices</w:t>
            </w:r>
          </w:p>
        </w:tc>
      </w:tr>
      <w:tr w:rsidR="00DA136D" w:rsidRPr="001B0707" w14:paraId="60F525C7"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64AC471E" w14:textId="77777777" w:rsidR="00DA136D" w:rsidRPr="000D47C3" w:rsidRDefault="00DA136D" w:rsidP="002F4C47">
            <w:pPr>
              <w:spacing w:before="60" w:after="60"/>
              <w:rPr>
                <w:rFonts w:cs="Arial"/>
                <w:sz w:val="18"/>
                <w:szCs w:val="18"/>
              </w:rPr>
            </w:pPr>
            <w:r w:rsidRPr="000D47C3">
              <w:rPr>
                <w:rFonts w:cs="Arial"/>
                <w:sz w:val="18"/>
                <w:szCs w:val="18"/>
              </w:rPr>
              <w:t>13.0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40312995" w14:textId="77777777" w:rsidR="00DA136D" w:rsidRPr="000D47C3" w:rsidRDefault="00DA136D" w:rsidP="002F4C47">
            <w:pPr>
              <w:spacing w:before="60" w:after="60"/>
              <w:rPr>
                <w:rFonts w:cs="Arial"/>
                <w:sz w:val="18"/>
                <w:szCs w:val="18"/>
              </w:rPr>
            </w:pPr>
            <w:r w:rsidRPr="000D47C3">
              <w:rPr>
                <w:rFonts w:cs="Arial"/>
                <w:sz w:val="18"/>
                <w:szCs w:val="18"/>
              </w:rPr>
              <w:t>29 Mar 2018</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3915113F" w14:textId="7DFD0978" w:rsidR="00DA136D" w:rsidRPr="000D47C3" w:rsidRDefault="00DA136D" w:rsidP="00A04494">
            <w:pPr>
              <w:spacing w:before="60" w:after="60"/>
              <w:rPr>
                <w:rFonts w:eastAsia="Batang" w:cs="Arial"/>
                <w:sz w:val="18"/>
                <w:szCs w:val="18"/>
                <w:lang w:val="en-IE"/>
              </w:rPr>
            </w:pPr>
            <w:r w:rsidRPr="000D47C3">
              <w:rPr>
                <w:rFonts w:eastAsia="Batang" w:cs="Arial"/>
                <w:sz w:val="18"/>
                <w:szCs w:val="18"/>
                <w:lang w:val="en-IE"/>
              </w:rPr>
              <w:t>S</w:t>
            </w:r>
            <w:r w:rsidR="001B0707">
              <w:rPr>
                <w:rFonts w:eastAsia="Batang" w:cs="Arial"/>
                <w:sz w:val="18"/>
                <w:szCs w:val="18"/>
                <w:lang w:val="en-IE"/>
              </w:rPr>
              <w:t xml:space="preserve">. </w:t>
            </w:r>
            <w:r w:rsidRPr="000D47C3">
              <w:rPr>
                <w:rFonts w:eastAsia="Batang" w:cs="Arial"/>
                <w:sz w:val="18"/>
                <w:szCs w:val="18"/>
                <w:lang w:val="en-IE"/>
              </w:rPr>
              <w:t>Shanmugam</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784368BD" w14:textId="77777777" w:rsidR="00DA136D" w:rsidRPr="000D47C3" w:rsidRDefault="00DA136D" w:rsidP="002F4C47">
            <w:pPr>
              <w:pStyle w:val="Formal2"/>
              <w:spacing w:after="60"/>
              <w:rPr>
                <w:rFonts w:cs="Arial"/>
                <w:b w:val="0"/>
                <w:sz w:val="18"/>
                <w:szCs w:val="18"/>
              </w:rPr>
            </w:pPr>
            <w:r w:rsidRPr="000D47C3">
              <w:rPr>
                <w:rFonts w:cs="Arial"/>
                <w:b w:val="0"/>
                <w:sz w:val="18"/>
                <w:szCs w:val="18"/>
              </w:rPr>
              <w:t>CR1936 – Enhanced the Q_LINE and Q_LOT query to include Lot number and Lot Expiry date for Kite Drop Ship Orders</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4D16061B" w14:textId="77777777" w:rsidR="00DA136D" w:rsidRPr="000D47C3" w:rsidRDefault="00DA136D" w:rsidP="002F4C47">
            <w:pPr>
              <w:spacing w:before="60" w:after="60"/>
              <w:rPr>
                <w:rFonts w:cs="Arial"/>
                <w:sz w:val="18"/>
                <w:szCs w:val="18"/>
              </w:rPr>
            </w:pPr>
            <w:r w:rsidRPr="000D47C3">
              <w:rPr>
                <w:rFonts w:cs="Arial"/>
                <w:sz w:val="18"/>
                <w:szCs w:val="18"/>
              </w:rPr>
              <w:t>CR 1936 Kite Drop Ship Orders</w:t>
            </w:r>
          </w:p>
        </w:tc>
      </w:tr>
      <w:tr w:rsidR="00DA136D" w:rsidRPr="001B0707" w14:paraId="1A9478D6"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37B739AE" w14:textId="77777777" w:rsidR="00DA136D" w:rsidRPr="000D47C3" w:rsidRDefault="00DA136D" w:rsidP="002F4C47">
            <w:pPr>
              <w:spacing w:before="60" w:after="60"/>
              <w:rPr>
                <w:rFonts w:cs="Arial"/>
                <w:sz w:val="18"/>
                <w:szCs w:val="18"/>
              </w:rPr>
            </w:pPr>
            <w:r w:rsidRPr="000D47C3">
              <w:rPr>
                <w:rFonts w:cs="Arial"/>
                <w:sz w:val="18"/>
                <w:szCs w:val="18"/>
              </w:rPr>
              <w:t>12.0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0B2CA1C1" w14:textId="77777777" w:rsidR="00DA136D" w:rsidRPr="000D47C3" w:rsidRDefault="00DA136D" w:rsidP="002F4C47">
            <w:pPr>
              <w:spacing w:before="60" w:after="60"/>
              <w:rPr>
                <w:rFonts w:cs="Arial"/>
                <w:sz w:val="18"/>
                <w:szCs w:val="18"/>
              </w:rPr>
            </w:pPr>
            <w:r w:rsidRPr="000D47C3">
              <w:rPr>
                <w:rFonts w:cs="Arial"/>
                <w:sz w:val="18"/>
                <w:szCs w:val="18"/>
              </w:rPr>
              <w:t>18 Nov 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4A461EE9" w14:textId="0086E94B" w:rsidR="00DA136D" w:rsidRPr="000D47C3" w:rsidRDefault="00DA136D" w:rsidP="00A04494">
            <w:pPr>
              <w:spacing w:before="60" w:after="60"/>
              <w:rPr>
                <w:rFonts w:eastAsia="Batang" w:cs="Arial"/>
                <w:sz w:val="18"/>
                <w:szCs w:val="18"/>
                <w:lang w:val="en-IE"/>
              </w:rPr>
            </w:pPr>
            <w:r w:rsidRPr="000D47C3">
              <w:rPr>
                <w:rFonts w:eastAsia="Batang" w:cs="Arial"/>
                <w:sz w:val="18"/>
                <w:szCs w:val="18"/>
                <w:lang w:val="en-IE"/>
              </w:rPr>
              <w:t>R</w:t>
            </w:r>
            <w:r w:rsidR="001B0707">
              <w:rPr>
                <w:rFonts w:eastAsia="Batang" w:cs="Arial"/>
                <w:sz w:val="18"/>
                <w:szCs w:val="18"/>
                <w:lang w:val="en-IE"/>
              </w:rPr>
              <w:t xml:space="preserve">. </w:t>
            </w:r>
            <w:r w:rsidRPr="000D47C3">
              <w:rPr>
                <w:rFonts w:eastAsia="Batang" w:cs="Arial"/>
                <w:sz w:val="18"/>
                <w:szCs w:val="18"/>
                <w:lang w:val="en-IE"/>
              </w:rPr>
              <w:t>KU</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7F1CBA84" w14:textId="77777777" w:rsidR="00DA136D" w:rsidRPr="000D47C3" w:rsidRDefault="00DA136D" w:rsidP="002F4C47">
            <w:pPr>
              <w:pStyle w:val="Formal2"/>
              <w:spacing w:after="60"/>
              <w:rPr>
                <w:rFonts w:cs="Arial"/>
                <w:b w:val="0"/>
                <w:sz w:val="18"/>
                <w:szCs w:val="18"/>
              </w:rPr>
            </w:pPr>
            <w:r w:rsidRPr="000D47C3">
              <w:rPr>
                <w:rFonts w:cs="Arial"/>
                <w:b w:val="0"/>
                <w:sz w:val="18"/>
                <w:szCs w:val="18"/>
              </w:rPr>
              <w:t>Added point 32 in Section 2.18 to mention the changes to print credit mems ino invoice print report</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0C2C4D0C" w14:textId="77777777" w:rsidR="00DA136D" w:rsidRPr="000D47C3" w:rsidRDefault="00DA136D" w:rsidP="002F4C47">
            <w:pPr>
              <w:spacing w:before="60" w:after="60"/>
              <w:rPr>
                <w:rFonts w:cs="Arial"/>
                <w:sz w:val="18"/>
                <w:szCs w:val="18"/>
              </w:rPr>
            </w:pPr>
            <w:r w:rsidRPr="000D47C3">
              <w:rPr>
                <w:rFonts w:cs="Arial"/>
                <w:sz w:val="18"/>
                <w:szCs w:val="18"/>
              </w:rPr>
              <w:t xml:space="preserve">As per ITSM - </w:t>
            </w:r>
            <w:r w:rsidRPr="000D47C3">
              <w:rPr>
                <w:rFonts w:cs="Arial"/>
                <w:sz w:val="18"/>
                <w:szCs w:val="18"/>
                <w:lang w:val="en-GB"/>
              </w:rPr>
              <w:t>32674</w:t>
            </w:r>
          </w:p>
        </w:tc>
      </w:tr>
      <w:tr w:rsidR="00DA136D" w:rsidRPr="001B0707" w14:paraId="78AE8AD9"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4CEC7B6A" w14:textId="77777777" w:rsidR="00DA136D" w:rsidRPr="000D47C3" w:rsidRDefault="00DA136D" w:rsidP="002F4C47">
            <w:pPr>
              <w:spacing w:before="60" w:after="60"/>
              <w:rPr>
                <w:rFonts w:cs="Arial"/>
                <w:sz w:val="18"/>
                <w:szCs w:val="18"/>
              </w:rPr>
            </w:pPr>
            <w:r w:rsidRPr="000D47C3">
              <w:rPr>
                <w:rFonts w:cs="Arial"/>
                <w:sz w:val="18"/>
                <w:szCs w:val="18"/>
              </w:rPr>
              <w:t>11.0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27476AE6" w14:textId="77777777" w:rsidR="00DA136D" w:rsidRPr="000D47C3" w:rsidRDefault="00DA136D" w:rsidP="002F4C47">
            <w:pPr>
              <w:spacing w:before="60" w:after="60"/>
              <w:rPr>
                <w:rFonts w:cs="Arial"/>
                <w:sz w:val="18"/>
                <w:szCs w:val="18"/>
              </w:rPr>
            </w:pPr>
            <w:r w:rsidRPr="000D47C3">
              <w:rPr>
                <w:rFonts w:cs="Arial"/>
                <w:sz w:val="18"/>
                <w:szCs w:val="18"/>
              </w:rPr>
              <w:t>19 Oct 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79DCC7C7" w14:textId="52B08995" w:rsidR="00DA136D" w:rsidRPr="000D47C3" w:rsidRDefault="00DA136D" w:rsidP="00A04494">
            <w:pPr>
              <w:spacing w:before="60" w:after="60"/>
              <w:rPr>
                <w:rFonts w:eastAsia="Batang" w:cs="Arial"/>
                <w:sz w:val="18"/>
                <w:szCs w:val="18"/>
                <w:lang w:val="en-IE"/>
              </w:rPr>
            </w:pPr>
            <w:r w:rsidRPr="000D47C3">
              <w:rPr>
                <w:rFonts w:eastAsia="Batang" w:cs="Arial"/>
                <w:sz w:val="18"/>
                <w:szCs w:val="18"/>
                <w:lang w:val="en-IE"/>
              </w:rPr>
              <w:t>S</w:t>
            </w:r>
            <w:r w:rsidR="001B0707">
              <w:rPr>
                <w:rFonts w:eastAsia="Batang" w:cs="Arial"/>
                <w:sz w:val="18"/>
                <w:szCs w:val="18"/>
                <w:lang w:val="en-IE"/>
              </w:rPr>
              <w:t xml:space="preserve">. </w:t>
            </w:r>
            <w:r w:rsidRPr="000D47C3">
              <w:rPr>
                <w:rFonts w:eastAsia="Batang" w:cs="Arial"/>
                <w:sz w:val="18"/>
                <w:szCs w:val="18"/>
                <w:lang w:val="en-IE"/>
              </w:rPr>
              <w:t>Saha</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25E90F69" w14:textId="77777777" w:rsidR="00DA136D" w:rsidRPr="000D47C3" w:rsidRDefault="00DA136D" w:rsidP="002F4C47">
            <w:pPr>
              <w:pStyle w:val="Formal2"/>
              <w:spacing w:after="60"/>
              <w:rPr>
                <w:rFonts w:cs="Arial"/>
                <w:b w:val="0"/>
                <w:sz w:val="18"/>
                <w:szCs w:val="18"/>
              </w:rPr>
            </w:pPr>
            <w:r w:rsidRPr="000D47C3">
              <w:rPr>
                <w:rFonts w:cs="Arial"/>
                <w:b w:val="0"/>
                <w:sz w:val="18"/>
                <w:szCs w:val="18"/>
              </w:rPr>
              <w:t>Added point 31 in section 2.18 to mention the change related to email commercial invoices for non-EDI customers.</w:t>
            </w:r>
          </w:p>
          <w:p w14:paraId="7900FB32" w14:textId="77777777" w:rsidR="00DA136D" w:rsidRPr="000D47C3" w:rsidRDefault="00DA136D" w:rsidP="002F4C47">
            <w:pPr>
              <w:pStyle w:val="Formal2"/>
              <w:spacing w:after="60"/>
              <w:rPr>
                <w:rFonts w:cs="Arial"/>
                <w:b w:val="0"/>
                <w:sz w:val="18"/>
                <w:szCs w:val="18"/>
              </w:rPr>
            </w:pPr>
            <w:r w:rsidRPr="000D47C3">
              <w:rPr>
                <w:rFonts w:cs="Arial"/>
                <w:b w:val="0"/>
                <w:sz w:val="18"/>
                <w:szCs w:val="18"/>
              </w:rPr>
              <w:t>Added test cases under section 4</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35B19504" w14:textId="77777777" w:rsidR="00DA136D" w:rsidRPr="000D47C3" w:rsidRDefault="00DA136D" w:rsidP="002F4C47">
            <w:pPr>
              <w:spacing w:before="60" w:after="60"/>
              <w:rPr>
                <w:rFonts w:cs="Arial"/>
                <w:sz w:val="18"/>
                <w:szCs w:val="18"/>
              </w:rPr>
            </w:pPr>
            <w:r w:rsidRPr="000D47C3">
              <w:rPr>
                <w:rFonts w:cs="Arial"/>
                <w:sz w:val="18"/>
                <w:szCs w:val="18"/>
              </w:rPr>
              <w:t>As per requirement in CR 1688 – Email AR Transactions for Non-EDI Customers (ITSM-32027)</w:t>
            </w:r>
          </w:p>
        </w:tc>
      </w:tr>
      <w:tr w:rsidR="00DA136D" w:rsidRPr="001B0707" w14:paraId="081CE01D"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5B11A336" w14:textId="77777777" w:rsidR="00DA136D" w:rsidRPr="000D47C3" w:rsidRDefault="00DA136D" w:rsidP="002F4C47">
            <w:pPr>
              <w:spacing w:before="60" w:after="60"/>
              <w:rPr>
                <w:rFonts w:cs="Arial"/>
                <w:sz w:val="18"/>
                <w:szCs w:val="18"/>
              </w:rPr>
            </w:pPr>
            <w:r w:rsidRPr="000D47C3">
              <w:rPr>
                <w:rFonts w:cs="Arial"/>
                <w:sz w:val="18"/>
                <w:szCs w:val="18"/>
              </w:rPr>
              <w:t>10.0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4EAF3C89" w14:textId="77777777" w:rsidR="00DA136D" w:rsidRPr="000D47C3" w:rsidRDefault="00DA136D" w:rsidP="002F4C47">
            <w:pPr>
              <w:spacing w:before="60" w:after="60"/>
              <w:rPr>
                <w:rFonts w:cs="Arial"/>
                <w:sz w:val="18"/>
                <w:szCs w:val="18"/>
              </w:rPr>
            </w:pPr>
            <w:r w:rsidRPr="000D47C3">
              <w:rPr>
                <w:rFonts w:cs="Arial"/>
                <w:sz w:val="18"/>
                <w:szCs w:val="18"/>
              </w:rPr>
              <w:t>18 Aug 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33B23F84" w14:textId="599B00D4" w:rsidR="00DA136D" w:rsidRPr="000D47C3" w:rsidRDefault="00DA136D" w:rsidP="00A04494">
            <w:pPr>
              <w:spacing w:before="60" w:after="60"/>
              <w:rPr>
                <w:rFonts w:eastAsia="Batang" w:cs="Arial"/>
                <w:sz w:val="18"/>
                <w:szCs w:val="18"/>
                <w:lang w:val="en-IE"/>
              </w:rPr>
            </w:pPr>
            <w:r w:rsidRPr="000D47C3">
              <w:rPr>
                <w:rFonts w:eastAsia="Batang" w:cs="Arial"/>
                <w:sz w:val="18"/>
                <w:szCs w:val="18"/>
                <w:lang w:val="en-IE"/>
              </w:rPr>
              <w:t>R</w:t>
            </w:r>
            <w:r w:rsidR="001B0707">
              <w:rPr>
                <w:rFonts w:eastAsia="Batang" w:cs="Arial"/>
                <w:sz w:val="18"/>
                <w:szCs w:val="18"/>
                <w:lang w:val="en-IE"/>
              </w:rPr>
              <w:t xml:space="preserve">. </w:t>
            </w:r>
            <w:r w:rsidRPr="000D47C3">
              <w:rPr>
                <w:rFonts w:eastAsia="Batang" w:cs="Arial"/>
                <w:sz w:val="18"/>
                <w:szCs w:val="18"/>
                <w:lang w:val="en-IE"/>
              </w:rPr>
              <w:t>Sinha</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583B8C6F" w14:textId="77777777" w:rsidR="00DA136D" w:rsidRPr="000D47C3" w:rsidRDefault="00DA136D" w:rsidP="002F4C47">
            <w:pPr>
              <w:pStyle w:val="Formal2"/>
              <w:spacing w:after="60"/>
              <w:rPr>
                <w:rFonts w:cs="Arial"/>
                <w:b w:val="0"/>
                <w:sz w:val="18"/>
                <w:szCs w:val="18"/>
              </w:rPr>
            </w:pPr>
            <w:r w:rsidRPr="000D47C3">
              <w:rPr>
                <w:rFonts w:cs="Arial"/>
                <w:b w:val="0"/>
                <w:sz w:val="18"/>
                <w:szCs w:val="18"/>
              </w:rPr>
              <w:t>Added point 30 in section 2.18 to mention the changes for France E-Invoicing project. Inclusion of new parameter Print eInvoices in the “GIL Print Commercial Invoices-Split(Print)” program.</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7F876439" w14:textId="77777777" w:rsidR="00DA136D" w:rsidRPr="000D47C3" w:rsidRDefault="00DA136D" w:rsidP="002F4C47">
            <w:pPr>
              <w:spacing w:before="60" w:after="60"/>
              <w:rPr>
                <w:rFonts w:cs="Arial"/>
                <w:sz w:val="18"/>
                <w:szCs w:val="18"/>
              </w:rPr>
            </w:pPr>
            <w:r w:rsidRPr="000D47C3">
              <w:rPr>
                <w:rFonts w:cs="Arial"/>
                <w:sz w:val="18"/>
                <w:szCs w:val="18"/>
              </w:rPr>
              <w:t>As per requirement in France E-Invoicing project</w:t>
            </w:r>
          </w:p>
        </w:tc>
      </w:tr>
      <w:tr w:rsidR="00DA136D" w:rsidRPr="001B0707" w14:paraId="60816273"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56CE6052" w14:textId="77777777" w:rsidR="00DA136D" w:rsidRPr="000D47C3" w:rsidRDefault="00DA136D" w:rsidP="002F4C47">
            <w:pPr>
              <w:spacing w:before="60" w:after="60"/>
              <w:rPr>
                <w:rFonts w:cs="Arial"/>
                <w:sz w:val="18"/>
                <w:szCs w:val="18"/>
              </w:rPr>
            </w:pPr>
            <w:r w:rsidRPr="000D47C3">
              <w:rPr>
                <w:rFonts w:cs="Arial"/>
                <w:sz w:val="18"/>
                <w:szCs w:val="18"/>
              </w:rPr>
              <w:t>9.0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465214F0" w14:textId="77777777" w:rsidR="00DA136D" w:rsidRPr="000D47C3" w:rsidRDefault="00DA136D" w:rsidP="002F4C47">
            <w:pPr>
              <w:spacing w:before="60" w:after="60"/>
              <w:rPr>
                <w:rFonts w:cs="Arial"/>
                <w:sz w:val="18"/>
                <w:szCs w:val="18"/>
              </w:rPr>
            </w:pPr>
            <w:r w:rsidRPr="000D47C3">
              <w:rPr>
                <w:rFonts w:cs="Arial"/>
                <w:sz w:val="18"/>
                <w:szCs w:val="18"/>
              </w:rPr>
              <w:t>23 Jun 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55FA0B49" w14:textId="2A7BB94E" w:rsidR="00DA136D" w:rsidRPr="000D47C3" w:rsidRDefault="00DA136D" w:rsidP="00A04494">
            <w:pPr>
              <w:spacing w:before="60" w:after="60"/>
              <w:rPr>
                <w:rFonts w:eastAsia="Batang" w:cs="Arial"/>
                <w:sz w:val="18"/>
                <w:szCs w:val="18"/>
                <w:lang w:val="en-IE"/>
              </w:rPr>
            </w:pPr>
            <w:r w:rsidRPr="000D47C3">
              <w:rPr>
                <w:rFonts w:eastAsia="Batang" w:cs="Arial"/>
                <w:sz w:val="18"/>
                <w:szCs w:val="18"/>
                <w:lang w:val="en-IE"/>
              </w:rPr>
              <w:t>S</w:t>
            </w:r>
            <w:r w:rsidR="001B0707">
              <w:rPr>
                <w:rFonts w:eastAsia="Batang" w:cs="Arial"/>
                <w:sz w:val="18"/>
                <w:szCs w:val="18"/>
                <w:lang w:val="en-IE"/>
              </w:rPr>
              <w:t xml:space="preserve">. </w:t>
            </w:r>
            <w:r w:rsidRPr="000D47C3">
              <w:rPr>
                <w:rFonts w:eastAsia="Batang" w:cs="Arial"/>
                <w:sz w:val="18"/>
                <w:szCs w:val="18"/>
                <w:lang w:val="en-IE"/>
              </w:rPr>
              <w:t>Saha</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748FD006" w14:textId="77777777" w:rsidR="00DA136D" w:rsidRPr="000D47C3" w:rsidRDefault="00DA136D" w:rsidP="002F4C47">
            <w:pPr>
              <w:pStyle w:val="Formal2"/>
              <w:spacing w:after="60"/>
              <w:rPr>
                <w:rFonts w:cs="Arial"/>
                <w:b w:val="0"/>
                <w:sz w:val="18"/>
                <w:szCs w:val="18"/>
              </w:rPr>
            </w:pPr>
            <w:r w:rsidRPr="000D47C3">
              <w:rPr>
                <w:rFonts w:cs="Arial"/>
                <w:b w:val="0"/>
                <w:sz w:val="18"/>
                <w:szCs w:val="18"/>
              </w:rPr>
              <w:t>Added point 29 in section 2.18 to mention the change in invoice print for Turkey. The discount line suppression logic is also mentioned.</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4C2C7495" w14:textId="77777777" w:rsidR="00DA136D" w:rsidRPr="000D47C3" w:rsidRDefault="00DA136D" w:rsidP="002F4C47">
            <w:pPr>
              <w:spacing w:before="60" w:after="60"/>
              <w:rPr>
                <w:rFonts w:cs="Arial"/>
                <w:sz w:val="18"/>
                <w:szCs w:val="18"/>
              </w:rPr>
            </w:pPr>
            <w:r w:rsidRPr="000D47C3">
              <w:rPr>
                <w:rFonts w:cs="Arial"/>
                <w:sz w:val="18"/>
                <w:szCs w:val="18"/>
              </w:rPr>
              <w:t>As per requirement in CRS 1814 – Turkey HCV Order Changes</w:t>
            </w:r>
          </w:p>
        </w:tc>
      </w:tr>
      <w:tr w:rsidR="00DA136D" w:rsidRPr="001B0707" w14:paraId="2D8D77B4"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5EAACC50" w14:textId="77777777" w:rsidR="00DA136D" w:rsidRPr="000D47C3" w:rsidRDefault="00DA136D" w:rsidP="002F4C47">
            <w:pPr>
              <w:spacing w:before="80" w:after="80"/>
              <w:rPr>
                <w:rFonts w:cs="Arial"/>
                <w:sz w:val="18"/>
                <w:szCs w:val="18"/>
              </w:rPr>
            </w:pPr>
            <w:r w:rsidRPr="000D47C3">
              <w:rPr>
                <w:rFonts w:cs="Arial"/>
                <w:sz w:val="18"/>
                <w:szCs w:val="18"/>
              </w:rPr>
              <w:t>8.0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596D008A" w14:textId="77777777" w:rsidR="00DA136D" w:rsidRPr="000D47C3" w:rsidRDefault="00DA136D" w:rsidP="002F4C47">
            <w:pPr>
              <w:spacing w:before="80" w:after="80"/>
              <w:rPr>
                <w:rFonts w:cs="Arial"/>
                <w:sz w:val="18"/>
                <w:szCs w:val="18"/>
              </w:rPr>
            </w:pPr>
            <w:r w:rsidRPr="000D47C3">
              <w:rPr>
                <w:rFonts w:cs="Arial"/>
                <w:sz w:val="18"/>
                <w:szCs w:val="18"/>
              </w:rPr>
              <w:t>07 Apr 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45BA820D" w14:textId="6780BB94" w:rsidR="00DA136D" w:rsidRPr="000D47C3" w:rsidRDefault="00DA136D" w:rsidP="00A04494">
            <w:pPr>
              <w:spacing w:before="80" w:after="80"/>
              <w:rPr>
                <w:rFonts w:cs="Arial"/>
                <w:sz w:val="18"/>
                <w:szCs w:val="18"/>
              </w:rPr>
            </w:pPr>
            <w:r w:rsidRPr="000D47C3">
              <w:rPr>
                <w:rFonts w:eastAsia="Batang" w:cs="Arial"/>
                <w:sz w:val="18"/>
                <w:szCs w:val="18"/>
                <w:lang w:val="en-IE"/>
              </w:rPr>
              <w:t>R</w:t>
            </w:r>
            <w:r w:rsidR="001B0707">
              <w:rPr>
                <w:rFonts w:eastAsia="Batang" w:cs="Arial"/>
                <w:sz w:val="18"/>
                <w:szCs w:val="18"/>
                <w:lang w:val="en-IE"/>
              </w:rPr>
              <w:t xml:space="preserve">. </w:t>
            </w:r>
            <w:r w:rsidRPr="000D47C3">
              <w:rPr>
                <w:rFonts w:eastAsia="Batang" w:cs="Arial"/>
                <w:sz w:val="18"/>
                <w:szCs w:val="18"/>
                <w:lang w:val="en-IE"/>
              </w:rPr>
              <w:t>Sinha</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1F1C1759" w14:textId="77777777" w:rsidR="00DA136D" w:rsidRPr="000D47C3" w:rsidRDefault="00DA136D" w:rsidP="002F4C47">
            <w:pPr>
              <w:pStyle w:val="Formal2"/>
              <w:spacing w:after="60"/>
              <w:rPr>
                <w:rFonts w:cs="Arial"/>
                <w:b w:val="0"/>
                <w:sz w:val="18"/>
                <w:szCs w:val="18"/>
              </w:rPr>
            </w:pPr>
            <w:r w:rsidRPr="000D47C3">
              <w:rPr>
                <w:rFonts w:cs="Arial"/>
                <w:b w:val="0"/>
                <w:sz w:val="18"/>
                <w:szCs w:val="18"/>
              </w:rPr>
              <w:t>TW_SG_SK EBS Implementation Project.</w:t>
            </w:r>
          </w:p>
          <w:p w14:paraId="13B87705" w14:textId="77777777" w:rsidR="00DA136D" w:rsidRPr="000D47C3" w:rsidRDefault="00DA136D" w:rsidP="002F4C47">
            <w:pPr>
              <w:pStyle w:val="Formal2"/>
              <w:numPr>
                <w:ilvl w:val="0"/>
                <w:numId w:val="49"/>
              </w:numPr>
              <w:spacing w:after="60"/>
              <w:ind w:left="342" w:hanging="342"/>
              <w:rPr>
                <w:rFonts w:cs="Arial"/>
                <w:b w:val="0"/>
                <w:sz w:val="18"/>
                <w:szCs w:val="18"/>
              </w:rPr>
            </w:pPr>
            <w:r w:rsidRPr="000D47C3">
              <w:rPr>
                <w:rFonts w:cs="Arial"/>
                <w:b w:val="0"/>
                <w:sz w:val="18"/>
                <w:szCs w:val="18"/>
              </w:rPr>
              <w:t>Added new template details for Taiwan. Section  26</w:t>
            </w:r>
          </w:p>
          <w:p w14:paraId="26BAAB72" w14:textId="77777777" w:rsidR="00DA136D" w:rsidRPr="000D47C3" w:rsidRDefault="00DA136D" w:rsidP="002F4C47">
            <w:pPr>
              <w:pStyle w:val="Formal2"/>
              <w:numPr>
                <w:ilvl w:val="0"/>
                <w:numId w:val="49"/>
              </w:numPr>
              <w:spacing w:after="60"/>
              <w:ind w:left="342" w:hanging="342"/>
              <w:rPr>
                <w:rFonts w:cs="Arial"/>
                <w:b w:val="0"/>
                <w:sz w:val="18"/>
                <w:szCs w:val="18"/>
              </w:rPr>
            </w:pPr>
            <w:r w:rsidRPr="000D47C3">
              <w:rPr>
                <w:rFonts w:cs="Arial"/>
                <w:b w:val="0"/>
                <w:sz w:val="18"/>
                <w:szCs w:val="18"/>
              </w:rPr>
              <w:t>Added new template details for Singapore. Section 27</w:t>
            </w:r>
          </w:p>
          <w:p w14:paraId="625009D5" w14:textId="77777777" w:rsidR="00DA136D" w:rsidRPr="000D47C3" w:rsidRDefault="00DA136D" w:rsidP="002F4C47">
            <w:pPr>
              <w:pStyle w:val="Formal2"/>
              <w:numPr>
                <w:ilvl w:val="0"/>
                <w:numId w:val="49"/>
              </w:numPr>
              <w:spacing w:after="60"/>
              <w:ind w:left="342" w:hanging="342"/>
              <w:rPr>
                <w:rFonts w:cs="Arial"/>
                <w:b w:val="0"/>
                <w:sz w:val="18"/>
                <w:szCs w:val="18"/>
              </w:rPr>
            </w:pPr>
            <w:r w:rsidRPr="000D47C3">
              <w:rPr>
                <w:rFonts w:cs="Arial"/>
                <w:b w:val="0"/>
                <w:sz w:val="18"/>
                <w:szCs w:val="18"/>
              </w:rPr>
              <w:t>Added modified template details for Hong Kong. Updated 2.15 Report Change Requests. Point 13 removed shipment header information from template</w:t>
            </w:r>
          </w:p>
          <w:p w14:paraId="33960CEB" w14:textId="77777777" w:rsidR="00DA136D" w:rsidRPr="000D47C3" w:rsidRDefault="00DA136D" w:rsidP="002F4C47">
            <w:pPr>
              <w:pStyle w:val="Formal2"/>
              <w:spacing w:after="60"/>
              <w:ind w:left="-18"/>
              <w:rPr>
                <w:rFonts w:cs="Arial"/>
                <w:b w:val="0"/>
                <w:sz w:val="18"/>
                <w:szCs w:val="18"/>
              </w:rPr>
            </w:pPr>
            <w:r w:rsidRPr="000D47C3">
              <w:rPr>
                <w:rFonts w:cs="Arial"/>
                <w:b w:val="0"/>
                <w:sz w:val="18"/>
                <w:szCs w:val="18"/>
              </w:rPr>
              <w:t>CR 1832: Print end customer information on AR Credit Memos</w:t>
            </w:r>
          </w:p>
          <w:p w14:paraId="1E7A535D" w14:textId="77777777" w:rsidR="00DA136D" w:rsidRPr="000D47C3" w:rsidRDefault="00DA136D" w:rsidP="002F4C47">
            <w:pPr>
              <w:pStyle w:val="Formal2"/>
              <w:spacing w:before="80" w:after="80"/>
              <w:rPr>
                <w:rFonts w:cs="Arial"/>
                <w:b w:val="0"/>
                <w:sz w:val="18"/>
                <w:szCs w:val="18"/>
              </w:rPr>
            </w:pPr>
            <w:r w:rsidRPr="000D47C3">
              <w:rPr>
                <w:rFonts w:cs="Arial"/>
                <w:b w:val="0"/>
                <w:sz w:val="18"/>
                <w:szCs w:val="18"/>
              </w:rPr>
              <w:t>Added modified template details for US section  28</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55DCCEE8" w14:textId="77777777" w:rsidR="00DA136D" w:rsidRPr="000D47C3" w:rsidRDefault="00DA136D" w:rsidP="002F4C47">
            <w:pPr>
              <w:spacing w:before="60" w:after="60"/>
              <w:rPr>
                <w:rFonts w:cs="Arial"/>
                <w:sz w:val="18"/>
                <w:szCs w:val="18"/>
              </w:rPr>
            </w:pPr>
            <w:r w:rsidRPr="000D47C3">
              <w:rPr>
                <w:rFonts w:cs="Arial"/>
                <w:sz w:val="18"/>
                <w:szCs w:val="18"/>
              </w:rPr>
              <w:t>Taiwan and Singapore EBS Roll Out</w:t>
            </w:r>
          </w:p>
          <w:p w14:paraId="12FA75FF" w14:textId="77777777" w:rsidR="00DA136D" w:rsidRPr="000D47C3" w:rsidRDefault="00DA136D" w:rsidP="002F4C47">
            <w:pPr>
              <w:pStyle w:val="tablecontent"/>
              <w:spacing w:before="80" w:after="80"/>
              <w:rPr>
                <w:rFonts w:cs="Arial"/>
                <w:sz w:val="18"/>
                <w:szCs w:val="18"/>
              </w:rPr>
            </w:pPr>
            <w:r w:rsidRPr="000D47C3">
              <w:rPr>
                <w:rFonts w:cs="Arial"/>
                <w:sz w:val="18"/>
                <w:szCs w:val="18"/>
              </w:rPr>
              <w:t>CR 1832: Print end customer information on AR Credit Memos</w:t>
            </w:r>
          </w:p>
        </w:tc>
      </w:tr>
      <w:tr w:rsidR="00DA136D" w:rsidRPr="001B0707" w14:paraId="0D592808"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2735F37B" w14:textId="77777777" w:rsidR="00DA136D" w:rsidRPr="000D47C3" w:rsidRDefault="00DA136D" w:rsidP="002F4C47">
            <w:pPr>
              <w:spacing w:before="80" w:after="80"/>
              <w:rPr>
                <w:rFonts w:cs="Arial"/>
                <w:sz w:val="18"/>
                <w:szCs w:val="18"/>
              </w:rPr>
            </w:pPr>
            <w:r w:rsidRPr="000D47C3">
              <w:rPr>
                <w:rFonts w:cs="Arial"/>
                <w:sz w:val="18"/>
                <w:szCs w:val="18"/>
              </w:rPr>
              <w:t>7.0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5BCA8D46" w14:textId="7D6E0573" w:rsidR="00DA136D" w:rsidRPr="000D47C3" w:rsidRDefault="00DA136D" w:rsidP="002F4C47">
            <w:pPr>
              <w:spacing w:before="80" w:after="80"/>
              <w:rPr>
                <w:rFonts w:cs="Arial"/>
                <w:sz w:val="18"/>
                <w:szCs w:val="18"/>
              </w:rPr>
            </w:pPr>
            <w:r w:rsidRPr="000D47C3">
              <w:rPr>
                <w:rFonts w:cs="Arial"/>
                <w:sz w:val="18"/>
                <w:szCs w:val="18"/>
              </w:rPr>
              <w:t>04</w:t>
            </w:r>
            <w:r w:rsidR="001B0707">
              <w:rPr>
                <w:rFonts w:cs="Arial"/>
                <w:sz w:val="18"/>
                <w:szCs w:val="18"/>
              </w:rPr>
              <w:t xml:space="preserve"> </w:t>
            </w:r>
            <w:r w:rsidRPr="000D47C3">
              <w:rPr>
                <w:rFonts w:cs="Arial"/>
                <w:sz w:val="18"/>
                <w:szCs w:val="18"/>
              </w:rPr>
              <w:t>Apr</w:t>
            </w:r>
            <w:r w:rsidR="001B0707">
              <w:rPr>
                <w:rFonts w:cs="Arial"/>
                <w:sz w:val="18"/>
                <w:szCs w:val="18"/>
              </w:rPr>
              <w:t xml:space="preserve"> </w:t>
            </w:r>
            <w:r w:rsidRPr="000D47C3">
              <w:rPr>
                <w:rFonts w:cs="Arial"/>
                <w:sz w:val="18"/>
                <w:szCs w:val="18"/>
              </w:rPr>
              <w:t>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049A9D3C" w14:textId="00D415C0" w:rsidR="00DA136D" w:rsidRPr="000D47C3" w:rsidRDefault="00DA136D" w:rsidP="00A04494">
            <w:pPr>
              <w:spacing w:before="80" w:after="80"/>
              <w:rPr>
                <w:rFonts w:cs="Arial"/>
                <w:sz w:val="18"/>
                <w:szCs w:val="18"/>
              </w:rPr>
            </w:pPr>
            <w:r w:rsidRPr="000D47C3">
              <w:rPr>
                <w:rFonts w:cs="Arial"/>
                <w:sz w:val="18"/>
                <w:szCs w:val="18"/>
              </w:rPr>
              <w:t>M</w:t>
            </w:r>
            <w:r w:rsidR="001B0707">
              <w:rPr>
                <w:rFonts w:cs="Arial"/>
                <w:sz w:val="18"/>
                <w:szCs w:val="18"/>
              </w:rPr>
              <w:t xml:space="preserve">. </w:t>
            </w:r>
            <w:r w:rsidRPr="000D47C3">
              <w:rPr>
                <w:rFonts w:cs="Arial"/>
                <w:sz w:val="18"/>
                <w:szCs w:val="18"/>
              </w:rPr>
              <w:t>Vankudothu</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3A8EC25E" w14:textId="77777777" w:rsidR="00DA136D" w:rsidRPr="000D47C3" w:rsidRDefault="00DA136D" w:rsidP="002F4C47">
            <w:pPr>
              <w:pStyle w:val="Formal2"/>
              <w:spacing w:before="80" w:after="80"/>
              <w:rPr>
                <w:rFonts w:cs="Arial"/>
                <w:b w:val="0"/>
                <w:sz w:val="18"/>
                <w:szCs w:val="18"/>
              </w:rPr>
            </w:pPr>
            <w:r w:rsidRPr="000D47C3">
              <w:rPr>
                <w:rFonts w:cs="Arial"/>
                <w:b w:val="0"/>
                <w:sz w:val="18"/>
                <w:szCs w:val="18"/>
              </w:rPr>
              <w:t>Updated the latest KOREA template to remove decimal units in Section 25</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11C35323" w14:textId="77777777" w:rsidR="00DA136D" w:rsidRPr="000D47C3" w:rsidRDefault="00DA136D" w:rsidP="002F4C47">
            <w:pPr>
              <w:pStyle w:val="tablecontent"/>
              <w:spacing w:before="80" w:after="80"/>
              <w:rPr>
                <w:rFonts w:cs="Arial"/>
                <w:sz w:val="18"/>
                <w:szCs w:val="18"/>
              </w:rPr>
            </w:pPr>
            <w:r w:rsidRPr="000D47C3">
              <w:rPr>
                <w:rFonts w:cs="Arial"/>
                <w:sz w:val="18"/>
                <w:szCs w:val="18"/>
              </w:rPr>
              <w:t xml:space="preserve">As per incident INC0467041, made changes to KOREA template to remove Decimal </w:t>
            </w:r>
            <w:r w:rsidRPr="000D47C3">
              <w:rPr>
                <w:rFonts w:cs="Arial"/>
                <w:sz w:val="18"/>
                <w:szCs w:val="18"/>
              </w:rPr>
              <w:lastRenderedPageBreak/>
              <w:t>Units.</w:t>
            </w:r>
          </w:p>
        </w:tc>
      </w:tr>
      <w:tr w:rsidR="00DA136D" w:rsidRPr="001B0707" w14:paraId="327FEC9D"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306164DE" w14:textId="77777777" w:rsidR="00DA136D" w:rsidRPr="000D47C3" w:rsidRDefault="00DA136D" w:rsidP="002F4C47">
            <w:pPr>
              <w:spacing w:before="80" w:after="80"/>
              <w:rPr>
                <w:rFonts w:cs="Arial"/>
                <w:sz w:val="18"/>
                <w:szCs w:val="18"/>
              </w:rPr>
            </w:pPr>
            <w:r w:rsidRPr="000D47C3">
              <w:rPr>
                <w:rFonts w:cs="Arial"/>
                <w:sz w:val="18"/>
                <w:szCs w:val="18"/>
              </w:rPr>
              <w:lastRenderedPageBreak/>
              <w:t>6.0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236767B3" w14:textId="77777777" w:rsidR="00DA136D" w:rsidRPr="000D47C3" w:rsidRDefault="00DA136D" w:rsidP="002F4C47">
            <w:pPr>
              <w:spacing w:before="80" w:after="80"/>
              <w:rPr>
                <w:rFonts w:cs="Arial"/>
                <w:sz w:val="18"/>
                <w:szCs w:val="18"/>
              </w:rPr>
            </w:pPr>
            <w:r w:rsidRPr="000D47C3">
              <w:rPr>
                <w:rFonts w:cs="Arial"/>
                <w:sz w:val="18"/>
                <w:szCs w:val="18"/>
              </w:rPr>
              <w:t>05 Jan 2017</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510209B4" w14:textId="63531BB9" w:rsidR="00DA136D" w:rsidRPr="000D47C3" w:rsidRDefault="00DA136D" w:rsidP="00A04494">
            <w:pPr>
              <w:spacing w:before="80" w:after="80"/>
              <w:rPr>
                <w:rFonts w:cs="Arial"/>
                <w:sz w:val="18"/>
                <w:szCs w:val="18"/>
              </w:rPr>
            </w:pPr>
            <w:r w:rsidRPr="000D47C3">
              <w:rPr>
                <w:rFonts w:cs="Arial"/>
                <w:sz w:val="18"/>
                <w:szCs w:val="18"/>
              </w:rPr>
              <w:t>S</w:t>
            </w:r>
            <w:r w:rsidR="001B0707">
              <w:rPr>
                <w:rFonts w:cs="Arial"/>
                <w:sz w:val="18"/>
                <w:szCs w:val="18"/>
              </w:rPr>
              <w:t xml:space="preserve">. </w:t>
            </w:r>
            <w:r w:rsidRPr="000D47C3">
              <w:rPr>
                <w:rFonts w:cs="Arial"/>
                <w:sz w:val="18"/>
                <w:szCs w:val="18"/>
              </w:rPr>
              <w:t>Bedi</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563B29C3" w14:textId="77777777" w:rsidR="00DA136D" w:rsidRPr="000D47C3" w:rsidRDefault="00DA136D" w:rsidP="002F4C47">
            <w:pPr>
              <w:pStyle w:val="Formal2"/>
              <w:spacing w:before="80" w:after="80"/>
              <w:rPr>
                <w:rFonts w:cs="Arial"/>
                <w:b w:val="0"/>
                <w:sz w:val="18"/>
                <w:szCs w:val="18"/>
              </w:rPr>
            </w:pPr>
            <w:r w:rsidRPr="000D47C3">
              <w:rPr>
                <w:rFonts w:cs="Arial"/>
                <w:b w:val="0"/>
                <w:sz w:val="18"/>
                <w:szCs w:val="18"/>
              </w:rPr>
              <w:t>Updated the latest Italy template in Section 24</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36BE02D8" w14:textId="77777777" w:rsidR="00DA136D" w:rsidRPr="000D47C3" w:rsidRDefault="00DA136D" w:rsidP="002F4C47">
            <w:pPr>
              <w:pStyle w:val="tablecontent"/>
              <w:spacing w:before="80" w:after="80"/>
              <w:rPr>
                <w:rFonts w:cs="Arial"/>
                <w:sz w:val="18"/>
                <w:szCs w:val="18"/>
              </w:rPr>
            </w:pPr>
            <w:r w:rsidRPr="000D47C3">
              <w:rPr>
                <w:rFonts w:cs="Arial"/>
                <w:sz w:val="18"/>
                <w:szCs w:val="18"/>
              </w:rPr>
              <w:t xml:space="preserve"> As per SR# REQ0184923 to make modifications Imprint for NORWAY Template characters</w:t>
            </w:r>
          </w:p>
        </w:tc>
      </w:tr>
      <w:tr w:rsidR="00DA136D" w:rsidRPr="001B0707" w14:paraId="5F60266C"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70A51C32" w14:textId="77777777" w:rsidR="00DA136D" w:rsidRPr="000D47C3" w:rsidRDefault="00DA136D" w:rsidP="002F4C47">
            <w:pPr>
              <w:spacing w:before="80" w:after="80"/>
              <w:rPr>
                <w:rFonts w:cs="Arial"/>
                <w:sz w:val="18"/>
                <w:szCs w:val="18"/>
              </w:rPr>
            </w:pPr>
            <w:r w:rsidRPr="000D47C3">
              <w:rPr>
                <w:rFonts w:cs="Arial"/>
                <w:sz w:val="18"/>
                <w:szCs w:val="18"/>
              </w:rPr>
              <w:t>5.0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0937B037" w14:textId="77777777" w:rsidR="00DA136D" w:rsidRPr="000D47C3" w:rsidRDefault="00DA136D" w:rsidP="002F4C47">
            <w:pPr>
              <w:spacing w:before="80" w:after="80"/>
              <w:rPr>
                <w:rFonts w:cs="Arial"/>
                <w:sz w:val="18"/>
                <w:szCs w:val="18"/>
              </w:rPr>
            </w:pPr>
            <w:r w:rsidRPr="000D47C3">
              <w:rPr>
                <w:rFonts w:cs="Arial"/>
                <w:sz w:val="18"/>
                <w:szCs w:val="18"/>
              </w:rPr>
              <w:t>20 Dec 2016</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386FDFCF" w14:textId="065B7229" w:rsidR="00DA136D" w:rsidRPr="000D47C3" w:rsidRDefault="00DA136D" w:rsidP="00A04494">
            <w:pPr>
              <w:spacing w:before="80" w:after="80"/>
              <w:rPr>
                <w:rFonts w:eastAsia="Batang" w:cs="Arial"/>
                <w:sz w:val="18"/>
                <w:szCs w:val="18"/>
                <w:lang w:val="en-IE"/>
              </w:rPr>
            </w:pPr>
            <w:r w:rsidRPr="000D47C3">
              <w:rPr>
                <w:rFonts w:cs="Arial"/>
                <w:sz w:val="18"/>
                <w:szCs w:val="18"/>
              </w:rPr>
              <w:t>S</w:t>
            </w:r>
            <w:r w:rsidR="001B0707">
              <w:rPr>
                <w:rFonts w:cs="Arial"/>
                <w:sz w:val="18"/>
                <w:szCs w:val="18"/>
              </w:rPr>
              <w:t xml:space="preserve">. </w:t>
            </w:r>
            <w:r w:rsidRPr="000D47C3">
              <w:rPr>
                <w:rFonts w:cs="Arial"/>
                <w:sz w:val="18"/>
                <w:szCs w:val="18"/>
              </w:rPr>
              <w:t>Bedi</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36E9DA06" w14:textId="77777777" w:rsidR="00DA136D" w:rsidRPr="000D47C3" w:rsidRDefault="00DA136D" w:rsidP="002F4C47">
            <w:pPr>
              <w:pStyle w:val="Formal2"/>
              <w:spacing w:before="80" w:after="80"/>
              <w:rPr>
                <w:rFonts w:cs="Arial"/>
                <w:b w:val="0"/>
                <w:sz w:val="18"/>
                <w:szCs w:val="18"/>
              </w:rPr>
            </w:pPr>
            <w:r w:rsidRPr="000D47C3">
              <w:rPr>
                <w:rFonts w:cs="Arial"/>
                <w:b w:val="0"/>
                <w:sz w:val="18"/>
                <w:szCs w:val="18"/>
              </w:rPr>
              <w:t>Updated the latest Italy template in Section 23</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445DD925" w14:textId="77777777" w:rsidR="00DA136D" w:rsidRPr="000D47C3" w:rsidRDefault="00DA136D" w:rsidP="002F4C47">
            <w:pPr>
              <w:pStyle w:val="tablecontent"/>
              <w:spacing w:before="80" w:after="80"/>
              <w:rPr>
                <w:rFonts w:cs="Arial"/>
                <w:sz w:val="18"/>
                <w:szCs w:val="18"/>
              </w:rPr>
            </w:pPr>
            <w:r w:rsidRPr="000D47C3">
              <w:rPr>
                <w:rFonts w:cs="Arial"/>
                <w:sz w:val="18"/>
                <w:szCs w:val="18"/>
              </w:rPr>
              <w:t xml:space="preserve"> As per SR# REQ0189897 to make modifications Imprint for ITALY Template characters</w:t>
            </w:r>
          </w:p>
        </w:tc>
      </w:tr>
      <w:tr w:rsidR="00DA136D" w:rsidRPr="001B0707" w14:paraId="0ADC0C97"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06AEF01A" w14:textId="77777777" w:rsidR="00DA136D" w:rsidRPr="000D47C3" w:rsidRDefault="00DA136D" w:rsidP="002F4C47">
            <w:pPr>
              <w:rPr>
                <w:rFonts w:cs="Arial"/>
                <w:sz w:val="18"/>
                <w:szCs w:val="18"/>
              </w:rPr>
            </w:pPr>
            <w:r w:rsidRPr="000D47C3">
              <w:rPr>
                <w:rFonts w:cs="Arial"/>
                <w:sz w:val="18"/>
                <w:szCs w:val="18"/>
              </w:rPr>
              <w:t>4.0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003DDA62" w14:textId="77777777" w:rsidR="00DA136D" w:rsidRPr="000D47C3" w:rsidRDefault="00DA136D" w:rsidP="002F4C47">
            <w:pPr>
              <w:rPr>
                <w:rFonts w:cs="Arial"/>
                <w:sz w:val="18"/>
                <w:szCs w:val="18"/>
              </w:rPr>
            </w:pPr>
            <w:r w:rsidRPr="000D47C3">
              <w:rPr>
                <w:rFonts w:cs="Arial"/>
                <w:sz w:val="18"/>
                <w:szCs w:val="18"/>
              </w:rPr>
              <w:t>14 Jul 2016</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5FEF9946" w14:textId="7D3747B0" w:rsidR="00DA136D" w:rsidRPr="000D47C3" w:rsidRDefault="00DA136D" w:rsidP="00A04494">
            <w:pPr>
              <w:rPr>
                <w:rFonts w:cs="Arial"/>
                <w:sz w:val="18"/>
                <w:szCs w:val="18"/>
              </w:rPr>
            </w:pPr>
            <w:r w:rsidRPr="000D47C3">
              <w:rPr>
                <w:rFonts w:eastAsia="Batang" w:cs="Arial"/>
                <w:sz w:val="18"/>
                <w:szCs w:val="18"/>
                <w:lang w:val="en-IE"/>
              </w:rPr>
              <w:t>R</w:t>
            </w:r>
            <w:r w:rsidR="001B0707">
              <w:rPr>
                <w:rFonts w:eastAsia="Batang" w:cs="Arial"/>
                <w:sz w:val="18"/>
                <w:szCs w:val="18"/>
                <w:lang w:val="en-IE"/>
              </w:rPr>
              <w:t xml:space="preserve">. </w:t>
            </w:r>
            <w:r w:rsidRPr="000D47C3">
              <w:rPr>
                <w:rFonts w:eastAsia="Batang" w:cs="Arial"/>
                <w:sz w:val="18"/>
                <w:szCs w:val="18"/>
                <w:lang w:val="en-IE"/>
              </w:rPr>
              <w:t>Patil</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05D7EAB3" w14:textId="77777777" w:rsidR="00DA136D" w:rsidRPr="000D47C3" w:rsidRDefault="00DA136D" w:rsidP="002F4C47">
            <w:pPr>
              <w:pStyle w:val="Formal2"/>
              <w:spacing w:before="0"/>
              <w:rPr>
                <w:rFonts w:cs="Arial"/>
                <w:b w:val="0"/>
                <w:sz w:val="18"/>
                <w:szCs w:val="18"/>
              </w:rPr>
            </w:pPr>
            <w:r w:rsidRPr="000D47C3">
              <w:rPr>
                <w:rFonts w:cs="Arial"/>
                <w:b w:val="0"/>
                <w:sz w:val="18"/>
                <w:szCs w:val="18"/>
              </w:rPr>
              <w:t>Japan Localization changes</w:t>
            </w:r>
          </w:p>
          <w:p w14:paraId="6CA83783" w14:textId="4CC61F00" w:rsidR="00DA136D" w:rsidRPr="000D47C3" w:rsidRDefault="00DA136D" w:rsidP="002F4C47">
            <w:pPr>
              <w:pStyle w:val="Formal2"/>
              <w:spacing w:before="0"/>
              <w:rPr>
                <w:rFonts w:cs="Arial"/>
                <w:b w:val="0"/>
                <w:sz w:val="18"/>
                <w:szCs w:val="18"/>
              </w:rPr>
            </w:pPr>
            <w:r w:rsidRPr="000D47C3">
              <w:rPr>
                <w:rFonts w:cs="Arial"/>
                <w:sz w:val="18"/>
                <w:szCs w:val="18"/>
              </w:rPr>
              <w:t>The following sections have been updated :-</w:t>
            </w:r>
          </w:p>
          <w:p w14:paraId="0C6697B3" w14:textId="77777777" w:rsidR="00DA136D" w:rsidRPr="000D47C3" w:rsidRDefault="00DA136D" w:rsidP="002F4C47">
            <w:pPr>
              <w:pStyle w:val="Formal2"/>
              <w:numPr>
                <w:ilvl w:val="0"/>
                <w:numId w:val="41"/>
              </w:numPr>
              <w:spacing w:before="0"/>
              <w:ind w:left="342" w:hanging="342"/>
              <w:rPr>
                <w:rFonts w:cs="Arial"/>
                <w:b w:val="0"/>
                <w:sz w:val="18"/>
                <w:szCs w:val="18"/>
              </w:rPr>
            </w:pPr>
            <w:r w:rsidRPr="000D47C3">
              <w:rPr>
                <w:rFonts w:cs="Arial"/>
                <w:b w:val="0"/>
                <w:sz w:val="18"/>
                <w:szCs w:val="18"/>
              </w:rPr>
              <w:t>Section 1.2 Changes for Japan on the objects</w:t>
            </w:r>
          </w:p>
          <w:p w14:paraId="56D67249" w14:textId="77777777" w:rsidR="00DA136D" w:rsidRPr="000D47C3" w:rsidRDefault="00DA136D" w:rsidP="002F4C47">
            <w:pPr>
              <w:pStyle w:val="Formal2"/>
              <w:numPr>
                <w:ilvl w:val="0"/>
                <w:numId w:val="41"/>
              </w:numPr>
              <w:spacing w:before="0"/>
              <w:ind w:left="342" w:hanging="342"/>
              <w:rPr>
                <w:rFonts w:cs="Arial"/>
                <w:b w:val="0"/>
                <w:sz w:val="18"/>
                <w:szCs w:val="18"/>
              </w:rPr>
            </w:pPr>
            <w:r w:rsidRPr="000D47C3">
              <w:rPr>
                <w:rFonts w:cs="Arial"/>
                <w:b w:val="0"/>
                <w:sz w:val="18"/>
                <w:szCs w:val="18"/>
              </w:rPr>
              <w:t xml:space="preserve">Section 1.3 </w:t>
            </w:r>
          </w:p>
          <w:p w14:paraId="7BEB4690" w14:textId="77777777" w:rsidR="00DA136D" w:rsidRPr="000D47C3" w:rsidRDefault="00DA136D" w:rsidP="002F4C47">
            <w:pPr>
              <w:pStyle w:val="Formal2"/>
              <w:tabs>
                <w:tab w:val="left" w:pos="342"/>
              </w:tabs>
              <w:spacing w:before="0"/>
              <w:ind w:left="342"/>
              <w:rPr>
                <w:rFonts w:cs="Arial"/>
                <w:b w:val="0"/>
                <w:sz w:val="18"/>
                <w:szCs w:val="18"/>
              </w:rPr>
            </w:pPr>
            <w:r w:rsidRPr="000D47C3">
              <w:rPr>
                <w:rFonts w:cs="Arial"/>
                <w:b w:val="0"/>
                <w:sz w:val="18"/>
                <w:szCs w:val="18"/>
              </w:rPr>
              <w:t>Lookups and DFF for Japan</w:t>
            </w:r>
          </w:p>
          <w:p w14:paraId="0BFEFFAC" w14:textId="77777777" w:rsidR="00DA136D" w:rsidRPr="000D47C3" w:rsidRDefault="00DA136D" w:rsidP="002F4C47">
            <w:pPr>
              <w:pStyle w:val="Formal2"/>
              <w:numPr>
                <w:ilvl w:val="0"/>
                <w:numId w:val="41"/>
              </w:numPr>
              <w:spacing w:before="0"/>
              <w:ind w:left="342" w:hanging="342"/>
              <w:rPr>
                <w:rFonts w:cs="Arial"/>
                <w:b w:val="0"/>
                <w:sz w:val="18"/>
                <w:szCs w:val="18"/>
              </w:rPr>
            </w:pPr>
            <w:r w:rsidRPr="000D47C3">
              <w:rPr>
                <w:rFonts w:cs="Arial"/>
                <w:b w:val="0"/>
                <w:sz w:val="18"/>
                <w:szCs w:val="18"/>
              </w:rPr>
              <w:t xml:space="preserve">Section 2.3 </w:t>
            </w:r>
          </w:p>
          <w:p w14:paraId="50A3189D" w14:textId="77777777" w:rsidR="00DA136D" w:rsidRPr="000D47C3" w:rsidRDefault="00DA136D" w:rsidP="002F4C47">
            <w:pPr>
              <w:pStyle w:val="Formal2"/>
              <w:spacing w:before="0"/>
              <w:ind w:left="342"/>
              <w:rPr>
                <w:rFonts w:cs="Arial"/>
                <w:b w:val="0"/>
                <w:sz w:val="18"/>
                <w:szCs w:val="18"/>
              </w:rPr>
            </w:pPr>
            <w:r w:rsidRPr="000D47C3">
              <w:rPr>
                <w:rFonts w:cs="Arial"/>
                <w:b w:val="0"/>
                <w:sz w:val="18"/>
                <w:szCs w:val="18"/>
              </w:rPr>
              <w:t>Multi-language template addition</w:t>
            </w:r>
          </w:p>
          <w:p w14:paraId="1BF4228B" w14:textId="77777777" w:rsidR="00DA136D" w:rsidRPr="000D47C3" w:rsidRDefault="00DA136D" w:rsidP="002F4C47">
            <w:pPr>
              <w:pStyle w:val="Formal2"/>
              <w:numPr>
                <w:ilvl w:val="0"/>
                <w:numId w:val="41"/>
              </w:numPr>
              <w:spacing w:before="0"/>
              <w:ind w:left="342" w:hanging="342"/>
              <w:rPr>
                <w:rFonts w:cs="Arial"/>
                <w:b w:val="0"/>
                <w:sz w:val="18"/>
                <w:szCs w:val="18"/>
              </w:rPr>
            </w:pPr>
            <w:r w:rsidRPr="000D47C3">
              <w:rPr>
                <w:rFonts w:cs="Arial"/>
                <w:b w:val="0"/>
                <w:sz w:val="18"/>
                <w:szCs w:val="18"/>
              </w:rPr>
              <w:t>Section 2.4</w:t>
            </w:r>
          </w:p>
          <w:p w14:paraId="7FDDEA5C" w14:textId="77777777" w:rsidR="00DA136D" w:rsidRPr="000D47C3" w:rsidRDefault="00DA136D" w:rsidP="002F4C47">
            <w:pPr>
              <w:pStyle w:val="Formal2"/>
              <w:spacing w:before="0"/>
              <w:ind w:left="342"/>
              <w:rPr>
                <w:rFonts w:cs="Arial"/>
                <w:b w:val="0"/>
                <w:sz w:val="18"/>
                <w:szCs w:val="18"/>
              </w:rPr>
            </w:pPr>
            <w:r w:rsidRPr="000D47C3">
              <w:rPr>
                <w:rFonts w:cs="Arial"/>
                <w:b w:val="0"/>
                <w:sz w:val="18"/>
                <w:szCs w:val="18"/>
              </w:rPr>
              <w:t>Table and view usage for Japan</w:t>
            </w:r>
          </w:p>
          <w:p w14:paraId="7F74D0A4" w14:textId="77777777" w:rsidR="00DA136D" w:rsidRPr="000D47C3" w:rsidRDefault="00DA136D" w:rsidP="002F4C47">
            <w:pPr>
              <w:pStyle w:val="Formal2"/>
              <w:numPr>
                <w:ilvl w:val="0"/>
                <w:numId w:val="41"/>
              </w:numPr>
              <w:spacing w:before="0"/>
              <w:ind w:left="342" w:hanging="342"/>
              <w:rPr>
                <w:rFonts w:cs="Arial"/>
                <w:b w:val="0"/>
                <w:sz w:val="18"/>
                <w:szCs w:val="18"/>
              </w:rPr>
            </w:pPr>
            <w:r w:rsidRPr="000D47C3">
              <w:rPr>
                <w:rFonts w:cs="Arial"/>
                <w:b w:val="0"/>
                <w:sz w:val="18"/>
                <w:szCs w:val="18"/>
              </w:rPr>
              <w:t>Section 2.5</w:t>
            </w:r>
          </w:p>
          <w:p w14:paraId="3F752222" w14:textId="77777777" w:rsidR="00DA136D" w:rsidRPr="000D47C3" w:rsidRDefault="00DA136D" w:rsidP="002F4C47">
            <w:pPr>
              <w:pStyle w:val="Formal2"/>
              <w:spacing w:before="0"/>
              <w:ind w:left="342"/>
              <w:rPr>
                <w:rFonts w:cs="Arial"/>
                <w:b w:val="0"/>
                <w:sz w:val="18"/>
                <w:szCs w:val="18"/>
              </w:rPr>
            </w:pPr>
            <w:r w:rsidRPr="000D47C3">
              <w:rPr>
                <w:rFonts w:cs="Arial"/>
                <w:b w:val="0"/>
                <w:sz w:val="18"/>
                <w:szCs w:val="18"/>
              </w:rPr>
              <w:t>Field Mapping</w:t>
            </w:r>
          </w:p>
          <w:p w14:paraId="0BAB4440" w14:textId="77777777" w:rsidR="00DA136D" w:rsidRPr="000D47C3" w:rsidRDefault="00DA136D" w:rsidP="002F4C47">
            <w:pPr>
              <w:pStyle w:val="Formal2"/>
              <w:numPr>
                <w:ilvl w:val="0"/>
                <w:numId w:val="41"/>
              </w:numPr>
              <w:spacing w:before="0"/>
              <w:ind w:left="342" w:hanging="342"/>
              <w:rPr>
                <w:rFonts w:cs="Arial"/>
                <w:b w:val="0"/>
                <w:sz w:val="18"/>
                <w:szCs w:val="18"/>
              </w:rPr>
            </w:pPr>
            <w:r w:rsidRPr="000D47C3">
              <w:rPr>
                <w:rFonts w:cs="Arial"/>
                <w:b w:val="0"/>
                <w:sz w:val="18"/>
                <w:szCs w:val="18"/>
              </w:rPr>
              <w:t>Section 2.9</w:t>
            </w:r>
          </w:p>
          <w:p w14:paraId="4466132E" w14:textId="77777777" w:rsidR="00DA136D" w:rsidRPr="000D47C3" w:rsidRDefault="00DA136D" w:rsidP="002F4C47">
            <w:pPr>
              <w:pStyle w:val="Formal2"/>
              <w:spacing w:before="0"/>
              <w:ind w:left="342"/>
              <w:rPr>
                <w:rFonts w:cs="Arial"/>
                <w:sz w:val="18"/>
                <w:szCs w:val="18"/>
              </w:rPr>
            </w:pPr>
            <w:r w:rsidRPr="000D47C3">
              <w:rPr>
                <w:rFonts w:cs="Arial"/>
                <w:b w:val="0"/>
                <w:sz w:val="18"/>
                <w:szCs w:val="18"/>
              </w:rPr>
              <w:t>SQL Statements</w:t>
            </w:r>
          </w:p>
          <w:p w14:paraId="1AFAB3F0" w14:textId="77777777" w:rsidR="00DA136D" w:rsidRPr="000D47C3" w:rsidRDefault="00DA136D" w:rsidP="002F4C47">
            <w:pPr>
              <w:rPr>
                <w:rFonts w:cs="Arial"/>
                <w:sz w:val="18"/>
                <w:szCs w:val="18"/>
              </w:rPr>
            </w:pPr>
            <w:r w:rsidRPr="000D47C3">
              <w:rPr>
                <w:rFonts w:cs="Arial"/>
                <w:sz w:val="18"/>
                <w:szCs w:val="18"/>
              </w:rPr>
              <w:t>Formula columns</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1ED5CB11" w14:textId="77777777" w:rsidR="00DA136D" w:rsidRPr="000D47C3" w:rsidRDefault="00DA136D" w:rsidP="002F4C47">
            <w:pPr>
              <w:rPr>
                <w:rFonts w:cs="Arial"/>
                <w:sz w:val="18"/>
                <w:szCs w:val="18"/>
              </w:rPr>
            </w:pPr>
            <w:r w:rsidRPr="000D47C3">
              <w:rPr>
                <w:rFonts w:cs="Arial"/>
                <w:sz w:val="18"/>
                <w:szCs w:val="18"/>
              </w:rPr>
              <w:t>Japan Roll Out</w:t>
            </w:r>
          </w:p>
        </w:tc>
      </w:tr>
      <w:tr w:rsidR="00DA136D" w:rsidRPr="001B0707" w14:paraId="480D3348" w14:textId="77777777" w:rsidTr="003736F7">
        <w:trPr>
          <w:cantSplit/>
        </w:trPr>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36DBC649" w14:textId="77777777" w:rsidR="00DA136D" w:rsidRPr="000D47C3" w:rsidRDefault="00DA136D" w:rsidP="002F4C47">
            <w:pPr>
              <w:rPr>
                <w:rFonts w:cs="Arial"/>
                <w:sz w:val="18"/>
                <w:szCs w:val="18"/>
              </w:rPr>
            </w:pPr>
            <w:r w:rsidRPr="000D47C3">
              <w:rPr>
                <w:rFonts w:cs="Arial"/>
                <w:sz w:val="18"/>
                <w:szCs w:val="18"/>
              </w:rPr>
              <w:t>3.0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2852B8A9" w14:textId="77777777" w:rsidR="00DA136D" w:rsidRPr="000D47C3" w:rsidRDefault="00DA136D" w:rsidP="002F4C47">
            <w:pPr>
              <w:rPr>
                <w:rFonts w:cs="Arial"/>
                <w:sz w:val="18"/>
                <w:szCs w:val="18"/>
              </w:rPr>
            </w:pPr>
            <w:r w:rsidRPr="000D47C3">
              <w:rPr>
                <w:rFonts w:cs="Arial"/>
                <w:sz w:val="18"/>
                <w:szCs w:val="18"/>
              </w:rPr>
              <w:t>12 Jul 2016</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0882F295" w14:textId="67A02AC6" w:rsidR="00DA136D" w:rsidRPr="000D47C3" w:rsidRDefault="00DA136D" w:rsidP="00A04494">
            <w:pPr>
              <w:rPr>
                <w:rFonts w:cs="Arial"/>
                <w:sz w:val="18"/>
                <w:szCs w:val="18"/>
              </w:rPr>
            </w:pPr>
            <w:r w:rsidRPr="000D47C3">
              <w:rPr>
                <w:rFonts w:cs="Arial"/>
                <w:sz w:val="18"/>
                <w:szCs w:val="18"/>
              </w:rPr>
              <w:t>S</w:t>
            </w:r>
            <w:r w:rsidR="001B0707">
              <w:rPr>
                <w:rFonts w:cs="Arial"/>
                <w:sz w:val="18"/>
                <w:szCs w:val="18"/>
              </w:rPr>
              <w:t xml:space="preserve">. </w:t>
            </w:r>
            <w:r w:rsidRPr="000D47C3">
              <w:rPr>
                <w:rFonts w:cs="Arial"/>
                <w:sz w:val="18"/>
                <w:szCs w:val="18"/>
              </w:rPr>
              <w:t>Shanigaram</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22A0E0AC" w14:textId="77777777" w:rsidR="00DA136D" w:rsidRPr="000D47C3" w:rsidRDefault="00DA136D" w:rsidP="002F4C47">
            <w:pPr>
              <w:rPr>
                <w:rFonts w:cs="Arial"/>
                <w:sz w:val="18"/>
                <w:szCs w:val="18"/>
              </w:rPr>
            </w:pPr>
            <w:r w:rsidRPr="000D47C3">
              <w:rPr>
                <w:rFonts w:cs="Arial"/>
                <w:sz w:val="18"/>
                <w:szCs w:val="18"/>
              </w:rPr>
              <w:t>Newzeland Invoice Print to show discounts on order line. Updated 2.15 Report change Requests, Point 21</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10D7F636" w14:textId="77777777" w:rsidR="00DA136D" w:rsidRPr="000D47C3" w:rsidRDefault="00DA136D" w:rsidP="002F4C47">
            <w:pPr>
              <w:rPr>
                <w:rFonts w:cs="Arial"/>
                <w:sz w:val="18"/>
                <w:szCs w:val="18"/>
              </w:rPr>
            </w:pPr>
            <w:r w:rsidRPr="000D47C3">
              <w:rPr>
                <w:rFonts w:cs="Arial"/>
                <w:sz w:val="18"/>
                <w:szCs w:val="18"/>
              </w:rPr>
              <w:t>As per SR#REQ0130219, Newzeland has started providing discounts to customers and therefore, Newzeland invoice should display discounts to show the correct amount</w:t>
            </w:r>
          </w:p>
        </w:tc>
      </w:tr>
      <w:tr w:rsidR="00DA136D" w:rsidRPr="001B0707" w14:paraId="42FDA098" w14:textId="77777777" w:rsidTr="003736F7">
        <w:tc>
          <w:tcPr>
            <w:tcW w:w="671" w:type="dxa"/>
            <w:gridSpan w:val="2"/>
            <w:tcBorders>
              <w:top w:val="single" w:sz="4" w:space="0" w:color="auto"/>
              <w:left w:val="single" w:sz="4" w:space="0" w:color="auto"/>
              <w:bottom w:val="single" w:sz="4" w:space="0" w:color="auto"/>
              <w:right w:val="single" w:sz="4" w:space="0" w:color="auto"/>
            </w:tcBorders>
            <w:shd w:val="clear" w:color="auto" w:fill="auto"/>
          </w:tcPr>
          <w:p w14:paraId="3D753DCE" w14:textId="77777777" w:rsidR="00DA136D" w:rsidRPr="000D47C3" w:rsidRDefault="00DA136D" w:rsidP="002F4C47">
            <w:pPr>
              <w:rPr>
                <w:rFonts w:cs="Arial"/>
                <w:sz w:val="18"/>
                <w:szCs w:val="18"/>
              </w:rPr>
            </w:pPr>
            <w:r w:rsidRPr="000D47C3">
              <w:rPr>
                <w:rFonts w:cs="Arial"/>
                <w:sz w:val="18"/>
                <w:szCs w:val="18"/>
              </w:rPr>
              <w:t>2.0</w:t>
            </w:r>
          </w:p>
        </w:tc>
        <w:tc>
          <w:tcPr>
            <w:tcW w:w="1687" w:type="dxa"/>
            <w:tcBorders>
              <w:top w:val="single" w:sz="4" w:space="0" w:color="auto"/>
              <w:left w:val="single" w:sz="4" w:space="0" w:color="auto"/>
              <w:bottom w:val="single" w:sz="4" w:space="0" w:color="auto"/>
              <w:right w:val="single" w:sz="4" w:space="0" w:color="auto"/>
            </w:tcBorders>
            <w:shd w:val="clear" w:color="auto" w:fill="auto"/>
          </w:tcPr>
          <w:p w14:paraId="55D0C9D9" w14:textId="77777777" w:rsidR="00DA136D" w:rsidRPr="000D47C3" w:rsidRDefault="00DA136D" w:rsidP="002F4C47">
            <w:pPr>
              <w:rPr>
                <w:rFonts w:cs="Arial"/>
                <w:sz w:val="18"/>
                <w:szCs w:val="18"/>
              </w:rPr>
            </w:pPr>
            <w:r w:rsidRPr="000D47C3">
              <w:rPr>
                <w:rFonts w:cs="Arial"/>
                <w:sz w:val="18"/>
                <w:szCs w:val="18"/>
              </w:rPr>
              <w:t>21 Jun 2016</w:t>
            </w:r>
          </w:p>
        </w:tc>
        <w:tc>
          <w:tcPr>
            <w:tcW w:w="1436" w:type="dxa"/>
            <w:tcBorders>
              <w:top w:val="single" w:sz="4" w:space="0" w:color="auto"/>
              <w:left w:val="single" w:sz="4" w:space="0" w:color="auto"/>
              <w:bottom w:val="single" w:sz="4" w:space="0" w:color="auto"/>
              <w:right w:val="single" w:sz="4" w:space="0" w:color="auto"/>
            </w:tcBorders>
            <w:shd w:val="clear" w:color="auto" w:fill="auto"/>
          </w:tcPr>
          <w:p w14:paraId="45DC64A5" w14:textId="77777777" w:rsidR="00DA136D" w:rsidRPr="000D47C3" w:rsidRDefault="00DA136D" w:rsidP="002F4C47">
            <w:pPr>
              <w:rPr>
                <w:rFonts w:cs="Arial"/>
                <w:sz w:val="18"/>
                <w:szCs w:val="18"/>
              </w:rPr>
            </w:pPr>
            <w:r w:rsidRPr="000D47C3">
              <w:rPr>
                <w:rFonts w:cs="Arial"/>
                <w:sz w:val="18"/>
                <w:szCs w:val="18"/>
              </w:rPr>
              <w:t>S. Prasad</w:t>
            </w:r>
          </w:p>
        </w:tc>
        <w:tc>
          <w:tcPr>
            <w:tcW w:w="3064" w:type="dxa"/>
            <w:tcBorders>
              <w:top w:val="single" w:sz="4" w:space="0" w:color="auto"/>
              <w:left w:val="single" w:sz="4" w:space="0" w:color="auto"/>
              <w:bottom w:val="single" w:sz="4" w:space="0" w:color="auto"/>
              <w:right w:val="single" w:sz="4" w:space="0" w:color="auto"/>
            </w:tcBorders>
            <w:shd w:val="clear" w:color="auto" w:fill="auto"/>
          </w:tcPr>
          <w:p w14:paraId="330DED7A" w14:textId="77777777" w:rsidR="00DA136D" w:rsidRPr="000D47C3" w:rsidRDefault="00DA136D" w:rsidP="002F4C47">
            <w:pPr>
              <w:rPr>
                <w:rFonts w:cs="Arial"/>
                <w:sz w:val="18"/>
                <w:szCs w:val="18"/>
              </w:rPr>
            </w:pPr>
            <w:r w:rsidRPr="000D47C3">
              <w:rPr>
                <w:rFonts w:cs="Arial"/>
                <w:sz w:val="18"/>
                <w:szCs w:val="18"/>
              </w:rPr>
              <w:t>Invoice Print capability to support multiple tax registrations. Updated Section 2.2 Report Change Requests, Point 20</w:t>
            </w:r>
          </w:p>
        </w:tc>
        <w:tc>
          <w:tcPr>
            <w:tcW w:w="2700" w:type="dxa"/>
            <w:tcBorders>
              <w:top w:val="single" w:sz="4" w:space="0" w:color="auto"/>
              <w:left w:val="single" w:sz="4" w:space="0" w:color="auto"/>
              <w:bottom w:val="single" w:sz="4" w:space="0" w:color="auto"/>
              <w:right w:val="single" w:sz="4" w:space="0" w:color="auto"/>
            </w:tcBorders>
            <w:shd w:val="clear" w:color="auto" w:fill="auto"/>
          </w:tcPr>
          <w:p w14:paraId="385C2B80" w14:textId="77777777" w:rsidR="00DA136D" w:rsidRPr="000D47C3" w:rsidRDefault="00DA136D" w:rsidP="002F4C47">
            <w:pPr>
              <w:rPr>
                <w:rFonts w:cs="Arial"/>
                <w:sz w:val="18"/>
                <w:szCs w:val="18"/>
              </w:rPr>
            </w:pPr>
            <w:r w:rsidRPr="000D47C3">
              <w:rPr>
                <w:rFonts w:cs="Arial"/>
                <w:sz w:val="18"/>
                <w:szCs w:val="18"/>
              </w:rPr>
              <w:t>VAT Compliant Project, project # 206330.</w:t>
            </w:r>
          </w:p>
        </w:tc>
      </w:tr>
      <w:tr w:rsidR="00DA136D" w:rsidRPr="001B0707" w14:paraId="3A58A056" w14:textId="77777777" w:rsidTr="003736F7">
        <w:tc>
          <w:tcPr>
            <w:tcW w:w="671" w:type="dxa"/>
            <w:gridSpan w:val="2"/>
            <w:tcBorders>
              <w:top w:val="single" w:sz="4" w:space="0" w:color="auto"/>
              <w:left w:val="single" w:sz="4" w:space="0" w:color="auto"/>
              <w:bottom w:val="single" w:sz="4" w:space="0" w:color="auto"/>
              <w:right w:val="single" w:sz="4" w:space="0" w:color="auto"/>
            </w:tcBorders>
            <w:hideMark/>
          </w:tcPr>
          <w:p w14:paraId="1706D1EB" w14:textId="77777777" w:rsidR="00DA136D" w:rsidRPr="000D47C3" w:rsidRDefault="00DA136D" w:rsidP="002F4C47">
            <w:pPr>
              <w:spacing w:before="60" w:after="60"/>
              <w:jc w:val="both"/>
              <w:rPr>
                <w:rFonts w:cs="Arial"/>
                <w:sz w:val="18"/>
                <w:szCs w:val="18"/>
              </w:rPr>
            </w:pPr>
            <w:r w:rsidRPr="000D47C3">
              <w:rPr>
                <w:rFonts w:cs="Arial"/>
                <w:sz w:val="18"/>
                <w:szCs w:val="18"/>
              </w:rPr>
              <w:t>1.0</w:t>
            </w:r>
          </w:p>
        </w:tc>
        <w:tc>
          <w:tcPr>
            <w:tcW w:w="1687" w:type="dxa"/>
            <w:tcBorders>
              <w:top w:val="single" w:sz="4" w:space="0" w:color="auto"/>
              <w:left w:val="single" w:sz="4" w:space="0" w:color="auto"/>
              <w:bottom w:val="single" w:sz="4" w:space="0" w:color="auto"/>
              <w:right w:val="single" w:sz="4" w:space="0" w:color="auto"/>
            </w:tcBorders>
            <w:hideMark/>
          </w:tcPr>
          <w:p w14:paraId="7BAFF105" w14:textId="77777777" w:rsidR="00DA136D" w:rsidRPr="000D47C3" w:rsidRDefault="00DA136D" w:rsidP="002F4C47">
            <w:pPr>
              <w:spacing w:before="60" w:after="60"/>
              <w:rPr>
                <w:rFonts w:cs="Arial"/>
                <w:sz w:val="18"/>
                <w:szCs w:val="18"/>
              </w:rPr>
            </w:pPr>
            <w:r w:rsidRPr="000D47C3">
              <w:rPr>
                <w:rFonts w:cs="Arial"/>
                <w:sz w:val="18"/>
                <w:szCs w:val="18"/>
              </w:rPr>
              <w:t>13 Jun 2016</w:t>
            </w:r>
          </w:p>
        </w:tc>
        <w:tc>
          <w:tcPr>
            <w:tcW w:w="1436" w:type="dxa"/>
            <w:tcBorders>
              <w:top w:val="single" w:sz="4" w:space="0" w:color="auto"/>
              <w:left w:val="single" w:sz="4" w:space="0" w:color="auto"/>
              <w:bottom w:val="single" w:sz="4" w:space="0" w:color="auto"/>
              <w:right w:val="single" w:sz="4" w:space="0" w:color="auto"/>
            </w:tcBorders>
            <w:hideMark/>
          </w:tcPr>
          <w:p w14:paraId="27BE460D" w14:textId="0695DDBA" w:rsidR="00DA136D" w:rsidRPr="000D47C3" w:rsidRDefault="00DA136D" w:rsidP="00A04494">
            <w:pPr>
              <w:rPr>
                <w:rFonts w:cs="Arial"/>
                <w:sz w:val="18"/>
                <w:szCs w:val="18"/>
              </w:rPr>
            </w:pPr>
            <w:r w:rsidRPr="000D47C3">
              <w:rPr>
                <w:rFonts w:cs="Arial"/>
                <w:sz w:val="18"/>
                <w:szCs w:val="18"/>
              </w:rPr>
              <w:t>V</w:t>
            </w:r>
            <w:r w:rsidR="001B0707">
              <w:rPr>
                <w:rFonts w:cs="Arial"/>
                <w:sz w:val="18"/>
                <w:szCs w:val="18"/>
              </w:rPr>
              <w:t xml:space="preserve">. </w:t>
            </w:r>
            <w:r w:rsidRPr="000D47C3">
              <w:rPr>
                <w:rFonts w:cs="Arial"/>
                <w:sz w:val="18"/>
                <w:szCs w:val="18"/>
              </w:rPr>
              <w:t>Sathid</w:t>
            </w:r>
          </w:p>
        </w:tc>
        <w:tc>
          <w:tcPr>
            <w:tcW w:w="3064" w:type="dxa"/>
            <w:tcBorders>
              <w:top w:val="single" w:sz="4" w:space="0" w:color="auto"/>
              <w:left w:val="single" w:sz="4" w:space="0" w:color="auto"/>
              <w:bottom w:val="single" w:sz="4" w:space="0" w:color="auto"/>
              <w:right w:val="single" w:sz="4" w:space="0" w:color="auto"/>
            </w:tcBorders>
            <w:hideMark/>
          </w:tcPr>
          <w:p w14:paraId="49923684" w14:textId="77777777" w:rsidR="00DA136D" w:rsidRPr="000D47C3" w:rsidRDefault="00DA136D" w:rsidP="002F4C47">
            <w:pPr>
              <w:numPr>
                <w:ilvl w:val="0"/>
                <w:numId w:val="10"/>
              </w:numPr>
              <w:spacing w:before="60" w:after="60"/>
              <w:rPr>
                <w:rFonts w:cs="Arial"/>
                <w:sz w:val="18"/>
                <w:szCs w:val="18"/>
              </w:rPr>
            </w:pPr>
            <w:r w:rsidRPr="000D47C3">
              <w:rPr>
                <w:rFonts w:cs="Arial"/>
                <w:sz w:val="18"/>
                <w:szCs w:val="18"/>
              </w:rPr>
              <w:t>New ITSDS to replace ITD-2447.</w:t>
            </w:r>
          </w:p>
          <w:p w14:paraId="09423EF9" w14:textId="77777777" w:rsidR="00DA136D" w:rsidRPr="000D47C3" w:rsidRDefault="00DA136D" w:rsidP="002F4C47">
            <w:pPr>
              <w:numPr>
                <w:ilvl w:val="0"/>
                <w:numId w:val="10"/>
              </w:numPr>
              <w:spacing w:before="60" w:after="60"/>
              <w:rPr>
                <w:rFonts w:cs="Arial"/>
                <w:sz w:val="18"/>
                <w:szCs w:val="18"/>
              </w:rPr>
            </w:pPr>
            <w:r w:rsidRPr="000D47C3">
              <w:rPr>
                <w:rFonts w:cs="Arial"/>
                <w:sz w:val="18"/>
                <w:szCs w:val="18"/>
              </w:rPr>
              <w:t>Updated the latest Germen template in Section 19</w:t>
            </w:r>
          </w:p>
        </w:tc>
        <w:tc>
          <w:tcPr>
            <w:tcW w:w="2700" w:type="dxa"/>
            <w:tcBorders>
              <w:top w:val="single" w:sz="4" w:space="0" w:color="auto"/>
              <w:left w:val="single" w:sz="4" w:space="0" w:color="auto"/>
              <w:bottom w:val="single" w:sz="4" w:space="0" w:color="auto"/>
              <w:right w:val="single" w:sz="4" w:space="0" w:color="auto"/>
            </w:tcBorders>
            <w:hideMark/>
          </w:tcPr>
          <w:p w14:paraId="4D7681D7" w14:textId="77777777" w:rsidR="00DA136D" w:rsidRPr="000D47C3" w:rsidRDefault="00DA136D" w:rsidP="002F4C47">
            <w:pPr>
              <w:pStyle w:val="tablecontent"/>
              <w:rPr>
                <w:rFonts w:cs="Arial"/>
                <w:sz w:val="18"/>
                <w:szCs w:val="18"/>
              </w:rPr>
            </w:pPr>
            <w:r w:rsidRPr="000D47C3">
              <w:rPr>
                <w:rFonts w:cs="Arial"/>
                <w:sz w:val="18"/>
                <w:szCs w:val="18"/>
              </w:rPr>
              <w:t>1. To remove the ITD from the archive workflow into a controlled workflow.</w:t>
            </w:r>
          </w:p>
          <w:p w14:paraId="565FF576" w14:textId="77777777" w:rsidR="00DA136D" w:rsidRPr="000D47C3" w:rsidRDefault="00DA136D" w:rsidP="002F4C47">
            <w:pPr>
              <w:spacing w:before="60" w:after="60"/>
              <w:rPr>
                <w:rFonts w:cs="Arial"/>
                <w:sz w:val="18"/>
                <w:szCs w:val="18"/>
              </w:rPr>
            </w:pPr>
            <w:r w:rsidRPr="000D47C3">
              <w:rPr>
                <w:rFonts w:cs="Arial"/>
                <w:sz w:val="18"/>
                <w:szCs w:val="18"/>
              </w:rPr>
              <w:t>2. As per SR# REQ0114682 to make modifications Imprint for German Template characters</w:t>
            </w:r>
          </w:p>
        </w:tc>
      </w:tr>
    </w:tbl>
    <w:p w14:paraId="308DFB0B" w14:textId="77777777" w:rsidR="00DA136D" w:rsidRPr="005A7913" w:rsidRDefault="00DA136D" w:rsidP="00B341D8">
      <w:pPr>
        <w:ind w:left="720"/>
        <w:rPr>
          <w:rFonts w:cs="Arial"/>
          <w:sz w:val="20"/>
          <w:szCs w:val="20"/>
        </w:rPr>
      </w:pPr>
    </w:p>
    <w:sectPr w:rsidR="00DA136D" w:rsidRPr="005A7913" w:rsidSect="004A1BB0">
      <w:headerReference w:type="default" r:id="rId96"/>
      <w:headerReference w:type="first" r:id="rId97"/>
      <w:pgSz w:w="12240" w:h="15840" w:code="1"/>
      <w:pgMar w:top="1440" w:right="1440" w:bottom="1440" w:left="1440" w:header="720" w:footer="108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759B40" w14:textId="77777777" w:rsidR="00C07165" w:rsidRDefault="00C07165">
      <w:r>
        <w:separator/>
      </w:r>
    </w:p>
    <w:p w14:paraId="5DD1EF24" w14:textId="77777777" w:rsidR="00C07165" w:rsidRDefault="00C07165"/>
  </w:endnote>
  <w:endnote w:type="continuationSeparator" w:id="0">
    <w:p w14:paraId="233CFD24" w14:textId="77777777" w:rsidR="00C07165" w:rsidRDefault="00C07165">
      <w:r>
        <w:continuationSeparator/>
      </w:r>
    </w:p>
    <w:p w14:paraId="75C81D46" w14:textId="77777777" w:rsidR="00C07165" w:rsidRDefault="00C071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w:panose1 w:val="02020603050405020304"/>
    <w:charset w:val="00"/>
    <w:family w:val="roman"/>
    <w:pitch w:val="variable"/>
    <w:sig w:usb0="E0002AFF" w:usb1="C0007841"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Times New Roman"/>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Tahoma">
    <w:altName w:val="Lucidasans"/>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Palatino">
    <w:altName w:val="Book Antiqua"/>
    <w:panose1 w:val="00000000000000000000"/>
    <w:charset w:val="00"/>
    <w:family w:val="roman"/>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Courier">
    <w:altName w:val="Courier New"/>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EA9E0" w14:textId="77777777" w:rsidR="00A37AB6" w:rsidRPr="000D47C3" w:rsidRDefault="00A37AB6" w:rsidP="000D47C3">
    <w:pPr>
      <w:pStyle w:val="Footer"/>
      <w:pBdr>
        <w:top w:val="single" w:sz="4" w:space="1" w:color="auto"/>
      </w:pBdr>
      <w:jc w:val="center"/>
      <w:rPr>
        <w:szCs w:val="18"/>
      </w:rPr>
    </w:pPr>
    <w:r w:rsidRPr="000D47C3">
      <w:rPr>
        <w:szCs w:val="18"/>
      </w:rPr>
      <w:t>GILEAD CONFIDENTIAL INFORMATION</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BEA9EE" w14:textId="77777777" w:rsidR="00A37AB6" w:rsidRPr="000D47C3" w:rsidRDefault="00A37AB6" w:rsidP="000D47C3">
    <w:pPr>
      <w:pStyle w:val="Footer"/>
      <w:pBdr>
        <w:top w:val="single" w:sz="4" w:space="1" w:color="auto"/>
      </w:pBdr>
      <w:spacing w:before="120" w:after="120"/>
      <w:jc w:val="center"/>
      <w:rPr>
        <w:szCs w:val="18"/>
      </w:rPr>
    </w:pPr>
    <w:r w:rsidRPr="000D47C3">
      <w:rPr>
        <w:szCs w:val="18"/>
      </w:rPr>
      <w:t>GILEAD CONFIDENTIAL INFORMATION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4DDC84" w14:textId="77777777" w:rsidR="00C07165" w:rsidRDefault="00C07165">
      <w:r>
        <w:separator/>
      </w:r>
    </w:p>
    <w:p w14:paraId="50115E49" w14:textId="77777777" w:rsidR="00C07165" w:rsidRDefault="00C07165"/>
  </w:footnote>
  <w:footnote w:type="continuationSeparator" w:id="0">
    <w:p w14:paraId="505E8194" w14:textId="77777777" w:rsidR="00C07165" w:rsidRDefault="00C07165">
      <w:r>
        <w:continuationSeparator/>
      </w:r>
    </w:p>
    <w:p w14:paraId="549DF803" w14:textId="77777777" w:rsidR="00C07165" w:rsidRDefault="00C0716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41"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14"/>
      <w:gridCol w:w="832"/>
      <w:gridCol w:w="2519"/>
      <w:gridCol w:w="1732"/>
      <w:gridCol w:w="1153"/>
      <w:gridCol w:w="607"/>
      <w:gridCol w:w="1898"/>
    </w:tblGrid>
    <w:tr w:rsidR="00A37AB6" w14:paraId="26BEA9DA" w14:textId="77777777" w:rsidTr="005A7913">
      <w:trPr>
        <w:cantSplit/>
      </w:trPr>
      <w:tc>
        <w:tcPr>
          <w:tcW w:w="938" w:type="pct"/>
          <w:gridSpan w:val="2"/>
          <w:tcBorders>
            <w:top w:val="single" w:sz="4" w:space="0" w:color="auto"/>
            <w:left w:val="single" w:sz="4" w:space="0" w:color="auto"/>
            <w:bottom w:val="single" w:sz="4" w:space="0" w:color="auto"/>
            <w:right w:val="nil"/>
          </w:tcBorders>
          <w:vAlign w:val="center"/>
          <w:hideMark/>
        </w:tcPr>
        <w:p w14:paraId="26BEA9D4" w14:textId="77777777" w:rsidR="00A37AB6" w:rsidRDefault="00A37AB6">
          <w:pPr>
            <w:rPr>
              <w:rFonts w:cs="Arial"/>
              <w:b/>
            </w:rPr>
          </w:pPr>
          <w:r>
            <w:rPr>
              <w:rFonts w:cs="Arial"/>
              <w:bCs/>
              <w:iCs/>
              <w:noProof/>
            </w:rPr>
            <w:drawing>
              <wp:inline distT="0" distB="0" distL="0" distR="0" wp14:anchorId="26BEAA06" wp14:editId="26BEAA07">
                <wp:extent cx="971550" cy="266700"/>
                <wp:effectExtent l="0" t="0" r="0" b="0"/>
                <wp:docPr id="54" name="Picture 3" descr="gile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lead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1550" cy="266700"/>
                        </a:xfrm>
                        <a:prstGeom prst="rect">
                          <a:avLst/>
                        </a:prstGeom>
                        <a:noFill/>
                        <a:ln>
                          <a:noFill/>
                        </a:ln>
                      </pic:spPr>
                    </pic:pic>
                  </a:graphicData>
                </a:graphic>
              </wp:inline>
            </w:drawing>
          </w:r>
        </w:p>
      </w:tc>
      <w:tc>
        <w:tcPr>
          <w:tcW w:w="1341" w:type="pct"/>
          <w:tcBorders>
            <w:top w:val="single" w:sz="4" w:space="0" w:color="auto"/>
            <w:left w:val="nil"/>
            <w:bottom w:val="single" w:sz="4" w:space="0" w:color="auto"/>
            <w:right w:val="nil"/>
          </w:tcBorders>
          <w:vAlign w:val="center"/>
          <w:hideMark/>
        </w:tcPr>
        <w:p w14:paraId="26BEA9D5" w14:textId="77777777" w:rsidR="00A37AB6" w:rsidRDefault="00A37AB6">
          <w:pPr>
            <w:jc w:val="right"/>
            <w:rPr>
              <w:rFonts w:cs="Arial"/>
            </w:rPr>
          </w:pPr>
          <w:r>
            <w:rPr>
              <w:rFonts w:cs="Arial"/>
              <w:b/>
              <w:noProof/>
            </w:rPr>
            <w:t>DOCUMENT</w:t>
          </w:r>
          <w:r>
            <w:rPr>
              <w:rFonts w:cs="Arial"/>
              <w:b/>
            </w:rPr>
            <w:t xml:space="preserve"> NO.:</w:t>
          </w:r>
        </w:p>
      </w:tc>
      <w:tc>
        <w:tcPr>
          <w:tcW w:w="920" w:type="pct"/>
          <w:tcBorders>
            <w:top w:val="single" w:sz="4" w:space="0" w:color="auto"/>
            <w:left w:val="nil"/>
            <w:bottom w:val="single" w:sz="4" w:space="0" w:color="auto"/>
            <w:right w:val="nil"/>
          </w:tcBorders>
          <w:vAlign w:val="center"/>
          <w:hideMark/>
        </w:tcPr>
        <w:p w14:paraId="26BEA9D6" w14:textId="7AB9038F" w:rsidR="00A37AB6" w:rsidRDefault="00A37AB6" w:rsidP="00C75C5C">
          <w:pPr>
            <w:rPr>
              <w:rFonts w:cs="Arial"/>
            </w:rPr>
          </w:pPr>
          <w:r>
            <w:rPr>
              <w:rFonts w:cs="Arial"/>
            </w:rPr>
            <w:t>SPC-06831</w:t>
          </w:r>
        </w:p>
      </w:tc>
      <w:tc>
        <w:tcPr>
          <w:tcW w:w="458" w:type="pct"/>
          <w:tcBorders>
            <w:top w:val="single" w:sz="4" w:space="0" w:color="auto"/>
            <w:left w:val="nil"/>
            <w:bottom w:val="single" w:sz="4" w:space="0" w:color="auto"/>
            <w:right w:val="nil"/>
          </w:tcBorders>
          <w:vAlign w:val="center"/>
          <w:hideMark/>
        </w:tcPr>
        <w:p w14:paraId="26BEA9D7" w14:textId="77777777" w:rsidR="00A37AB6" w:rsidRDefault="00A37AB6" w:rsidP="002B2B4B">
          <w:pPr>
            <w:jc w:val="right"/>
            <w:rPr>
              <w:rFonts w:cs="Arial"/>
            </w:rPr>
          </w:pPr>
          <w:r>
            <w:rPr>
              <w:rFonts w:cs="Arial"/>
              <w:b/>
              <w:noProof/>
            </w:rPr>
            <w:t>REVISION</w:t>
          </w:r>
          <w:r>
            <w:rPr>
              <w:rFonts w:cs="Arial"/>
              <w:b/>
            </w:rPr>
            <w:t>:</w:t>
          </w:r>
        </w:p>
      </w:tc>
      <w:tc>
        <w:tcPr>
          <w:tcW w:w="326" w:type="pct"/>
          <w:tcBorders>
            <w:top w:val="single" w:sz="4" w:space="0" w:color="auto"/>
            <w:left w:val="nil"/>
            <w:bottom w:val="single" w:sz="4" w:space="0" w:color="auto"/>
            <w:right w:val="nil"/>
          </w:tcBorders>
          <w:vAlign w:val="center"/>
          <w:hideMark/>
        </w:tcPr>
        <w:p w14:paraId="26BEA9D8" w14:textId="417185C7" w:rsidR="00A37AB6" w:rsidRDefault="00A37AB6" w:rsidP="00073B4F">
          <w:pPr>
            <w:rPr>
              <w:rFonts w:cs="Arial"/>
            </w:rPr>
          </w:pPr>
          <w:r>
            <w:rPr>
              <w:rFonts w:cs="Arial"/>
            </w:rPr>
            <w:t>19.0</w:t>
          </w:r>
        </w:p>
      </w:tc>
      <w:tc>
        <w:tcPr>
          <w:tcW w:w="1018" w:type="pct"/>
          <w:tcBorders>
            <w:top w:val="single" w:sz="4" w:space="0" w:color="auto"/>
            <w:left w:val="nil"/>
            <w:bottom w:val="single" w:sz="4" w:space="0" w:color="auto"/>
            <w:right w:val="single" w:sz="4" w:space="0" w:color="auto"/>
          </w:tcBorders>
          <w:vAlign w:val="center"/>
          <w:hideMark/>
        </w:tcPr>
        <w:p w14:paraId="26BEA9D9" w14:textId="317D0984" w:rsidR="00A37AB6" w:rsidRDefault="00A37AB6" w:rsidP="00A04494">
          <w:pPr>
            <w:jc w:val="right"/>
            <w:rPr>
              <w:rFonts w:cs="Arial"/>
            </w:rPr>
          </w:pPr>
          <w:r>
            <w:rPr>
              <w:rFonts w:cs="Arial"/>
            </w:rPr>
            <w:t xml:space="preserve">Page </w:t>
          </w:r>
          <w:r>
            <w:rPr>
              <w:rFonts w:cs="Arial"/>
            </w:rPr>
            <w:fldChar w:fldCharType="begin"/>
          </w:r>
          <w:r>
            <w:rPr>
              <w:rFonts w:cs="Arial"/>
            </w:rPr>
            <w:instrText xml:space="preserve"> PAGE   \* MERGEFORMAT </w:instrText>
          </w:r>
          <w:r>
            <w:rPr>
              <w:rFonts w:cs="Arial"/>
            </w:rPr>
            <w:fldChar w:fldCharType="separate"/>
          </w:r>
          <w:r w:rsidR="004D1954">
            <w:rPr>
              <w:rFonts w:cs="Arial"/>
              <w:noProof/>
            </w:rPr>
            <w:t>165</w:t>
          </w:r>
          <w:r>
            <w:rPr>
              <w:rFonts w:cs="Arial"/>
            </w:rPr>
            <w:fldChar w:fldCharType="end"/>
          </w:r>
          <w:r>
            <w:rPr>
              <w:rFonts w:cs="Arial"/>
            </w:rPr>
            <w:t xml:space="preserve"> of </w:t>
          </w:r>
          <w:r>
            <w:rPr>
              <w:rFonts w:cs="Arial"/>
            </w:rPr>
            <w:fldChar w:fldCharType="begin"/>
          </w:r>
          <w:r>
            <w:rPr>
              <w:rFonts w:cs="Arial"/>
            </w:rPr>
            <w:instrText xml:space="preserve"> PAGEREF DocEND \h </w:instrText>
          </w:r>
          <w:r>
            <w:rPr>
              <w:rFonts w:cs="Arial"/>
            </w:rPr>
          </w:r>
          <w:r>
            <w:rPr>
              <w:rFonts w:cs="Arial"/>
            </w:rPr>
            <w:fldChar w:fldCharType="separate"/>
          </w:r>
          <w:r w:rsidR="004D1954">
            <w:rPr>
              <w:rFonts w:cs="Arial"/>
              <w:noProof/>
            </w:rPr>
            <w:t>165</w:t>
          </w:r>
          <w:r>
            <w:rPr>
              <w:rFonts w:cs="Arial"/>
            </w:rPr>
            <w:fldChar w:fldCharType="end"/>
          </w:r>
        </w:p>
      </w:tc>
    </w:tr>
    <w:tr w:rsidR="00A37AB6" w14:paraId="26BEA9DD" w14:textId="77777777" w:rsidTr="005A7913">
      <w:trPr>
        <w:cantSplit/>
      </w:trPr>
      <w:tc>
        <w:tcPr>
          <w:tcW w:w="491" w:type="pct"/>
          <w:tcBorders>
            <w:top w:val="single" w:sz="4" w:space="0" w:color="auto"/>
            <w:left w:val="single" w:sz="4" w:space="0" w:color="auto"/>
            <w:bottom w:val="single" w:sz="4" w:space="0" w:color="auto"/>
            <w:right w:val="nil"/>
          </w:tcBorders>
          <w:hideMark/>
        </w:tcPr>
        <w:p w14:paraId="26BEA9DB" w14:textId="77777777" w:rsidR="00A37AB6" w:rsidRDefault="00A37AB6">
          <w:pPr>
            <w:rPr>
              <w:rFonts w:cs="Arial"/>
            </w:rPr>
          </w:pPr>
          <w:r>
            <w:rPr>
              <w:rFonts w:cs="Arial"/>
              <w:b/>
            </w:rPr>
            <w:t>TITLE:</w:t>
          </w:r>
        </w:p>
      </w:tc>
      <w:tc>
        <w:tcPr>
          <w:tcW w:w="4509" w:type="pct"/>
          <w:gridSpan w:val="6"/>
          <w:tcBorders>
            <w:top w:val="single" w:sz="4" w:space="0" w:color="auto"/>
            <w:left w:val="nil"/>
            <w:bottom w:val="single" w:sz="4" w:space="0" w:color="auto"/>
            <w:right w:val="single" w:sz="4" w:space="0" w:color="auto"/>
          </w:tcBorders>
          <w:hideMark/>
        </w:tcPr>
        <w:p w14:paraId="26BEA9DC" w14:textId="77777777" w:rsidR="00A37AB6" w:rsidRDefault="00A37AB6">
          <w:pPr>
            <w:rPr>
              <w:rFonts w:cs="Arial"/>
            </w:rPr>
          </w:pPr>
          <w:r>
            <w:t>MD070:</w:t>
          </w:r>
          <w:r w:rsidRPr="00B00AD6">
            <w:t>ROTC85 – Commercial Invoice Report</w:t>
          </w:r>
        </w:p>
      </w:tc>
    </w:tr>
  </w:tbl>
  <w:p w14:paraId="26BEA9DE" w14:textId="77777777" w:rsidR="00A37AB6" w:rsidRDefault="00A37AB6" w:rsidP="002559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7"/>
      <w:gridCol w:w="1241"/>
      <w:gridCol w:w="3528"/>
      <w:gridCol w:w="1532"/>
      <w:gridCol w:w="720"/>
      <w:gridCol w:w="1707"/>
    </w:tblGrid>
    <w:tr w:rsidR="00A37AB6" w14:paraId="26BEA9E3" w14:textId="77777777" w:rsidTr="005A7913">
      <w:trPr>
        <w:cantSplit/>
      </w:trPr>
      <w:tc>
        <w:tcPr>
          <w:tcW w:w="2158" w:type="dxa"/>
          <w:gridSpan w:val="2"/>
          <w:tcBorders>
            <w:top w:val="single" w:sz="4" w:space="0" w:color="auto"/>
            <w:left w:val="single" w:sz="4" w:space="0" w:color="auto"/>
            <w:bottom w:val="single" w:sz="4" w:space="0" w:color="auto"/>
            <w:right w:val="nil"/>
          </w:tcBorders>
          <w:hideMark/>
        </w:tcPr>
        <w:p w14:paraId="26BEA9E1" w14:textId="77777777" w:rsidR="00A37AB6" w:rsidRDefault="00A37AB6">
          <w:pPr>
            <w:rPr>
              <w:rFonts w:cs="Arial"/>
              <w:b/>
            </w:rPr>
          </w:pPr>
          <w:r>
            <w:rPr>
              <w:rFonts w:cs="Arial"/>
              <w:noProof/>
            </w:rPr>
            <w:drawing>
              <wp:inline distT="0" distB="0" distL="0" distR="0" wp14:anchorId="26BEAA08" wp14:editId="26BEAA09">
                <wp:extent cx="1143000" cy="314325"/>
                <wp:effectExtent l="0" t="0" r="0" b="9525"/>
                <wp:docPr id="55" name="Picture 55" descr="gile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lead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314325"/>
                        </a:xfrm>
                        <a:prstGeom prst="rect">
                          <a:avLst/>
                        </a:prstGeom>
                        <a:noFill/>
                        <a:ln>
                          <a:noFill/>
                        </a:ln>
                      </pic:spPr>
                    </pic:pic>
                  </a:graphicData>
                </a:graphic>
              </wp:inline>
            </w:drawing>
          </w:r>
        </w:p>
      </w:tc>
      <w:tc>
        <w:tcPr>
          <w:tcW w:w="7487" w:type="dxa"/>
          <w:gridSpan w:val="4"/>
          <w:tcBorders>
            <w:top w:val="single" w:sz="4" w:space="0" w:color="auto"/>
            <w:left w:val="nil"/>
            <w:bottom w:val="single" w:sz="4" w:space="0" w:color="auto"/>
            <w:right w:val="single" w:sz="4" w:space="0" w:color="auto"/>
          </w:tcBorders>
          <w:vAlign w:val="center"/>
          <w:hideMark/>
        </w:tcPr>
        <w:p w14:paraId="26BEA9E2" w14:textId="77777777" w:rsidR="00A37AB6" w:rsidRDefault="00A37AB6">
          <w:pPr>
            <w:tabs>
              <w:tab w:val="center" w:pos="3061"/>
            </w:tabs>
            <w:jc w:val="center"/>
            <w:rPr>
              <w:rFonts w:cs="Arial"/>
              <w:b/>
              <w:caps/>
              <w:sz w:val="26"/>
              <w:szCs w:val="26"/>
            </w:rPr>
          </w:pPr>
          <w:r>
            <w:rPr>
              <w:rFonts w:cs="Arial"/>
              <w:b/>
              <w:caps/>
              <w:sz w:val="26"/>
              <w:szCs w:val="26"/>
            </w:rPr>
            <w:t>Specification</w:t>
          </w:r>
        </w:p>
      </w:tc>
    </w:tr>
    <w:tr w:rsidR="00A37AB6" w14:paraId="26BEA9E9" w14:textId="77777777" w:rsidTr="005A7913">
      <w:trPr>
        <w:cantSplit/>
      </w:trPr>
      <w:tc>
        <w:tcPr>
          <w:tcW w:w="2158" w:type="dxa"/>
          <w:gridSpan w:val="2"/>
          <w:tcBorders>
            <w:top w:val="single" w:sz="4" w:space="0" w:color="auto"/>
            <w:left w:val="single" w:sz="4" w:space="0" w:color="auto"/>
            <w:bottom w:val="single" w:sz="4" w:space="0" w:color="auto"/>
            <w:right w:val="nil"/>
          </w:tcBorders>
          <w:vAlign w:val="center"/>
          <w:hideMark/>
        </w:tcPr>
        <w:p w14:paraId="26BEA9E4" w14:textId="77777777" w:rsidR="00A37AB6" w:rsidRDefault="00A37AB6">
          <w:pPr>
            <w:rPr>
              <w:rFonts w:cs="Arial"/>
              <w:b/>
            </w:rPr>
          </w:pPr>
          <w:r>
            <w:rPr>
              <w:rFonts w:cs="Arial"/>
              <w:b/>
              <w:noProof/>
            </w:rPr>
            <w:t>DOCUMENT</w:t>
          </w:r>
          <w:r>
            <w:rPr>
              <w:rFonts w:cs="Arial"/>
              <w:b/>
            </w:rPr>
            <w:t xml:space="preserve"> NO.:</w:t>
          </w:r>
        </w:p>
      </w:tc>
      <w:tc>
        <w:tcPr>
          <w:tcW w:w="3528" w:type="dxa"/>
          <w:tcBorders>
            <w:top w:val="single" w:sz="4" w:space="0" w:color="auto"/>
            <w:left w:val="nil"/>
            <w:bottom w:val="single" w:sz="4" w:space="0" w:color="auto"/>
            <w:right w:val="nil"/>
          </w:tcBorders>
          <w:vAlign w:val="center"/>
          <w:hideMark/>
        </w:tcPr>
        <w:p w14:paraId="26BEA9E5" w14:textId="3B26048D" w:rsidR="00A37AB6" w:rsidRDefault="00A37AB6" w:rsidP="00C75C5C">
          <w:pPr>
            <w:rPr>
              <w:rFonts w:cs="Arial"/>
            </w:rPr>
          </w:pPr>
          <w:r>
            <w:rPr>
              <w:rFonts w:cs="Arial"/>
            </w:rPr>
            <w:t>SPC-06831</w:t>
          </w:r>
        </w:p>
      </w:tc>
      <w:tc>
        <w:tcPr>
          <w:tcW w:w="1532" w:type="dxa"/>
          <w:tcBorders>
            <w:top w:val="single" w:sz="4" w:space="0" w:color="auto"/>
            <w:left w:val="nil"/>
            <w:bottom w:val="single" w:sz="4" w:space="0" w:color="auto"/>
            <w:right w:val="nil"/>
          </w:tcBorders>
          <w:vAlign w:val="center"/>
          <w:hideMark/>
        </w:tcPr>
        <w:p w14:paraId="26BEA9E6" w14:textId="77777777" w:rsidR="00A37AB6" w:rsidRDefault="00A37AB6">
          <w:pPr>
            <w:rPr>
              <w:rFonts w:cs="Arial"/>
            </w:rPr>
          </w:pPr>
          <w:r>
            <w:rPr>
              <w:rFonts w:cs="Arial"/>
              <w:b/>
              <w:noProof/>
            </w:rPr>
            <w:t>REVISION:</w:t>
          </w:r>
        </w:p>
      </w:tc>
      <w:tc>
        <w:tcPr>
          <w:tcW w:w="720" w:type="dxa"/>
          <w:tcBorders>
            <w:top w:val="single" w:sz="4" w:space="0" w:color="auto"/>
            <w:left w:val="nil"/>
            <w:bottom w:val="single" w:sz="4" w:space="0" w:color="auto"/>
            <w:right w:val="nil"/>
          </w:tcBorders>
          <w:vAlign w:val="center"/>
          <w:hideMark/>
        </w:tcPr>
        <w:p w14:paraId="26BEA9E7" w14:textId="7E2359BE" w:rsidR="00A37AB6" w:rsidRDefault="00A37AB6" w:rsidP="00073B4F">
          <w:pPr>
            <w:rPr>
              <w:rFonts w:cs="Arial"/>
            </w:rPr>
          </w:pPr>
          <w:r>
            <w:rPr>
              <w:rFonts w:cs="Arial"/>
            </w:rPr>
            <w:t>19.0</w:t>
          </w:r>
        </w:p>
      </w:tc>
      <w:tc>
        <w:tcPr>
          <w:tcW w:w="1707" w:type="dxa"/>
          <w:tcBorders>
            <w:top w:val="single" w:sz="4" w:space="0" w:color="auto"/>
            <w:left w:val="nil"/>
            <w:bottom w:val="single" w:sz="4" w:space="0" w:color="auto"/>
            <w:right w:val="single" w:sz="4" w:space="0" w:color="auto"/>
          </w:tcBorders>
          <w:vAlign w:val="center"/>
          <w:hideMark/>
        </w:tcPr>
        <w:p w14:paraId="26BEA9E8" w14:textId="2D3328A6" w:rsidR="00A37AB6" w:rsidRDefault="00A37AB6" w:rsidP="00A04494">
          <w:pPr>
            <w:jc w:val="right"/>
            <w:rPr>
              <w:rFonts w:cs="Arial"/>
            </w:rPr>
          </w:pPr>
          <w:r>
            <w:t xml:space="preserve">Page </w:t>
          </w:r>
          <w:r>
            <w:fldChar w:fldCharType="begin"/>
          </w:r>
          <w:r>
            <w:instrText xml:space="preserve"> PAGE   \* MERGEFORMAT </w:instrText>
          </w:r>
          <w:r>
            <w:fldChar w:fldCharType="separate"/>
          </w:r>
          <w:r w:rsidR="00CA2D7C">
            <w:rPr>
              <w:noProof/>
            </w:rPr>
            <w:t>1</w:t>
          </w:r>
          <w:r>
            <w:fldChar w:fldCharType="end"/>
          </w:r>
          <w:r>
            <w:t xml:space="preserve"> of </w:t>
          </w:r>
          <w:r>
            <w:fldChar w:fldCharType="begin"/>
          </w:r>
          <w:r>
            <w:instrText xml:space="preserve"> PAGEREF DocEND \h </w:instrText>
          </w:r>
          <w:r>
            <w:fldChar w:fldCharType="separate"/>
          </w:r>
          <w:r w:rsidR="00CA2D7C">
            <w:rPr>
              <w:noProof/>
            </w:rPr>
            <w:t>165</w:t>
          </w:r>
          <w:r>
            <w:fldChar w:fldCharType="end"/>
          </w:r>
        </w:p>
      </w:tc>
    </w:tr>
    <w:tr w:rsidR="00A37AB6" w14:paraId="26BEA9EC" w14:textId="77777777" w:rsidTr="005A7913">
      <w:trPr>
        <w:cantSplit/>
      </w:trPr>
      <w:tc>
        <w:tcPr>
          <w:tcW w:w="917" w:type="dxa"/>
          <w:tcBorders>
            <w:top w:val="single" w:sz="4" w:space="0" w:color="auto"/>
            <w:left w:val="single" w:sz="4" w:space="0" w:color="auto"/>
            <w:bottom w:val="single" w:sz="4" w:space="0" w:color="auto"/>
            <w:right w:val="nil"/>
          </w:tcBorders>
          <w:vAlign w:val="center"/>
          <w:hideMark/>
        </w:tcPr>
        <w:p w14:paraId="26BEA9EA" w14:textId="77777777" w:rsidR="00A37AB6" w:rsidRDefault="00A37AB6">
          <w:pPr>
            <w:rPr>
              <w:rFonts w:cs="Arial"/>
            </w:rPr>
          </w:pPr>
          <w:r>
            <w:rPr>
              <w:rFonts w:cs="Arial"/>
              <w:b/>
            </w:rPr>
            <w:t>TITLE:</w:t>
          </w:r>
        </w:p>
      </w:tc>
      <w:tc>
        <w:tcPr>
          <w:tcW w:w="8728" w:type="dxa"/>
          <w:gridSpan w:val="5"/>
          <w:tcBorders>
            <w:top w:val="single" w:sz="4" w:space="0" w:color="auto"/>
            <w:left w:val="nil"/>
            <w:bottom w:val="single" w:sz="4" w:space="0" w:color="auto"/>
            <w:right w:val="single" w:sz="4" w:space="0" w:color="auto"/>
          </w:tcBorders>
          <w:vAlign w:val="center"/>
          <w:hideMark/>
        </w:tcPr>
        <w:p w14:paraId="26BEA9EB" w14:textId="77777777" w:rsidR="00A37AB6" w:rsidRDefault="00A37AB6">
          <w:pPr>
            <w:rPr>
              <w:rFonts w:cs="Arial"/>
            </w:rPr>
          </w:pPr>
          <w:r>
            <w:t>MD070:</w:t>
          </w:r>
          <w:r w:rsidRPr="00B00AD6">
            <w:t>ROTC85 – Commercial Invoice Report</w:t>
          </w:r>
        </w:p>
      </w:tc>
    </w:tr>
  </w:tbl>
  <w:p w14:paraId="26BEA9ED" w14:textId="77777777" w:rsidR="00A37AB6" w:rsidRDefault="00A37AB6" w:rsidP="0025599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41"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14"/>
      <w:gridCol w:w="832"/>
      <w:gridCol w:w="2519"/>
      <w:gridCol w:w="1732"/>
      <w:gridCol w:w="1153"/>
      <w:gridCol w:w="607"/>
      <w:gridCol w:w="1898"/>
    </w:tblGrid>
    <w:tr w:rsidR="00A37AB6" w14:paraId="26BEA9F5" w14:textId="77777777" w:rsidTr="005A7913">
      <w:trPr>
        <w:cantSplit/>
      </w:trPr>
      <w:tc>
        <w:tcPr>
          <w:tcW w:w="938" w:type="pct"/>
          <w:gridSpan w:val="2"/>
          <w:tcBorders>
            <w:top w:val="single" w:sz="4" w:space="0" w:color="auto"/>
            <w:left w:val="single" w:sz="4" w:space="0" w:color="auto"/>
            <w:bottom w:val="single" w:sz="4" w:space="0" w:color="auto"/>
            <w:right w:val="nil"/>
          </w:tcBorders>
          <w:vAlign w:val="center"/>
          <w:hideMark/>
        </w:tcPr>
        <w:p w14:paraId="26BEA9EF" w14:textId="77777777" w:rsidR="00A37AB6" w:rsidRDefault="00A37AB6">
          <w:pPr>
            <w:rPr>
              <w:rFonts w:cs="Arial"/>
              <w:b/>
            </w:rPr>
          </w:pPr>
          <w:r>
            <w:rPr>
              <w:rFonts w:cs="Arial"/>
              <w:bCs/>
              <w:iCs/>
              <w:noProof/>
            </w:rPr>
            <w:drawing>
              <wp:inline distT="0" distB="0" distL="0" distR="0" wp14:anchorId="26BEAA0A" wp14:editId="26BEAA0B">
                <wp:extent cx="971550" cy="266700"/>
                <wp:effectExtent l="0" t="0" r="0" b="0"/>
                <wp:docPr id="43" name="Picture 3" descr="gile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lead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1550" cy="266700"/>
                        </a:xfrm>
                        <a:prstGeom prst="rect">
                          <a:avLst/>
                        </a:prstGeom>
                        <a:noFill/>
                        <a:ln>
                          <a:noFill/>
                        </a:ln>
                      </pic:spPr>
                    </pic:pic>
                  </a:graphicData>
                </a:graphic>
              </wp:inline>
            </w:drawing>
          </w:r>
        </w:p>
      </w:tc>
      <w:tc>
        <w:tcPr>
          <w:tcW w:w="1341" w:type="pct"/>
          <w:tcBorders>
            <w:top w:val="single" w:sz="4" w:space="0" w:color="auto"/>
            <w:left w:val="nil"/>
            <w:bottom w:val="single" w:sz="4" w:space="0" w:color="auto"/>
            <w:right w:val="nil"/>
          </w:tcBorders>
          <w:vAlign w:val="center"/>
          <w:hideMark/>
        </w:tcPr>
        <w:p w14:paraId="26BEA9F0" w14:textId="77777777" w:rsidR="00A37AB6" w:rsidRDefault="00A37AB6">
          <w:pPr>
            <w:jc w:val="right"/>
            <w:rPr>
              <w:rFonts w:cs="Arial"/>
            </w:rPr>
          </w:pPr>
          <w:r>
            <w:rPr>
              <w:rFonts w:cs="Arial"/>
              <w:b/>
              <w:noProof/>
            </w:rPr>
            <w:t>DOCUMENT</w:t>
          </w:r>
          <w:r>
            <w:rPr>
              <w:rFonts w:cs="Arial"/>
              <w:b/>
            </w:rPr>
            <w:t xml:space="preserve"> NO.:</w:t>
          </w:r>
        </w:p>
      </w:tc>
      <w:tc>
        <w:tcPr>
          <w:tcW w:w="920" w:type="pct"/>
          <w:tcBorders>
            <w:top w:val="single" w:sz="4" w:space="0" w:color="auto"/>
            <w:left w:val="nil"/>
            <w:bottom w:val="single" w:sz="4" w:space="0" w:color="auto"/>
            <w:right w:val="nil"/>
          </w:tcBorders>
          <w:vAlign w:val="center"/>
          <w:hideMark/>
        </w:tcPr>
        <w:p w14:paraId="26BEA9F1" w14:textId="2D36C157" w:rsidR="00A37AB6" w:rsidRDefault="00A37AB6" w:rsidP="00C75C5C">
          <w:pPr>
            <w:rPr>
              <w:rFonts w:cs="Arial"/>
            </w:rPr>
          </w:pPr>
          <w:r>
            <w:rPr>
              <w:rFonts w:cs="Arial"/>
            </w:rPr>
            <w:t>SPC-06831</w:t>
          </w:r>
        </w:p>
      </w:tc>
      <w:tc>
        <w:tcPr>
          <w:tcW w:w="458" w:type="pct"/>
          <w:tcBorders>
            <w:top w:val="single" w:sz="4" w:space="0" w:color="auto"/>
            <w:left w:val="nil"/>
            <w:bottom w:val="single" w:sz="4" w:space="0" w:color="auto"/>
            <w:right w:val="nil"/>
          </w:tcBorders>
          <w:vAlign w:val="center"/>
          <w:hideMark/>
        </w:tcPr>
        <w:p w14:paraId="26BEA9F2" w14:textId="77777777" w:rsidR="00A37AB6" w:rsidRDefault="00A37AB6" w:rsidP="002B2B4B">
          <w:pPr>
            <w:jc w:val="right"/>
            <w:rPr>
              <w:rFonts w:cs="Arial"/>
            </w:rPr>
          </w:pPr>
          <w:r>
            <w:rPr>
              <w:rFonts w:cs="Arial"/>
              <w:b/>
              <w:noProof/>
            </w:rPr>
            <w:t>REVISION</w:t>
          </w:r>
          <w:r>
            <w:rPr>
              <w:rFonts w:cs="Arial"/>
              <w:b/>
            </w:rPr>
            <w:t>:</w:t>
          </w:r>
        </w:p>
      </w:tc>
      <w:tc>
        <w:tcPr>
          <w:tcW w:w="326" w:type="pct"/>
          <w:tcBorders>
            <w:top w:val="single" w:sz="4" w:space="0" w:color="auto"/>
            <w:left w:val="nil"/>
            <w:bottom w:val="single" w:sz="4" w:space="0" w:color="auto"/>
            <w:right w:val="nil"/>
          </w:tcBorders>
          <w:vAlign w:val="center"/>
          <w:hideMark/>
        </w:tcPr>
        <w:p w14:paraId="26BEA9F3" w14:textId="34170517" w:rsidR="00A37AB6" w:rsidRDefault="00A37AB6" w:rsidP="00073B4F">
          <w:pPr>
            <w:rPr>
              <w:rFonts w:cs="Arial"/>
            </w:rPr>
          </w:pPr>
          <w:r>
            <w:rPr>
              <w:rFonts w:cs="Arial"/>
            </w:rPr>
            <w:t>19.0</w:t>
          </w:r>
        </w:p>
      </w:tc>
      <w:tc>
        <w:tcPr>
          <w:tcW w:w="1018" w:type="pct"/>
          <w:tcBorders>
            <w:top w:val="single" w:sz="4" w:space="0" w:color="auto"/>
            <w:left w:val="nil"/>
            <w:bottom w:val="single" w:sz="4" w:space="0" w:color="auto"/>
            <w:right w:val="single" w:sz="4" w:space="0" w:color="auto"/>
          </w:tcBorders>
          <w:vAlign w:val="center"/>
          <w:hideMark/>
        </w:tcPr>
        <w:p w14:paraId="26BEA9F4" w14:textId="77777777" w:rsidR="00A37AB6" w:rsidRDefault="00A37AB6">
          <w:pPr>
            <w:jc w:val="right"/>
            <w:rPr>
              <w:rFonts w:cs="Arial"/>
            </w:rPr>
          </w:pPr>
          <w:r>
            <w:rPr>
              <w:rFonts w:cs="Arial"/>
            </w:rPr>
            <w:t xml:space="preserve">Page </w:t>
          </w:r>
          <w:r>
            <w:rPr>
              <w:rFonts w:cs="Arial"/>
            </w:rPr>
            <w:fldChar w:fldCharType="begin"/>
          </w:r>
          <w:r>
            <w:rPr>
              <w:rFonts w:cs="Arial"/>
            </w:rPr>
            <w:instrText xml:space="preserve"> PAGE   \* MERGEFORMAT </w:instrText>
          </w:r>
          <w:r>
            <w:rPr>
              <w:rFonts w:cs="Arial"/>
            </w:rPr>
            <w:fldChar w:fldCharType="separate"/>
          </w:r>
          <w:r w:rsidR="004D1954">
            <w:rPr>
              <w:rFonts w:cs="Arial"/>
              <w:noProof/>
            </w:rPr>
            <w:t>1</w:t>
          </w:r>
          <w:r>
            <w:rPr>
              <w:rFonts w:cs="Arial"/>
            </w:rPr>
            <w:fldChar w:fldCharType="end"/>
          </w:r>
          <w:r>
            <w:rPr>
              <w:rFonts w:cs="Arial"/>
            </w:rPr>
            <w:t xml:space="preserve"> of </w:t>
          </w:r>
          <w:r>
            <w:rPr>
              <w:rFonts w:cs="Arial"/>
            </w:rPr>
            <w:fldChar w:fldCharType="begin"/>
          </w:r>
          <w:r>
            <w:rPr>
              <w:rFonts w:cs="Arial"/>
            </w:rPr>
            <w:instrText xml:space="preserve"> SECTIONPAGES   \* MERGEFORMAT </w:instrText>
          </w:r>
          <w:r>
            <w:rPr>
              <w:rFonts w:cs="Arial"/>
            </w:rPr>
            <w:fldChar w:fldCharType="separate"/>
          </w:r>
          <w:r w:rsidR="004D1954">
            <w:rPr>
              <w:rFonts w:cs="Arial"/>
              <w:noProof/>
            </w:rPr>
            <w:t>3</w:t>
          </w:r>
          <w:r>
            <w:rPr>
              <w:rFonts w:cs="Arial"/>
            </w:rPr>
            <w:fldChar w:fldCharType="end"/>
          </w:r>
        </w:p>
      </w:tc>
    </w:tr>
    <w:tr w:rsidR="00A37AB6" w14:paraId="26BEA9F8" w14:textId="77777777" w:rsidTr="005A7913">
      <w:trPr>
        <w:cantSplit/>
      </w:trPr>
      <w:tc>
        <w:tcPr>
          <w:tcW w:w="491" w:type="pct"/>
          <w:tcBorders>
            <w:top w:val="single" w:sz="4" w:space="0" w:color="auto"/>
            <w:left w:val="single" w:sz="4" w:space="0" w:color="auto"/>
            <w:bottom w:val="single" w:sz="4" w:space="0" w:color="auto"/>
            <w:right w:val="nil"/>
          </w:tcBorders>
          <w:hideMark/>
        </w:tcPr>
        <w:p w14:paraId="26BEA9F6" w14:textId="77777777" w:rsidR="00A37AB6" w:rsidRDefault="00A37AB6">
          <w:pPr>
            <w:rPr>
              <w:rFonts w:cs="Arial"/>
            </w:rPr>
          </w:pPr>
          <w:r>
            <w:rPr>
              <w:rFonts w:cs="Arial"/>
              <w:b/>
            </w:rPr>
            <w:t>TITLE:</w:t>
          </w:r>
        </w:p>
      </w:tc>
      <w:tc>
        <w:tcPr>
          <w:tcW w:w="4509" w:type="pct"/>
          <w:gridSpan w:val="6"/>
          <w:tcBorders>
            <w:top w:val="single" w:sz="4" w:space="0" w:color="auto"/>
            <w:left w:val="nil"/>
            <w:bottom w:val="single" w:sz="4" w:space="0" w:color="auto"/>
            <w:right w:val="single" w:sz="4" w:space="0" w:color="auto"/>
          </w:tcBorders>
          <w:hideMark/>
        </w:tcPr>
        <w:p w14:paraId="26BEA9F7" w14:textId="77777777" w:rsidR="00A37AB6" w:rsidRDefault="00A37AB6">
          <w:pPr>
            <w:rPr>
              <w:rFonts w:cs="Arial"/>
            </w:rPr>
          </w:pPr>
          <w:r>
            <w:t>MD070:</w:t>
          </w:r>
          <w:r w:rsidRPr="00B00AD6">
            <w:t>ROTC85 – Commercial Invoice Report</w:t>
          </w:r>
        </w:p>
      </w:tc>
    </w:tr>
  </w:tbl>
  <w:p w14:paraId="26BEA9F9" w14:textId="77777777" w:rsidR="00A37AB6" w:rsidRDefault="00A37AB6" w:rsidP="00E40FE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41"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14"/>
      <w:gridCol w:w="832"/>
      <w:gridCol w:w="2519"/>
      <w:gridCol w:w="1732"/>
      <w:gridCol w:w="1153"/>
      <w:gridCol w:w="585"/>
      <w:gridCol w:w="1920"/>
    </w:tblGrid>
    <w:tr w:rsidR="00A37AB6" w14:paraId="26BEAA00" w14:textId="77777777" w:rsidTr="00204CEE">
      <w:trPr>
        <w:cantSplit/>
      </w:trPr>
      <w:tc>
        <w:tcPr>
          <w:tcW w:w="938" w:type="pct"/>
          <w:gridSpan w:val="2"/>
          <w:tcBorders>
            <w:top w:val="single" w:sz="4" w:space="0" w:color="auto"/>
            <w:left w:val="single" w:sz="4" w:space="0" w:color="auto"/>
            <w:bottom w:val="single" w:sz="4" w:space="0" w:color="auto"/>
            <w:right w:val="nil"/>
          </w:tcBorders>
          <w:vAlign w:val="center"/>
          <w:hideMark/>
        </w:tcPr>
        <w:p w14:paraId="26BEA9FA" w14:textId="77777777" w:rsidR="00A37AB6" w:rsidRDefault="00A37AB6">
          <w:pPr>
            <w:rPr>
              <w:rFonts w:cs="Arial"/>
              <w:b/>
            </w:rPr>
          </w:pPr>
          <w:r>
            <w:rPr>
              <w:rFonts w:cs="Arial"/>
              <w:bCs/>
              <w:iCs/>
              <w:noProof/>
            </w:rPr>
            <w:drawing>
              <wp:inline distT="0" distB="0" distL="0" distR="0" wp14:anchorId="26BEAA0C" wp14:editId="26BEAA0D">
                <wp:extent cx="971550" cy="266700"/>
                <wp:effectExtent l="0" t="0" r="0" b="0"/>
                <wp:docPr id="3" name="Picture 3" descr="gile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lead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1550" cy="266700"/>
                        </a:xfrm>
                        <a:prstGeom prst="rect">
                          <a:avLst/>
                        </a:prstGeom>
                        <a:noFill/>
                        <a:ln>
                          <a:noFill/>
                        </a:ln>
                      </pic:spPr>
                    </pic:pic>
                  </a:graphicData>
                </a:graphic>
              </wp:inline>
            </w:drawing>
          </w:r>
        </w:p>
      </w:tc>
      <w:tc>
        <w:tcPr>
          <w:tcW w:w="1341" w:type="pct"/>
          <w:tcBorders>
            <w:top w:val="single" w:sz="4" w:space="0" w:color="auto"/>
            <w:left w:val="nil"/>
            <w:bottom w:val="single" w:sz="4" w:space="0" w:color="auto"/>
            <w:right w:val="nil"/>
          </w:tcBorders>
          <w:vAlign w:val="center"/>
          <w:hideMark/>
        </w:tcPr>
        <w:p w14:paraId="26BEA9FB" w14:textId="77777777" w:rsidR="00A37AB6" w:rsidRDefault="00A37AB6">
          <w:pPr>
            <w:jc w:val="right"/>
            <w:rPr>
              <w:rFonts w:cs="Arial"/>
            </w:rPr>
          </w:pPr>
          <w:r>
            <w:rPr>
              <w:rFonts w:cs="Arial"/>
              <w:b/>
              <w:noProof/>
            </w:rPr>
            <w:t>DOCUMENT.</w:t>
          </w:r>
          <w:r>
            <w:rPr>
              <w:rFonts w:cs="Arial"/>
              <w:b/>
            </w:rPr>
            <w:t xml:space="preserve"> NO.:</w:t>
          </w:r>
        </w:p>
      </w:tc>
      <w:tc>
        <w:tcPr>
          <w:tcW w:w="920" w:type="pct"/>
          <w:tcBorders>
            <w:top w:val="single" w:sz="4" w:space="0" w:color="auto"/>
            <w:left w:val="nil"/>
            <w:bottom w:val="single" w:sz="4" w:space="0" w:color="auto"/>
            <w:right w:val="nil"/>
          </w:tcBorders>
          <w:vAlign w:val="center"/>
          <w:hideMark/>
        </w:tcPr>
        <w:p w14:paraId="26BEA9FC" w14:textId="77777777" w:rsidR="00A37AB6" w:rsidRDefault="00A37AB6" w:rsidP="00C75C5C">
          <w:pPr>
            <w:rPr>
              <w:rFonts w:cs="Arial"/>
            </w:rPr>
          </w:pPr>
          <w:r>
            <w:rPr>
              <w:rFonts w:cs="Arial"/>
            </w:rPr>
            <w:t>ITSDS-0309</w:t>
          </w:r>
        </w:p>
      </w:tc>
      <w:tc>
        <w:tcPr>
          <w:tcW w:w="458" w:type="pct"/>
          <w:tcBorders>
            <w:top w:val="single" w:sz="4" w:space="0" w:color="auto"/>
            <w:left w:val="nil"/>
            <w:bottom w:val="single" w:sz="4" w:space="0" w:color="auto"/>
            <w:right w:val="nil"/>
          </w:tcBorders>
          <w:vAlign w:val="center"/>
          <w:hideMark/>
        </w:tcPr>
        <w:p w14:paraId="26BEA9FD" w14:textId="77777777" w:rsidR="00A37AB6" w:rsidRDefault="00A37AB6" w:rsidP="002B2B4B">
          <w:pPr>
            <w:jc w:val="right"/>
            <w:rPr>
              <w:rFonts w:cs="Arial"/>
            </w:rPr>
          </w:pPr>
          <w:r>
            <w:rPr>
              <w:rFonts w:cs="Arial"/>
              <w:b/>
              <w:noProof/>
            </w:rPr>
            <w:t>REVISION</w:t>
          </w:r>
          <w:r>
            <w:rPr>
              <w:rFonts w:cs="Arial"/>
              <w:b/>
            </w:rPr>
            <w:t>:</w:t>
          </w:r>
        </w:p>
      </w:tc>
      <w:tc>
        <w:tcPr>
          <w:tcW w:w="326" w:type="pct"/>
          <w:tcBorders>
            <w:top w:val="single" w:sz="4" w:space="0" w:color="auto"/>
            <w:left w:val="nil"/>
            <w:bottom w:val="single" w:sz="4" w:space="0" w:color="auto"/>
            <w:right w:val="nil"/>
          </w:tcBorders>
          <w:vAlign w:val="center"/>
          <w:hideMark/>
        </w:tcPr>
        <w:p w14:paraId="26BEA9FE" w14:textId="77777777" w:rsidR="00A37AB6" w:rsidRDefault="00A37AB6" w:rsidP="00DE74B2">
          <w:pPr>
            <w:rPr>
              <w:rFonts w:cs="Arial"/>
            </w:rPr>
          </w:pPr>
          <w:r>
            <w:rPr>
              <w:rFonts w:cs="Arial"/>
            </w:rPr>
            <w:t>6.0</w:t>
          </w:r>
        </w:p>
      </w:tc>
      <w:tc>
        <w:tcPr>
          <w:tcW w:w="1018" w:type="pct"/>
          <w:tcBorders>
            <w:top w:val="single" w:sz="4" w:space="0" w:color="auto"/>
            <w:left w:val="nil"/>
            <w:bottom w:val="single" w:sz="4" w:space="0" w:color="auto"/>
            <w:right w:val="single" w:sz="4" w:space="0" w:color="auto"/>
          </w:tcBorders>
          <w:vAlign w:val="center"/>
          <w:hideMark/>
        </w:tcPr>
        <w:p w14:paraId="26BEA9FF" w14:textId="77777777" w:rsidR="00A37AB6" w:rsidRDefault="00A37AB6">
          <w:pPr>
            <w:jc w:val="right"/>
            <w:rPr>
              <w:rFonts w:cs="Arial"/>
            </w:rPr>
          </w:pPr>
          <w:r>
            <w:rPr>
              <w:rFonts w:cs="Arial"/>
            </w:rPr>
            <w:t xml:space="preserve">Page </w:t>
          </w:r>
          <w:r>
            <w:rPr>
              <w:rFonts w:cs="Arial"/>
            </w:rPr>
            <w:fldChar w:fldCharType="begin"/>
          </w:r>
          <w:r>
            <w:rPr>
              <w:rFonts w:cs="Arial"/>
            </w:rPr>
            <w:instrText xml:space="preserve"> PAGE   \* MERGEFORMAT </w:instrText>
          </w:r>
          <w:r>
            <w:rPr>
              <w:rFonts w:cs="Arial"/>
            </w:rPr>
            <w:fldChar w:fldCharType="separate"/>
          </w:r>
          <w:r>
            <w:rPr>
              <w:rFonts w:cs="Arial"/>
              <w:noProof/>
            </w:rPr>
            <w:t>1</w:t>
          </w:r>
          <w:r>
            <w:rPr>
              <w:rFonts w:cs="Arial"/>
            </w:rPr>
            <w:fldChar w:fldCharType="end"/>
          </w:r>
          <w:r>
            <w:rPr>
              <w:rFonts w:cs="Arial"/>
            </w:rPr>
            <w:t xml:space="preserve"> of </w:t>
          </w:r>
          <w:r>
            <w:rPr>
              <w:rFonts w:cs="Arial"/>
            </w:rPr>
            <w:fldChar w:fldCharType="begin"/>
          </w:r>
          <w:r>
            <w:rPr>
              <w:rFonts w:cs="Arial"/>
            </w:rPr>
            <w:instrText xml:space="preserve"> SECTIONPAGES   \* MERGEFORMAT </w:instrText>
          </w:r>
          <w:r>
            <w:rPr>
              <w:rFonts w:cs="Arial"/>
            </w:rPr>
            <w:fldChar w:fldCharType="separate"/>
          </w:r>
          <w:r>
            <w:rPr>
              <w:rFonts w:cs="Arial"/>
              <w:noProof/>
            </w:rPr>
            <w:t>2</w:t>
          </w:r>
          <w:r>
            <w:rPr>
              <w:rFonts w:cs="Arial"/>
            </w:rPr>
            <w:fldChar w:fldCharType="end"/>
          </w:r>
        </w:p>
      </w:tc>
    </w:tr>
    <w:tr w:rsidR="00A37AB6" w14:paraId="26BEAA03" w14:textId="77777777" w:rsidTr="00204CEE">
      <w:trPr>
        <w:cantSplit/>
      </w:trPr>
      <w:tc>
        <w:tcPr>
          <w:tcW w:w="491" w:type="pct"/>
          <w:tcBorders>
            <w:top w:val="single" w:sz="4" w:space="0" w:color="auto"/>
            <w:left w:val="single" w:sz="4" w:space="0" w:color="auto"/>
            <w:bottom w:val="single" w:sz="4" w:space="0" w:color="auto"/>
            <w:right w:val="nil"/>
          </w:tcBorders>
          <w:hideMark/>
        </w:tcPr>
        <w:p w14:paraId="26BEAA01" w14:textId="77777777" w:rsidR="00A37AB6" w:rsidRDefault="00A37AB6">
          <w:pPr>
            <w:rPr>
              <w:rFonts w:cs="Arial"/>
            </w:rPr>
          </w:pPr>
          <w:r>
            <w:rPr>
              <w:rFonts w:cs="Arial"/>
              <w:b/>
            </w:rPr>
            <w:t>TITLE:</w:t>
          </w:r>
        </w:p>
      </w:tc>
      <w:tc>
        <w:tcPr>
          <w:tcW w:w="4509" w:type="pct"/>
          <w:gridSpan w:val="6"/>
          <w:tcBorders>
            <w:top w:val="single" w:sz="4" w:space="0" w:color="auto"/>
            <w:left w:val="nil"/>
            <w:bottom w:val="single" w:sz="4" w:space="0" w:color="auto"/>
            <w:right w:val="single" w:sz="4" w:space="0" w:color="auto"/>
          </w:tcBorders>
          <w:hideMark/>
        </w:tcPr>
        <w:p w14:paraId="26BEAA02" w14:textId="77777777" w:rsidR="00A37AB6" w:rsidRDefault="00A37AB6">
          <w:pPr>
            <w:rPr>
              <w:rFonts w:cs="Arial"/>
            </w:rPr>
          </w:pPr>
          <w:r>
            <w:t>MD070:</w:t>
          </w:r>
          <w:r w:rsidRPr="00B00AD6">
            <w:t>ROTC85 – Commercial Invoice Report</w:t>
          </w:r>
        </w:p>
      </w:tc>
    </w:tr>
  </w:tbl>
  <w:p w14:paraId="26BEAA04" w14:textId="77777777" w:rsidR="00A37AB6" w:rsidRDefault="00A37AB6">
    <w:pPr>
      <w:pStyle w:val="Header"/>
    </w:pPr>
  </w:p>
  <w:p w14:paraId="26BEAA05" w14:textId="77777777" w:rsidR="00A37AB6" w:rsidRDefault="00A37AB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52A6"/>
    <w:multiLevelType w:val="hybridMultilevel"/>
    <w:tmpl w:val="A4F00F16"/>
    <w:lvl w:ilvl="0" w:tplc="663C8A9E">
      <w:start w:val="1"/>
      <w:numFmt w:val="lowerRoman"/>
      <w:lvlText w:val="%1)"/>
      <w:lvlJc w:val="left"/>
      <w:pPr>
        <w:tabs>
          <w:tab w:val="num" w:pos="720"/>
        </w:tabs>
        <w:ind w:left="720" w:hanging="360"/>
      </w:pPr>
      <w:rPr>
        <w:rFonts w:ascii="Times New Roman" w:eastAsia="Times New Roman" w:hAnsi="Times New Roman" w:cs="Times New Roman"/>
      </w:rPr>
    </w:lvl>
    <w:lvl w:ilvl="1" w:tplc="08090019">
      <w:start w:val="1"/>
      <w:numFmt w:val="lowerLetter"/>
      <w:lvlText w:val="%2."/>
      <w:lvlJc w:val="left"/>
      <w:pPr>
        <w:tabs>
          <w:tab w:val="num" w:pos="1440"/>
        </w:tabs>
        <w:ind w:left="1440" w:hanging="360"/>
      </w:pPr>
    </w:lvl>
    <w:lvl w:ilvl="2" w:tplc="0409001B">
      <w:start w:val="1"/>
      <w:numFmt w:val="lowerRoman"/>
      <w:lvlText w:val="%3."/>
      <w:lvlJc w:val="right"/>
      <w:pPr>
        <w:tabs>
          <w:tab w:val="num" w:pos="2340"/>
        </w:tabs>
        <w:ind w:left="2340" w:hanging="36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nsid w:val="01361F71"/>
    <w:multiLevelType w:val="hybridMultilevel"/>
    <w:tmpl w:val="8698ED34"/>
    <w:lvl w:ilvl="0" w:tplc="F1FCD698">
      <w:start w:val="1"/>
      <w:numFmt w:val="decimal"/>
      <w:lvlText w:val="%1)"/>
      <w:lvlJc w:val="left"/>
      <w:pPr>
        <w:tabs>
          <w:tab w:val="num" w:pos="1080"/>
        </w:tabs>
        <w:ind w:left="1080" w:hanging="360"/>
      </w:pPr>
      <w:rPr>
        <w:rFonts w:hint="default"/>
        <w:b/>
        <w:color w:val="auto"/>
      </w:rPr>
    </w:lvl>
    <w:lvl w:ilvl="1" w:tplc="DC261E94">
      <w:start w:val="1"/>
      <w:numFmt w:val="bullet"/>
      <w:lvlText w:val="–"/>
      <w:lvlJc w:val="left"/>
      <w:pPr>
        <w:tabs>
          <w:tab w:val="num" w:pos="1800"/>
        </w:tabs>
        <w:ind w:left="1800" w:hanging="360"/>
      </w:pPr>
      <w:rPr>
        <w:rFonts w:ascii="Arial" w:eastAsia="Times New Roman" w:hAnsi="Arial" w:cs="Arial"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nsid w:val="017808BF"/>
    <w:multiLevelType w:val="hybridMultilevel"/>
    <w:tmpl w:val="9342B2C6"/>
    <w:lvl w:ilvl="0" w:tplc="6F4AE6A0">
      <w:start w:val="1"/>
      <w:numFmt w:val="decimal"/>
      <w:lvlText w:val="%1."/>
      <w:lvlJc w:val="left"/>
      <w:pPr>
        <w:ind w:left="1800" w:hanging="360"/>
      </w:pPr>
      <w:rPr>
        <w:rFonts w:hint="default"/>
      </w:rPr>
    </w:lvl>
    <w:lvl w:ilvl="1" w:tplc="04090019" w:tentative="1">
      <w:start w:val="1"/>
      <w:numFmt w:val="lowerLetter"/>
      <w:lvlText w:val="%2."/>
      <w:lvlJc w:val="left"/>
      <w:pPr>
        <w:ind w:left="2358" w:hanging="360"/>
      </w:pPr>
    </w:lvl>
    <w:lvl w:ilvl="2" w:tplc="0409001B" w:tentative="1">
      <w:start w:val="1"/>
      <w:numFmt w:val="lowerRoman"/>
      <w:lvlText w:val="%3."/>
      <w:lvlJc w:val="right"/>
      <w:pPr>
        <w:ind w:left="3078" w:hanging="180"/>
      </w:pPr>
    </w:lvl>
    <w:lvl w:ilvl="3" w:tplc="0409000F" w:tentative="1">
      <w:start w:val="1"/>
      <w:numFmt w:val="decimal"/>
      <w:lvlText w:val="%4."/>
      <w:lvlJc w:val="left"/>
      <w:pPr>
        <w:ind w:left="3798" w:hanging="360"/>
      </w:pPr>
    </w:lvl>
    <w:lvl w:ilvl="4" w:tplc="04090019" w:tentative="1">
      <w:start w:val="1"/>
      <w:numFmt w:val="lowerLetter"/>
      <w:lvlText w:val="%5."/>
      <w:lvlJc w:val="left"/>
      <w:pPr>
        <w:ind w:left="4518" w:hanging="360"/>
      </w:pPr>
    </w:lvl>
    <w:lvl w:ilvl="5" w:tplc="0409001B" w:tentative="1">
      <w:start w:val="1"/>
      <w:numFmt w:val="lowerRoman"/>
      <w:lvlText w:val="%6."/>
      <w:lvlJc w:val="right"/>
      <w:pPr>
        <w:ind w:left="5238" w:hanging="180"/>
      </w:pPr>
    </w:lvl>
    <w:lvl w:ilvl="6" w:tplc="0409000F" w:tentative="1">
      <w:start w:val="1"/>
      <w:numFmt w:val="decimal"/>
      <w:lvlText w:val="%7."/>
      <w:lvlJc w:val="left"/>
      <w:pPr>
        <w:ind w:left="5958" w:hanging="360"/>
      </w:pPr>
    </w:lvl>
    <w:lvl w:ilvl="7" w:tplc="04090019" w:tentative="1">
      <w:start w:val="1"/>
      <w:numFmt w:val="lowerLetter"/>
      <w:lvlText w:val="%8."/>
      <w:lvlJc w:val="left"/>
      <w:pPr>
        <w:ind w:left="6678" w:hanging="360"/>
      </w:pPr>
    </w:lvl>
    <w:lvl w:ilvl="8" w:tplc="0409001B" w:tentative="1">
      <w:start w:val="1"/>
      <w:numFmt w:val="lowerRoman"/>
      <w:lvlText w:val="%9."/>
      <w:lvlJc w:val="right"/>
      <w:pPr>
        <w:ind w:left="7398" w:hanging="180"/>
      </w:pPr>
    </w:lvl>
  </w:abstractNum>
  <w:abstractNum w:abstractNumId="3">
    <w:nsid w:val="046E0D6B"/>
    <w:multiLevelType w:val="hybridMultilevel"/>
    <w:tmpl w:val="E00A80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8D2693"/>
    <w:multiLevelType w:val="multilevel"/>
    <w:tmpl w:val="3C3C5904"/>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nsid w:val="06896CC3"/>
    <w:multiLevelType w:val="hybridMultilevel"/>
    <w:tmpl w:val="9B0EE5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7DC2754"/>
    <w:multiLevelType w:val="hybridMultilevel"/>
    <w:tmpl w:val="DFAE9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8511A1"/>
    <w:multiLevelType w:val="hybridMultilevel"/>
    <w:tmpl w:val="B25627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A32292"/>
    <w:multiLevelType w:val="hybridMultilevel"/>
    <w:tmpl w:val="E884B33C"/>
    <w:lvl w:ilvl="0" w:tplc="E75676E2">
      <w:start w:val="1"/>
      <w:numFmt w:val="bullet"/>
      <w:pStyle w:val="Bullet5"/>
      <w:lvlText w:val=""/>
      <w:lvlJc w:val="left"/>
      <w:pPr>
        <w:tabs>
          <w:tab w:val="num" w:pos="4032"/>
        </w:tabs>
        <w:ind w:left="4032"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0E2717D7"/>
    <w:multiLevelType w:val="hybridMultilevel"/>
    <w:tmpl w:val="7390C64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
    <w:nsid w:val="0EB14B2A"/>
    <w:multiLevelType w:val="hybridMultilevel"/>
    <w:tmpl w:val="98A44D3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1">
    <w:nsid w:val="0F277DDB"/>
    <w:multiLevelType w:val="hybridMultilevel"/>
    <w:tmpl w:val="B060D4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31966A6"/>
    <w:multiLevelType w:val="hybridMultilevel"/>
    <w:tmpl w:val="4DE00426"/>
    <w:lvl w:ilvl="0" w:tplc="0D92F9CE">
      <w:start w:val="1"/>
      <w:numFmt w:val="decimal"/>
      <w:lvlText w:val="%1)"/>
      <w:lvlJc w:val="left"/>
      <w:pPr>
        <w:tabs>
          <w:tab w:val="num" w:pos="1080"/>
        </w:tabs>
        <w:ind w:left="1080" w:hanging="360"/>
      </w:pPr>
      <w:rPr>
        <w:rFonts w:hint="default"/>
      </w:rPr>
    </w:lvl>
    <w:lvl w:ilvl="1" w:tplc="BCD85384">
      <w:start w:val="1"/>
      <w:numFmt w:val="lowerLetter"/>
      <w:lvlText w:val="%2)"/>
      <w:lvlJc w:val="left"/>
      <w:pPr>
        <w:tabs>
          <w:tab w:val="num" w:pos="1620"/>
        </w:tabs>
        <w:ind w:left="1620" w:hanging="360"/>
      </w:pPr>
      <w:rPr>
        <w:rFonts w:hint="default"/>
      </w:rPr>
    </w:lvl>
    <w:lvl w:ilvl="2" w:tplc="2A426FF8">
      <w:numFmt w:val="bullet"/>
      <w:lvlText w:val=""/>
      <w:lvlJc w:val="left"/>
      <w:pPr>
        <w:tabs>
          <w:tab w:val="num" w:pos="2700"/>
        </w:tabs>
        <w:ind w:left="2700" w:hanging="360"/>
      </w:pPr>
      <w:rPr>
        <w:rFonts w:ascii="Wingdings" w:eastAsia="Times New Roman" w:hAnsi="Wingdings" w:cs="Courier New" w:hint="default"/>
      </w:rPr>
    </w:lvl>
    <w:lvl w:ilvl="3" w:tplc="9F1A1A5E">
      <w:start w:val="1"/>
      <w:numFmt w:val="decimal"/>
      <w:lvlText w:val="%4."/>
      <w:lvlJc w:val="left"/>
      <w:pPr>
        <w:ind w:left="1890" w:hanging="360"/>
      </w:pPr>
      <w:rPr>
        <w:rFonts w:hint="default"/>
      </w:r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13">
    <w:nsid w:val="1459511C"/>
    <w:multiLevelType w:val="hybridMultilevel"/>
    <w:tmpl w:val="FB6C1368"/>
    <w:lvl w:ilvl="0" w:tplc="AA32F35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74E2DD9"/>
    <w:multiLevelType w:val="hybridMultilevel"/>
    <w:tmpl w:val="34DC5B16"/>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nsid w:val="19BC6B99"/>
    <w:multiLevelType w:val="hybridMultilevel"/>
    <w:tmpl w:val="8698ED34"/>
    <w:lvl w:ilvl="0" w:tplc="F1FCD698">
      <w:start w:val="1"/>
      <w:numFmt w:val="decimal"/>
      <w:lvlText w:val="%1)"/>
      <w:lvlJc w:val="left"/>
      <w:pPr>
        <w:tabs>
          <w:tab w:val="num" w:pos="1080"/>
        </w:tabs>
        <w:ind w:left="1080" w:hanging="360"/>
      </w:pPr>
      <w:rPr>
        <w:rFonts w:hint="default"/>
        <w:b/>
        <w:color w:val="auto"/>
      </w:rPr>
    </w:lvl>
    <w:lvl w:ilvl="1" w:tplc="DC261E94">
      <w:start w:val="1"/>
      <w:numFmt w:val="bullet"/>
      <w:lvlText w:val="–"/>
      <w:lvlJc w:val="left"/>
      <w:pPr>
        <w:tabs>
          <w:tab w:val="num" w:pos="1800"/>
        </w:tabs>
        <w:ind w:left="1800" w:hanging="360"/>
      </w:pPr>
      <w:rPr>
        <w:rFonts w:ascii="Arial" w:eastAsia="Times New Roman" w:hAnsi="Arial" w:cs="Arial"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nsid w:val="19E462CE"/>
    <w:multiLevelType w:val="hybridMultilevel"/>
    <w:tmpl w:val="21BC8B90"/>
    <w:lvl w:ilvl="0" w:tplc="A4FAB31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1AE756AD"/>
    <w:multiLevelType w:val="hybridMultilevel"/>
    <w:tmpl w:val="96C0BA4E"/>
    <w:lvl w:ilvl="0" w:tplc="F1FCD698">
      <w:start w:val="1"/>
      <w:numFmt w:val="decimal"/>
      <w:lvlText w:val="%1)"/>
      <w:lvlJc w:val="left"/>
      <w:pPr>
        <w:tabs>
          <w:tab w:val="num" w:pos="1080"/>
        </w:tabs>
        <w:ind w:left="1080" w:hanging="360"/>
      </w:pPr>
      <w:rPr>
        <w:rFonts w:hint="default"/>
        <w:b/>
        <w:color w:val="auto"/>
      </w:rPr>
    </w:lvl>
    <w:lvl w:ilvl="1" w:tplc="DC261E94">
      <w:start w:val="1"/>
      <w:numFmt w:val="bullet"/>
      <w:lvlText w:val="–"/>
      <w:lvlJc w:val="left"/>
      <w:pPr>
        <w:tabs>
          <w:tab w:val="num" w:pos="1800"/>
        </w:tabs>
        <w:ind w:left="1800" w:hanging="360"/>
      </w:pPr>
      <w:rPr>
        <w:rFonts w:ascii="Arial" w:eastAsia="Times New Roman" w:hAnsi="Arial" w:cs="Aria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nsid w:val="1B3B63B3"/>
    <w:multiLevelType w:val="multilevel"/>
    <w:tmpl w:val="EC9C9D04"/>
    <w:lvl w:ilvl="0">
      <w:start w:val="2"/>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9">
    <w:nsid w:val="1C436BAF"/>
    <w:multiLevelType w:val="hybridMultilevel"/>
    <w:tmpl w:val="D03E71A4"/>
    <w:lvl w:ilvl="0" w:tplc="08090003">
      <w:start w:val="1"/>
      <w:numFmt w:val="bullet"/>
      <w:lvlText w:val="o"/>
      <w:lvlJc w:val="left"/>
      <w:pPr>
        <w:tabs>
          <w:tab w:val="num" w:pos="1725"/>
        </w:tabs>
        <w:ind w:left="1725" w:hanging="360"/>
      </w:pPr>
      <w:rPr>
        <w:rFonts w:ascii="Courier New" w:hAnsi="Courier New" w:cs="Courier New" w:hint="default"/>
      </w:rPr>
    </w:lvl>
    <w:lvl w:ilvl="1" w:tplc="08090003">
      <w:start w:val="1"/>
      <w:numFmt w:val="bullet"/>
      <w:lvlText w:val="o"/>
      <w:lvlJc w:val="left"/>
      <w:pPr>
        <w:tabs>
          <w:tab w:val="num" w:pos="2445"/>
        </w:tabs>
        <w:ind w:left="2445" w:hanging="360"/>
      </w:pPr>
      <w:rPr>
        <w:rFonts w:ascii="Courier New" w:hAnsi="Courier New" w:cs="Courier New" w:hint="default"/>
      </w:rPr>
    </w:lvl>
    <w:lvl w:ilvl="2" w:tplc="08090005" w:tentative="1">
      <w:start w:val="1"/>
      <w:numFmt w:val="bullet"/>
      <w:lvlText w:val=""/>
      <w:lvlJc w:val="left"/>
      <w:pPr>
        <w:tabs>
          <w:tab w:val="num" w:pos="3165"/>
        </w:tabs>
        <w:ind w:left="3165" w:hanging="360"/>
      </w:pPr>
      <w:rPr>
        <w:rFonts w:ascii="Wingdings" w:hAnsi="Wingdings" w:hint="default"/>
      </w:rPr>
    </w:lvl>
    <w:lvl w:ilvl="3" w:tplc="08090001" w:tentative="1">
      <w:start w:val="1"/>
      <w:numFmt w:val="bullet"/>
      <w:lvlText w:val=""/>
      <w:lvlJc w:val="left"/>
      <w:pPr>
        <w:tabs>
          <w:tab w:val="num" w:pos="3885"/>
        </w:tabs>
        <w:ind w:left="3885" w:hanging="360"/>
      </w:pPr>
      <w:rPr>
        <w:rFonts w:ascii="Symbol" w:hAnsi="Symbol" w:hint="default"/>
      </w:rPr>
    </w:lvl>
    <w:lvl w:ilvl="4" w:tplc="08090003" w:tentative="1">
      <w:start w:val="1"/>
      <w:numFmt w:val="bullet"/>
      <w:lvlText w:val="o"/>
      <w:lvlJc w:val="left"/>
      <w:pPr>
        <w:tabs>
          <w:tab w:val="num" w:pos="4605"/>
        </w:tabs>
        <w:ind w:left="4605" w:hanging="360"/>
      </w:pPr>
      <w:rPr>
        <w:rFonts w:ascii="Courier New" w:hAnsi="Courier New" w:cs="Courier New" w:hint="default"/>
      </w:rPr>
    </w:lvl>
    <w:lvl w:ilvl="5" w:tplc="08090005" w:tentative="1">
      <w:start w:val="1"/>
      <w:numFmt w:val="bullet"/>
      <w:lvlText w:val=""/>
      <w:lvlJc w:val="left"/>
      <w:pPr>
        <w:tabs>
          <w:tab w:val="num" w:pos="5325"/>
        </w:tabs>
        <w:ind w:left="5325" w:hanging="360"/>
      </w:pPr>
      <w:rPr>
        <w:rFonts w:ascii="Wingdings" w:hAnsi="Wingdings" w:hint="default"/>
      </w:rPr>
    </w:lvl>
    <w:lvl w:ilvl="6" w:tplc="08090001" w:tentative="1">
      <w:start w:val="1"/>
      <w:numFmt w:val="bullet"/>
      <w:lvlText w:val=""/>
      <w:lvlJc w:val="left"/>
      <w:pPr>
        <w:tabs>
          <w:tab w:val="num" w:pos="6045"/>
        </w:tabs>
        <w:ind w:left="6045" w:hanging="360"/>
      </w:pPr>
      <w:rPr>
        <w:rFonts w:ascii="Symbol" w:hAnsi="Symbol" w:hint="default"/>
      </w:rPr>
    </w:lvl>
    <w:lvl w:ilvl="7" w:tplc="08090003" w:tentative="1">
      <w:start w:val="1"/>
      <w:numFmt w:val="bullet"/>
      <w:lvlText w:val="o"/>
      <w:lvlJc w:val="left"/>
      <w:pPr>
        <w:tabs>
          <w:tab w:val="num" w:pos="6765"/>
        </w:tabs>
        <w:ind w:left="6765" w:hanging="360"/>
      </w:pPr>
      <w:rPr>
        <w:rFonts w:ascii="Courier New" w:hAnsi="Courier New" w:cs="Courier New" w:hint="default"/>
      </w:rPr>
    </w:lvl>
    <w:lvl w:ilvl="8" w:tplc="08090005" w:tentative="1">
      <w:start w:val="1"/>
      <w:numFmt w:val="bullet"/>
      <w:lvlText w:val=""/>
      <w:lvlJc w:val="left"/>
      <w:pPr>
        <w:tabs>
          <w:tab w:val="num" w:pos="7485"/>
        </w:tabs>
        <w:ind w:left="7485" w:hanging="360"/>
      </w:pPr>
      <w:rPr>
        <w:rFonts w:ascii="Wingdings" w:hAnsi="Wingdings" w:hint="default"/>
      </w:rPr>
    </w:lvl>
  </w:abstractNum>
  <w:abstractNum w:abstractNumId="20">
    <w:nsid w:val="1E000AA5"/>
    <w:multiLevelType w:val="hybridMultilevel"/>
    <w:tmpl w:val="92821472"/>
    <w:lvl w:ilvl="0" w:tplc="B396FA8C">
      <w:start w:val="1"/>
      <w:numFmt w:val="bullet"/>
      <w:pStyle w:val="Bullet3"/>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1E320D95"/>
    <w:multiLevelType w:val="hybridMultilevel"/>
    <w:tmpl w:val="1EFC2FAA"/>
    <w:lvl w:ilvl="0" w:tplc="4F6EBD3C">
      <w:start w:val="1"/>
      <w:numFmt w:val="decimal"/>
      <w:lvlText w:val="%1)"/>
      <w:lvlJc w:val="left"/>
      <w:pPr>
        <w:tabs>
          <w:tab w:val="num" w:pos="2160"/>
        </w:tabs>
        <w:ind w:left="2160" w:hanging="360"/>
      </w:pPr>
      <w:rPr>
        <w:rFonts w:hint="default"/>
      </w:rPr>
    </w:lvl>
    <w:lvl w:ilvl="1" w:tplc="08090019" w:tentative="1">
      <w:start w:val="1"/>
      <w:numFmt w:val="lowerLetter"/>
      <w:lvlText w:val="%2."/>
      <w:lvlJc w:val="left"/>
      <w:pPr>
        <w:tabs>
          <w:tab w:val="num" w:pos="2880"/>
        </w:tabs>
        <w:ind w:left="2880" w:hanging="360"/>
      </w:pPr>
    </w:lvl>
    <w:lvl w:ilvl="2" w:tplc="0809001B" w:tentative="1">
      <w:start w:val="1"/>
      <w:numFmt w:val="lowerRoman"/>
      <w:lvlText w:val="%3."/>
      <w:lvlJc w:val="right"/>
      <w:pPr>
        <w:tabs>
          <w:tab w:val="num" w:pos="3600"/>
        </w:tabs>
        <w:ind w:left="3600" w:hanging="180"/>
      </w:pPr>
    </w:lvl>
    <w:lvl w:ilvl="3" w:tplc="0809000F" w:tentative="1">
      <w:start w:val="1"/>
      <w:numFmt w:val="decimal"/>
      <w:lvlText w:val="%4."/>
      <w:lvlJc w:val="left"/>
      <w:pPr>
        <w:tabs>
          <w:tab w:val="num" w:pos="4320"/>
        </w:tabs>
        <w:ind w:left="4320" w:hanging="360"/>
      </w:pPr>
    </w:lvl>
    <w:lvl w:ilvl="4" w:tplc="08090019" w:tentative="1">
      <w:start w:val="1"/>
      <w:numFmt w:val="lowerLetter"/>
      <w:lvlText w:val="%5."/>
      <w:lvlJc w:val="left"/>
      <w:pPr>
        <w:tabs>
          <w:tab w:val="num" w:pos="5040"/>
        </w:tabs>
        <w:ind w:left="5040" w:hanging="360"/>
      </w:pPr>
    </w:lvl>
    <w:lvl w:ilvl="5" w:tplc="0809001B" w:tentative="1">
      <w:start w:val="1"/>
      <w:numFmt w:val="lowerRoman"/>
      <w:lvlText w:val="%6."/>
      <w:lvlJc w:val="right"/>
      <w:pPr>
        <w:tabs>
          <w:tab w:val="num" w:pos="5760"/>
        </w:tabs>
        <w:ind w:left="5760" w:hanging="180"/>
      </w:pPr>
    </w:lvl>
    <w:lvl w:ilvl="6" w:tplc="0809000F" w:tentative="1">
      <w:start w:val="1"/>
      <w:numFmt w:val="decimal"/>
      <w:lvlText w:val="%7."/>
      <w:lvlJc w:val="left"/>
      <w:pPr>
        <w:tabs>
          <w:tab w:val="num" w:pos="6480"/>
        </w:tabs>
        <w:ind w:left="6480" w:hanging="360"/>
      </w:pPr>
    </w:lvl>
    <w:lvl w:ilvl="7" w:tplc="08090019" w:tentative="1">
      <w:start w:val="1"/>
      <w:numFmt w:val="lowerLetter"/>
      <w:lvlText w:val="%8."/>
      <w:lvlJc w:val="left"/>
      <w:pPr>
        <w:tabs>
          <w:tab w:val="num" w:pos="7200"/>
        </w:tabs>
        <w:ind w:left="7200" w:hanging="360"/>
      </w:pPr>
    </w:lvl>
    <w:lvl w:ilvl="8" w:tplc="0809001B" w:tentative="1">
      <w:start w:val="1"/>
      <w:numFmt w:val="lowerRoman"/>
      <w:lvlText w:val="%9."/>
      <w:lvlJc w:val="right"/>
      <w:pPr>
        <w:tabs>
          <w:tab w:val="num" w:pos="7920"/>
        </w:tabs>
        <w:ind w:left="7920" w:hanging="180"/>
      </w:pPr>
    </w:lvl>
  </w:abstractNum>
  <w:abstractNum w:abstractNumId="22">
    <w:nsid w:val="1E427CCB"/>
    <w:multiLevelType w:val="hybridMultilevel"/>
    <w:tmpl w:val="B44C3B78"/>
    <w:lvl w:ilvl="0" w:tplc="C89E09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1BD00F7"/>
    <w:multiLevelType w:val="hybridMultilevel"/>
    <w:tmpl w:val="745C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2BA69F4"/>
    <w:multiLevelType w:val="hybridMultilevel"/>
    <w:tmpl w:val="69882078"/>
    <w:lvl w:ilvl="0" w:tplc="A4FAB31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2EA155F"/>
    <w:multiLevelType w:val="multilevel"/>
    <w:tmpl w:val="4E9655CA"/>
    <w:lvl w:ilvl="0">
      <w:start w:val="1"/>
      <w:numFmt w:val="decimal"/>
      <w:lvlText w:val="%1."/>
      <w:lvlJc w:val="left"/>
      <w:pPr>
        <w:tabs>
          <w:tab w:val="num" w:pos="360"/>
        </w:tabs>
        <w:ind w:left="360" w:hanging="360"/>
      </w:pPr>
    </w:lvl>
    <w:lvl w:ilvl="1">
      <w:start w:val="1"/>
      <w:numFmt w:val="decimal"/>
      <w:lvlText w:val="%1.%2"/>
      <w:lvlJc w:val="left"/>
      <w:pPr>
        <w:tabs>
          <w:tab w:val="num" w:pos="720"/>
        </w:tabs>
        <w:ind w:left="720" w:hanging="720"/>
      </w:pPr>
      <w:rPr>
        <w:rFonts w:ascii="Times New Roman" w:hAnsi="Times New Roman" w:cs="Times New Roman" w:hint="default"/>
        <w:b w:val="0"/>
        <w:i w:val="0"/>
        <w:sz w:val="24"/>
      </w:rPr>
    </w:lvl>
    <w:lvl w:ilvl="2">
      <w:start w:val="1"/>
      <w:numFmt w:val="decimal"/>
      <w:lvlText w:val="%1.%2.%3"/>
      <w:lvlJc w:val="left"/>
      <w:pPr>
        <w:tabs>
          <w:tab w:val="num" w:pos="1584"/>
        </w:tabs>
        <w:ind w:left="1584" w:hanging="864"/>
      </w:pPr>
      <w:rPr>
        <w:rFonts w:ascii="Times New Roman" w:hAnsi="Times New Roman" w:cs="Times New Roman" w:hint="default"/>
        <w:sz w:val="24"/>
      </w:rPr>
    </w:lvl>
    <w:lvl w:ilvl="3">
      <w:start w:val="1"/>
      <w:numFmt w:val="decimal"/>
      <w:lvlText w:val="%1.%2.%3.%4."/>
      <w:lvlJc w:val="left"/>
      <w:pPr>
        <w:tabs>
          <w:tab w:val="num" w:pos="2520"/>
        </w:tabs>
        <w:ind w:left="2520" w:hanging="936"/>
      </w:pPr>
    </w:lvl>
    <w:lvl w:ilvl="4">
      <w:start w:val="1"/>
      <w:numFmt w:val="decimal"/>
      <w:lvlText w:val="%1.%2.%3.%4.%5."/>
      <w:lvlJc w:val="left"/>
      <w:pPr>
        <w:tabs>
          <w:tab w:val="num" w:pos="3744"/>
        </w:tabs>
        <w:ind w:left="3744" w:hanging="1152"/>
      </w:pPr>
    </w:lvl>
    <w:lvl w:ilvl="5">
      <w:start w:val="1"/>
      <w:numFmt w:val="decimal"/>
      <w:lvlText w:val="%1.%2.%3.%4.%5.%6."/>
      <w:lvlJc w:val="left"/>
      <w:pPr>
        <w:tabs>
          <w:tab w:val="num" w:pos="5040"/>
        </w:tabs>
        <w:ind w:left="4896" w:hanging="936"/>
      </w:pPr>
    </w:lvl>
    <w:lvl w:ilvl="6">
      <w:start w:val="1"/>
      <w:numFmt w:val="decimal"/>
      <w:lvlText w:val="%1.%2.%3.%4.%5.%6.%7."/>
      <w:lvlJc w:val="left"/>
      <w:pPr>
        <w:tabs>
          <w:tab w:val="num" w:pos="5760"/>
        </w:tabs>
        <w:ind w:left="5400" w:hanging="1080"/>
      </w:pPr>
    </w:lvl>
    <w:lvl w:ilvl="7">
      <w:start w:val="1"/>
      <w:numFmt w:val="decimal"/>
      <w:lvlText w:val="%1.%2.%3.%4.%5.%6.%7.%8."/>
      <w:lvlJc w:val="left"/>
      <w:pPr>
        <w:tabs>
          <w:tab w:val="num" w:pos="6120"/>
        </w:tabs>
        <w:ind w:left="5904" w:hanging="1224"/>
      </w:pPr>
    </w:lvl>
    <w:lvl w:ilvl="8">
      <w:start w:val="1"/>
      <w:numFmt w:val="decimal"/>
      <w:lvlText w:val="%1.%2.%3.%4.%5.%6.%7.%8.%9."/>
      <w:lvlJc w:val="left"/>
      <w:pPr>
        <w:tabs>
          <w:tab w:val="num" w:pos="6840"/>
        </w:tabs>
        <w:ind w:left="6480" w:hanging="1440"/>
      </w:pPr>
    </w:lvl>
  </w:abstractNum>
  <w:abstractNum w:abstractNumId="26">
    <w:nsid w:val="237D21FC"/>
    <w:multiLevelType w:val="hybridMultilevel"/>
    <w:tmpl w:val="F4E82E2C"/>
    <w:lvl w:ilvl="0" w:tplc="D408DAFE">
      <w:start w:val="3"/>
      <w:numFmt w:val="lowerLetter"/>
      <w:lvlText w:val="%1)"/>
      <w:lvlJc w:val="left"/>
      <w:pPr>
        <w:tabs>
          <w:tab w:val="num" w:pos="1800"/>
        </w:tabs>
        <w:ind w:left="1800" w:hanging="360"/>
      </w:pPr>
      <w:rPr>
        <w:rFonts w:hint="default"/>
        <w:b/>
        <w:u w:val="single"/>
      </w:rPr>
    </w:lvl>
    <w:lvl w:ilvl="1" w:tplc="08090019" w:tentative="1">
      <w:start w:val="1"/>
      <w:numFmt w:val="lowerLetter"/>
      <w:lvlText w:val="%2."/>
      <w:lvlJc w:val="left"/>
      <w:pPr>
        <w:tabs>
          <w:tab w:val="num" w:pos="2520"/>
        </w:tabs>
        <w:ind w:left="2520" w:hanging="360"/>
      </w:pPr>
    </w:lvl>
    <w:lvl w:ilvl="2" w:tplc="0809001B" w:tentative="1">
      <w:start w:val="1"/>
      <w:numFmt w:val="lowerRoman"/>
      <w:lvlText w:val="%3."/>
      <w:lvlJc w:val="right"/>
      <w:pPr>
        <w:tabs>
          <w:tab w:val="num" w:pos="3240"/>
        </w:tabs>
        <w:ind w:left="3240" w:hanging="180"/>
      </w:pPr>
    </w:lvl>
    <w:lvl w:ilvl="3" w:tplc="0809000F" w:tentative="1">
      <w:start w:val="1"/>
      <w:numFmt w:val="decimal"/>
      <w:lvlText w:val="%4."/>
      <w:lvlJc w:val="left"/>
      <w:pPr>
        <w:tabs>
          <w:tab w:val="num" w:pos="3960"/>
        </w:tabs>
        <w:ind w:left="3960" w:hanging="360"/>
      </w:pPr>
    </w:lvl>
    <w:lvl w:ilvl="4" w:tplc="08090019" w:tentative="1">
      <w:start w:val="1"/>
      <w:numFmt w:val="lowerLetter"/>
      <w:lvlText w:val="%5."/>
      <w:lvlJc w:val="left"/>
      <w:pPr>
        <w:tabs>
          <w:tab w:val="num" w:pos="4680"/>
        </w:tabs>
        <w:ind w:left="4680" w:hanging="360"/>
      </w:pPr>
    </w:lvl>
    <w:lvl w:ilvl="5" w:tplc="0809001B" w:tentative="1">
      <w:start w:val="1"/>
      <w:numFmt w:val="lowerRoman"/>
      <w:lvlText w:val="%6."/>
      <w:lvlJc w:val="right"/>
      <w:pPr>
        <w:tabs>
          <w:tab w:val="num" w:pos="5400"/>
        </w:tabs>
        <w:ind w:left="5400" w:hanging="180"/>
      </w:pPr>
    </w:lvl>
    <w:lvl w:ilvl="6" w:tplc="0809000F" w:tentative="1">
      <w:start w:val="1"/>
      <w:numFmt w:val="decimal"/>
      <w:lvlText w:val="%7."/>
      <w:lvlJc w:val="left"/>
      <w:pPr>
        <w:tabs>
          <w:tab w:val="num" w:pos="6120"/>
        </w:tabs>
        <w:ind w:left="6120" w:hanging="360"/>
      </w:pPr>
    </w:lvl>
    <w:lvl w:ilvl="7" w:tplc="08090019" w:tentative="1">
      <w:start w:val="1"/>
      <w:numFmt w:val="lowerLetter"/>
      <w:lvlText w:val="%8."/>
      <w:lvlJc w:val="left"/>
      <w:pPr>
        <w:tabs>
          <w:tab w:val="num" w:pos="6840"/>
        </w:tabs>
        <w:ind w:left="6840" w:hanging="360"/>
      </w:pPr>
    </w:lvl>
    <w:lvl w:ilvl="8" w:tplc="0809001B" w:tentative="1">
      <w:start w:val="1"/>
      <w:numFmt w:val="lowerRoman"/>
      <w:lvlText w:val="%9."/>
      <w:lvlJc w:val="right"/>
      <w:pPr>
        <w:tabs>
          <w:tab w:val="num" w:pos="7560"/>
        </w:tabs>
        <w:ind w:left="7560" w:hanging="180"/>
      </w:pPr>
    </w:lvl>
  </w:abstractNum>
  <w:abstractNum w:abstractNumId="27">
    <w:nsid w:val="25C417D5"/>
    <w:multiLevelType w:val="hybridMultilevel"/>
    <w:tmpl w:val="84202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27E2350C"/>
    <w:multiLevelType w:val="hybridMultilevel"/>
    <w:tmpl w:val="21BC8B90"/>
    <w:lvl w:ilvl="0" w:tplc="A4FAB31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nsid w:val="2BD42D70"/>
    <w:multiLevelType w:val="hybridMultilevel"/>
    <w:tmpl w:val="CDDABEB4"/>
    <w:lvl w:ilvl="0" w:tplc="054E051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379519E5"/>
    <w:multiLevelType w:val="hybridMultilevel"/>
    <w:tmpl w:val="84A08410"/>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38123DCD"/>
    <w:multiLevelType w:val="hybridMultilevel"/>
    <w:tmpl w:val="3D2C12CE"/>
    <w:lvl w:ilvl="0" w:tplc="9F1A1A5E">
      <w:start w:val="1"/>
      <w:numFmt w:val="decimal"/>
      <w:lvlText w:val="%1."/>
      <w:lvlJc w:val="left"/>
      <w:pPr>
        <w:ind w:left="18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9833EE"/>
    <w:multiLevelType w:val="hybridMultilevel"/>
    <w:tmpl w:val="F0E89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DE06A5"/>
    <w:multiLevelType w:val="hybridMultilevel"/>
    <w:tmpl w:val="4E126F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B572C89"/>
    <w:multiLevelType w:val="hybridMultilevel"/>
    <w:tmpl w:val="9C4ED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E557A8C"/>
    <w:multiLevelType w:val="hybridMultilevel"/>
    <w:tmpl w:val="42B8E09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6">
    <w:nsid w:val="42561D81"/>
    <w:multiLevelType w:val="hybridMultilevel"/>
    <w:tmpl w:val="47B2C898"/>
    <w:lvl w:ilvl="0" w:tplc="08090001">
      <w:start w:val="1"/>
      <w:numFmt w:val="bullet"/>
      <w:lvlText w:val=""/>
      <w:lvlJc w:val="left"/>
      <w:pPr>
        <w:tabs>
          <w:tab w:val="num" w:pos="1260"/>
        </w:tabs>
        <w:ind w:left="1260" w:hanging="360"/>
      </w:pPr>
      <w:rPr>
        <w:rFonts w:ascii="Symbol" w:hAnsi="Symbol" w:hint="default"/>
      </w:rPr>
    </w:lvl>
    <w:lvl w:ilvl="1" w:tplc="08090003" w:tentative="1">
      <w:start w:val="1"/>
      <w:numFmt w:val="bullet"/>
      <w:lvlText w:val="o"/>
      <w:lvlJc w:val="left"/>
      <w:pPr>
        <w:tabs>
          <w:tab w:val="num" w:pos="1980"/>
        </w:tabs>
        <w:ind w:left="1980" w:hanging="360"/>
      </w:pPr>
      <w:rPr>
        <w:rFonts w:ascii="Courier New" w:hAnsi="Courier New" w:cs="Courier New" w:hint="default"/>
      </w:rPr>
    </w:lvl>
    <w:lvl w:ilvl="2" w:tplc="08090005" w:tentative="1">
      <w:start w:val="1"/>
      <w:numFmt w:val="bullet"/>
      <w:lvlText w:val=""/>
      <w:lvlJc w:val="left"/>
      <w:pPr>
        <w:tabs>
          <w:tab w:val="num" w:pos="2700"/>
        </w:tabs>
        <w:ind w:left="2700" w:hanging="360"/>
      </w:pPr>
      <w:rPr>
        <w:rFonts w:ascii="Wingdings" w:hAnsi="Wingdings" w:hint="default"/>
      </w:rPr>
    </w:lvl>
    <w:lvl w:ilvl="3" w:tplc="08090001" w:tentative="1">
      <w:start w:val="1"/>
      <w:numFmt w:val="bullet"/>
      <w:lvlText w:val=""/>
      <w:lvlJc w:val="left"/>
      <w:pPr>
        <w:tabs>
          <w:tab w:val="num" w:pos="3420"/>
        </w:tabs>
        <w:ind w:left="3420" w:hanging="360"/>
      </w:pPr>
      <w:rPr>
        <w:rFonts w:ascii="Symbol" w:hAnsi="Symbol" w:hint="default"/>
      </w:rPr>
    </w:lvl>
    <w:lvl w:ilvl="4" w:tplc="08090003" w:tentative="1">
      <w:start w:val="1"/>
      <w:numFmt w:val="bullet"/>
      <w:lvlText w:val="o"/>
      <w:lvlJc w:val="left"/>
      <w:pPr>
        <w:tabs>
          <w:tab w:val="num" w:pos="4140"/>
        </w:tabs>
        <w:ind w:left="4140" w:hanging="360"/>
      </w:pPr>
      <w:rPr>
        <w:rFonts w:ascii="Courier New" w:hAnsi="Courier New" w:cs="Courier New" w:hint="default"/>
      </w:rPr>
    </w:lvl>
    <w:lvl w:ilvl="5" w:tplc="08090005" w:tentative="1">
      <w:start w:val="1"/>
      <w:numFmt w:val="bullet"/>
      <w:lvlText w:val=""/>
      <w:lvlJc w:val="left"/>
      <w:pPr>
        <w:tabs>
          <w:tab w:val="num" w:pos="4860"/>
        </w:tabs>
        <w:ind w:left="4860" w:hanging="360"/>
      </w:pPr>
      <w:rPr>
        <w:rFonts w:ascii="Wingdings" w:hAnsi="Wingdings" w:hint="default"/>
      </w:rPr>
    </w:lvl>
    <w:lvl w:ilvl="6" w:tplc="08090001" w:tentative="1">
      <w:start w:val="1"/>
      <w:numFmt w:val="bullet"/>
      <w:lvlText w:val=""/>
      <w:lvlJc w:val="left"/>
      <w:pPr>
        <w:tabs>
          <w:tab w:val="num" w:pos="5580"/>
        </w:tabs>
        <w:ind w:left="5580" w:hanging="360"/>
      </w:pPr>
      <w:rPr>
        <w:rFonts w:ascii="Symbol" w:hAnsi="Symbol" w:hint="default"/>
      </w:rPr>
    </w:lvl>
    <w:lvl w:ilvl="7" w:tplc="08090003" w:tentative="1">
      <w:start w:val="1"/>
      <w:numFmt w:val="bullet"/>
      <w:lvlText w:val="o"/>
      <w:lvlJc w:val="left"/>
      <w:pPr>
        <w:tabs>
          <w:tab w:val="num" w:pos="6300"/>
        </w:tabs>
        <w:ind w:left="6300" w:hanging="360"/>
      </w:pPr>
      <w:rPr>
        <w:rFonts w:ascii="Courier New" w:hAnsi="Courier New" w:cs="Courier New" w:hint="default"/>
      </w:rPr>
    </w:lvl>
    <w:lvl w:ilvl="8" w:tplc="08090005" w:tentative="1">
      <w:start w:val="1"/>
      <w:numFmt w:val="bullet"/>
      <w:lvlText w:val=""/>
      <w:lvlJc w:val="left"/>
      <w:pPr>
        <w:tabs>
          <w:tab w:val="num" w:pos="7020"/>
        </w:tabs>
        <w:ind w:left="7020" w:hanging="360"/>
      </w:pPr>
      <w:rPr>
        <w:rFonts w:ascii="Wingdings" w:hAnsi="Wingdings" w:hint="default"/>
      </w:rPr>
    </w:lvl>
  </w:abstractNum>
  <w:abstractNum w:abstractNumId="37">
    <w:nsid w:val="42CD7F49"/>
    <w:multiLevelType w:val="hybridMultilevel"/>
    <w:tmpl w:val="B2B684D8"/>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nsid w:val="445B2573"/>
    <w:multiLevelType w:val="hybridMultilevel"/>
    <w:tmpl w:val="C2A81D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475E37B4"/>
    <w:multiLevelType w:val="hybridMultilevel"/>
    <w:tmpl w:val="637E4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8FC3B05"/>
    <w:multiLevelType w:val="hybridMultilevel"/>
    <w:tmpl w:val="AC523F96"/>
    <w:lvl w:ilvl="0" w:tplc="F1FCD698">
      <w:start w:val="1"/>
      <w:numFmt w:val="decimal"/>
      <w:lvlText w:val="%1)"/>
      <w:lvlJc w:val="left"/>
      <w:pPr>
        <w:tabs>
          <w:tab w:val="num" w:pos="1080"/>
        </w:tabs>
        <w:ind w:left="1080" w:hanging="360"/>
      </w:pPr>
      <w:rPr>
        <w:rFonts w:hint="default"/>
        <w:b/>
        <w:color w:val="auto"/>
      </w:rPr>
    </w:lvl>
    <w:lvl w:ilvl="1" w:tplc="DC261E94">
      <w:start w:val="1"/>
      <w:numFmt w:val="bullet"/>
      <w:lvlText w:val="–"/>
      <w:lvlJc w:val="left"/>
      <w:pPr>
        <w:tabs>
          <w:tab w:val="num" w:pos="1800"/>
        </w:tabs>
        <w:ind w:left="1800" w:hanging="360"/>
      </w:pPr>
      <w:rPr>
        <w:rFonts w:ascii="Arial" w:eastAsia="Times New Roman" w:hAnsi="Arial" w:cs="Arial" w:hint="default"/>
      </w:rPr>
    </w:lvl>
    <w:lvl w:ilvl="2" w:tplc="0409001B">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1">
    <w:nsid w:val="4AC11B1C"/>
    <w:multiLevelType w:val="hybridMultilevel"/>
    <w:tmpl w:val="5450F750"/>
    <w:lvl w:ilvl="0" w:tplc="B8AE7D44">
      <w:start w:val="1"/>
      <w:numFmt w:val="bullet"/>
      <w:pStyle w:val="Bullet1"/>
      <w:lvlText w:val=""/>
      <w:lvlJc w:val="left"/>
      <w:pPr>
        <w:tabs>
          <w:tab w:val="num" w:pos="1080"/>
        </w:tabs>
        <w:ind w:left="1080" w:hanging="360"/>
      </w:pPr>
      <w:rPr>
        <w:rFonts w:ascii="Symbol" w:hAnsi="Symbol" w:hint="default"/>
      </w:rPr>
    </w:lvl>
    <w:lvl w:ilvl="1" w:tplc="08BEBCE0">
      <w:start w:val="1"/>
      <w:numFmt w:val="bullet"/>
      <w:lvlText w:val="o"/>
      <w:lvlJc w:val="left"/>
      <w:pPr>
        <w:tabs>
          <w:tab w:val="num" w:pos="1440"/>
        </w:tabs>
        <w:ind w:left="1440" w:hanging="360"/>
      </w:pPr>
      <w:rPr>
        <w:rFonts w:ascii="Courier New" w:hAnsi="Courier New" w:cs="Courier New" w:hint="default"/>
      </w:rPr>
    </w:lvl>
    <w:lvl w:ilvl="2" w:tplc="5D1A23A0" w:tentative="1">
      <w:start w:val="1"/>
      <w:numFmt w:val="bullet"/>
      <w:lvlText w:val=""/>
      <w:lvlJc w:val="left"/>
      <w:pPr>
        <w:tabs>
          <w:tab w:val="num" w:pos="2160"/>
        </w:tabs>
        <w:ind w:left="2160" w:hanging="360"/>
      </w:pPr>
      <w:rPr>
        <w:rFonts w:ascii="Wingdings" w:hAnsi="Wingdings" w:hint="default"/>
      </w:rPr>
    </w:lvl>
    <w:lvl w:ilvl="3" w:tplc="06FC67E0" w:tentative="1">
      <w:start w:val="1"/>
      <w:numFmt w:val="bullet"/>
      <w:lvlText w:val=""/>
      <w:lvlJc w:val="left"/>
      <w:pPr>
        <w:tabs>
          <w:tab w:val="num" w:pos="2880"/>
        </w:tabs>
        <w:ind w:left="2880" w:hanging="360"/>
      </w:pPr>
      <w:rPr>
        <w:rFonts w:ascii="Symbol" w:hAnsi="Symbol" w:hint="default"/>
      </w:rPr>
    </w:lvl>
    <w:lvl w:ilvl="4" w:tplc="6BC870D0" w:tentative="1">
      <w:start w:val="1"/>
      <w:numFmt w:val="bullet"/>
      <w:lvlText w:val="o"/>
      <w:lvlJc w:val="left"/>
      <w:pPr>
        <w:tabs>
          <w:tab w:val="num" w:pos="3600"/>
        </w:tabs>
        <w:ind w:left="3600" w:hanging="360"/>
      </w:pPr>
      <w:rPr>
        <w:rFonts w:ascii="Courier New" w:hAnsi="Courier New" w:cs="Courier New" w:hint="default"/>
      </w:rPr>
    </w:lvl>
    <w:lvl w:ilvl="5" w:tplc="480C5A02" w:tentative="1">
      <w:start w:val="1"/>
      <w:numFmt w:val="bullet"/>
      <w:lvlText w:val=""/>
      <w:lvlJc w:val="left"/>
      <w:pPr>
        <w:tabs>
          <w:tab w:val="num" w:pos="4320"/>
        </w:tabs>
        <w:ind w:left="4320" w:hanging="360"/>
      </w:pPr>
      <w:rPr>
        <w:rFonts w:ascii="Wingdings" w:hAnsi="Wingdings" w:hint="default"/>
      </w:rPr>
    </w:lvl>
    <w:lvl w:ilvl="6" w:tplc="8C449836" w:tentative="1">
      <w:start w:val="1"/>
      <w:numFmt w:val="bullet"/>
      <w:lvlText w:val=""/>
      <w:lvlJc w:val="left"/>
      <w:pPr>
        <w:tabs>
          <w:tab w:val="num" w:pos="5040"/>
        </w:tabs>
        <w:ind w:left="5040" w:hanging="360"/>
      </w:pPr>
      <w:rPr>
        <w:rFonts w:ascii="Symbol" w:hAnsi="Symbol" w:hint="default"/>
      </w:rPr>
    </w:lvl>
    <w:lvl w:ilvl="7" w:tplc="ED6E30A2" w:tentative="1">
      <w:start w:val="1"/>
      <w:numFmt w:val="bullet"/>
      <w:lvlText w:val="o"/>
      <w:lvlJc w:val="left"/>
      <w:pPr>
        <w:tabs>
          <w:tab w:val="num" w:pos="5760"/>
        </w:tabs>
        <w:ind w:left="5760" w:hanging="360"/>
      </w:pPr>
      <w:rPr>
        <w:rFonts w:ascii="Courier New" w:hAnsi="Courier New" w:cs="Courier New" w:hint="default"/>
      </w:rPr>
    </w:lvl>
    <w:lvl w:ilvl="8" w:tplc="128E2C44" w:tentative="1">
      <w:start w:val="1"/>
      <w:numFmt w:val="bullet"/>
      <w:lvlText w:val=""/>
      <w:lvlJc w:val="left"/>
      <w:pPr>
        <w:tabs>
          <w:tab w:val="num" w:pos="6480"/>
        </w:tabs>
        <w:ind w:left="6480" w:hanging="360"/>
      </w:pPr>
      <w:rPr>
        <w:rFonts w:ascii="Wingdings" w:hAnsi="Wingdings" w:hint="default"/>
      </w:rPr>
    </w:lvl>
  </w:abstractNum>
  <w:abstractNum w:abstractNumId="42">
    <w:nsid w:val="51B9612C"/>
    <w:multiLevelType w:val="hybridMultilevel"/>
    <w:tmpl w:val="9342B2C6"/>
    <w:lvl w:ilvl="0" w:tplc="6F4AE6A0">
      <w:start w:val="1"/>
      <w:numFmt w:val="decimal"/>
      <w:lvlText w:val="%1."/>
      <w:lvlJc w:val="left"/>
      <w:pPr>
        <w:ind w:left="1800" w:hanging="360"/>
      </w:pPr>
      <w:rPr>
        <w:rFonts w:hint="default"/>
      </w:rPr>
    </w:lvl>
    <w:lvl w:ilvl="1" w:tplc="04090019">
      <w:start w:val="1"/>
      <w:numFmt w:val="lowerLetter"/>
      <w:lvlText w:val="%2."/>
      <w:lvlJc w:val="left"/>
      <w:pPr>
        <w:ind w:left="2358" w:hanging="360"/>
      </w:pPr>
    </w:lvl>
    <w:lvl w:ilvl="2" w:tplc="0409001B" w:tentative="1">
      <w:start w:val="1"/>
      <w:numFmt w:val="lowerRoman"/>
      <w:lvlText w:val="%3."/>
      <w:lvlJc w:val="right"/>
      <w:pPr>
        <w:ind w:left="3078" w:hanging="180"/>
      </w:pPr>
    </w:lvl>
    <w:lvl w:ilvl="3" w:tplc="0409000F" w:tentative="1">
      <w:start w:val="1"/>
      <w:numFmt w:val="decimal"/>
      <w:lvlText w:val="%4."/>
      <w:lvlJc w:val="left"/>
      <w:pPr>
        <w:ind w:left="3798" w:hanging="360"/>
      </w:pPr>
    </w:lvl>
    <w:lvl w:ilvl="4" w:tplc="04090019" w:tentative="1">
      <w:start w:val="1"/>
      <w:numFmt w:val="lowerLetter"/>
      <w:lvlText w:val="%5."/>
      <w:lvlJc w:val="left"/>
      <w:pPr>
        <w:ind w:left="4518" w:hanging="360"/>
      </w:pPr>
    </w:lvl>
    <w:lvl w:ilvl="5" w:tplc="0409001B" w:tentative="1">
      <w:start w:val="1"/>
      <w:numFmt w:val="lowerRoman"/>
      <w:lvlText w:val="%6."/>
      <w:lvlJc w:val="right"/>
      <w:pPr>
        <w:ind w:left="5238" w:hanging="180"/>
      </w:pPr>
    </w:lvl>
    <w:lvl w:ilvl="6" w:tplc="0409000F" w:tentative="1">
      <w:start w:val="1"/>
      <w:numFmt w:val="decimal"/>
      <w:lvlText w:val="%7."/>
      <w:lvlJc w:val="left"/>
      <w:pPr>
        <w:ind w:left="5958" w:hanging="360"/>
      </w:pPr>
    </w:lvl>
    <w:lvl w:ilvl="7" w:tplc="04090019" w:tentative="1">
      <w:start w:val="1"/>
      <w:numFmt w:val="lowerLetter"/>
      <w:lvlText w:val="%8."/>
      <w:lvlJc w:val="left"/>
      <w:pPr>
        <w:ind w:left="6678" w:hanging="360"/>
      </w:pPr>
    </w:lvl>
    <w:lvl w:ilvl="8" w:tplc="0409001B" w:tentative="1">
      <w:start w:val="1"/>
      <w:numFmt w:val="lowerRoman"/>
      <w:lvlText w:val="%9."/>
      <w:lvlJc w:val="right"/>
      <w:pPr>
        <w:ind w:left="7398" w:hanging="180"/>
      </w:pPr>
    </w:lvl>
  </w:abstractNum>
  <w:abstractNum w:abstractNumId="43">
    <w:nsid w:val="53023A8A"/>
    <w:multiLevelType w:val="hybridMultilevel"/>
    <w:tmpl w:val="9342B2C6"/>
    <w:lvl w:ilvl="0" w:tplc="6F4AE6A0">
      <w:start w:val="1"/>
      <w:numFmt w:val="decimal"/>
      <w:lvlText w:val="%1."/>
      <w:lvlJc w:val="left"/>
      <w:pPr>
        <w:ind w:left="1800" w:hanging="360"/>
      </w:pPr>
      <w:rPr>
        <w:rFonts w:hint="default"/>
      </w:rPr>
    </w:lvl>
    <w:lvl w:ilvl="1" w:tplc="04090019">
      <w:start w:val="1"/>
      <w:numFmt w:val="lowerLetter"/>
      <w:lvlText w:val="%2."/>
      <w:lvlJc w:val="left"/>
      <w:pPr>
        <w:ind w:left="2358" w:hanging="360"/>
      </w:pPr>
    </w:lvl>
    <w:lvl w:ilvl="2" w:tplc="0409001B">
      <w:start w:val="1"/>
      <w:numFmt w:val="lowerRoman"/>
      <w:lvlText w:val="%3."/>
      <w:lvlJc w:val="right"/>
      <w:pPr>
        <w:ind w:left="3078" w:hanging="180"/>
      </w:pPr>
    </w:lvl>
    <w:lvl w:ilvl="3" w:tplc="0409000F" w:tentative="1">
      <w:start w:val="1"/>
      <w:numFmt w:val="decimal"/>
      <w:lvlText w:val="%4."/>
      <w:lvlJc w:val="left"/>
      <w:pPr>
        <w:ind w:left="3798" w:hanging="360"/>
      </w:pPr>
    </w:lvl>
    <w:lvl w:ilvl="4" w:tplc="04090019" w:tentative="1">
      <w:start w:val="1"/>
      <w:numFmt w:val="lowerLetter"/>
      <w:lvlText w:val="%5."/>
      <w:lvlJc w:val="left"/>
      <w:pPr>
        <w:ind w:left="4518" w:hanging="360"/>
      </w:pPr>
    </w:lvl>
    <w:lvl w:ilvl="5" w:tplc="0409001B" w:tentative="1">
      <w:start w:val="1"/>
      <w:numFmt w:val="lowerRoman"/>
      <w:lvlText w:val="%6."/>
      <w:lvlJc w:val="right"/>
      <w:pPr>
        <w:ind w:left="5238" w:hanging="180"/>
      </w:pPr>
    </w:lvl>
    <w:lvl w:ilvl="6" w:tplc="0409000F" w:tentative="1">
      <w:start w:val="1"/>
      <w:numFmt w:val="decimal"/>
      <w:lvlText w:val="%7."/>
      <w:lvlJc w:val="left"/>
      <w:pPr>
        <w:ind w:left="5958" w:hanging="360"/>
      </w:pPr>
    </w:lvl>
    <w:lvl w:ilvl="7" w:tplc="04090019" w:tentative="1">
      <w:start w:val="1"/>
      <w:numFmt w:val="lowerLetter"/>
      <w:lvlText w:val="%8."/>
      <w:lvlJc w:val="left"/>
      <w:pPr>
        <w:ind w:left="6678" w:hanging="360"/>
      </w:pPr>
    </w:lvl>
    <w:lvl w:ilvl="8" w:tplc="0409001B" w:tentative="1">
      <w:start w:val="1"/>
      <w:numFmt w:val="lowerRoman"/>
      <w:lvlText w:val="%9."/>
      <w:lvlJc w:val="right"/>
      <w:pPr>
        <w:ind w:left="7398" w:hanging="180"/>
      </w:pPr>
    </w:lvl>
  </w:abstractNum>
  <w:abstractNum w:abstractNumId="44">
    <w:nsid w:val="5A507824"/>
    <w:multiLevelType w:val="hybridMultilevel"/>
    <w:tmpl w:val="B25627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826B6B"/>
    <w:multiLevelType w:val="hybridMultilevel"/>
    <w:tmpl w:val="AC523F96"/>
    <w:lvl w:ilvl="0" w:tplc="F1FCD698">
      <w:start w:val="1"/>
      <w:numFmt w:val="decimal"/>
      <w:lvlText w:val="%1)"/>
      <w:lvlJc w:val="left"/>
      <w:pPr>
        <w:tabs>
          <w:tab w:val="num" w:pos="1080"/>
        </w:tabs>
        <w:ind w:left="1080" w:hanging="360"/>
      </w:pPr>
      <w:rPr>
        <w:rFonts w:hint="default"/>
        <w:b/>
        <w:color w:val="auto"/>
      </w:rPr>
    </w:lvl>
    <w:lvl w:ilvl="1" w:tplc="DC261E94">
      <w:start w:val="1"/>
      <w:numFmt w:val="bullet"/>
      <w:lvlText w:val="–"/>
      <w:lvlJc w:val="left"/>
      <w:pPr>
        <w:tabs>
          <w:tab w:val="num" w:pos="1800"/>
        </w:tabs>
        <w:ind w:left="1800" w:hanging="360"/>
      </w:pPr>
      <w:rPr>
        <w:rFonts w:ascii="Arial" w:eastAsia="Times New Roman" w:hAnsi="Arial" w:cs="Aria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6">
    <w:nsid w:val="5B3D024D"/>
    <w:multiLevelType w:val="hybridMultilevel"/>
    <w:tmpl w:val="815AE46E"/>
    <w:lvl w:ilvl="0" w:tplc="F6466852">
      <w:start w:val="1"/>
      <w:numFmt w:val="bullet"/>
      <w:pStyle w:val="Bullet2"/>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5B614FAB"/>
    <w:multiLevelType w:val="hybridMultilevel"/>
    <w:tmpl w:val="CAF0E52E"/>
    <w:lvl w:ilvl="0" w:tplc="C6204F76">
      <w:start w:val="1"/>
      <w:numFmt w:val="decimal"/>
      <w:lvlText w:val="%1."/>
      <w:lvlJc w:val="left"/>
      <w:pPr>
        <w:tabs>
          <w:tab w:val="num" w:pos="1080"/>
        </w:tabs>
        <w:ind w:left="1080" w:hanging="360"/>
      </w:pPr>
      <w:rPr>
        <w:rFonts w:hint="default"/>
      </w:rPr>
    </w:lvl>
    <w:lvl w:ilvl="1" w:tplc="08090019" w:tentative="1">
      <w:start w:val="1"/>
      <w:numFmt w:val="lowerLetter"/>
      <w:lvlText w:val="%2."/>
      <w:lvlJc w:val="left"/>
      <w:pPr>
        <w:tabs>
          <w:tab w:val="num" w:pos="1800"/>
        </w:tabs>
        <w:ind w:left="1800" w:hanging="36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48">
    <w:nsid w:val="5CDF18D6"/>
    <w:multiLevelType w:val="hybridMultilevel"/>
    <w:tmpl w:val="6A106CA6"/>
    <w:lvl w:ilvl="0" w:tplc="07FE1F8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5D106F9D"/>
    <w:multiLevelType w:val="multilevel"/>
    <w:tmpl w:val="4E9655CA"/>
    <w:lvl w:ilvl="0">
      <w:start w:val="1"/>
      <w:numFmt w:val="decimal"/>
      <w:lvlText w:val="%1."/>
      <w:lvlJc w:val="left"/>
      <w:pPr>
        <w:tabs>
          <w:tab w:val="num" w:pos="360"/>
        </w:tabs>
        <w:ind w:left="360" w:hanging="360"/>
      </w:pPr>
    </w:lvl>
    <w:lvl w:ilvl="1">
      <w:start w:val="1"/>
      <w:numFmt w:val="decimal"/>
      <w:lvlText w:val="%1.%2"/>
      <w:lvlJc w:val="left"/>
      <w:pPr>
        <w:tabs>
          <w:tab w:val="num" w:pos="720"/>
        </w:tabs>
        <w:ind w:left="720" w:hanging="720"/>
      </w:pPr>
      <w:rPr>
        <w:rFonts w:ascii="Times New Roman" w:hAnsi="Times New Roman" w:cs="Times New Roman" w:hint="default"/>
        <w:b w:val="0"/>
        <w:i w:val="0"/>
        <w:sz w:val="24"/>
      </w:rPr>
    </w:lvl>
    <w:lvl w:ilvl="2">
      <w:start w:val="1"/>
      <w:numFmt w:val="decimal"/>
      <w:lvlText w:val="%1.%2.%3"/>
      <w:lvlJc w:val="left"/>
      <w:pPr>
        <w:tabs>
          <w:tab w:val="num" w:pos="1584"/>
        </w:tabs>
        <w:ind w:left="1584" w:hanging="864"/>
      </w:pPr>
      <w:rPr>
        <w:rFonts w:ascii="Times New Roman" w:hAnsi="Times New Roman" w:cs="Times New Roman" w:hint="default"/>
        <w:sz w:val="24"/>
      </w:rPr>
    </w:lvl>
    <w:lvl w:ilvl="3">
      <w:start w:val="1"/>
      <w:numFmt w:val="decimal"/>
      <w:lvlText w:val="%1.%2.%3.%4."/>
      <w:lvlJc w:val="left"/>
      <w:pPr>
        <w:tabs>
          <w:tab w:val="num" w:pos="2520"/>
        </w:tabs>
        <w:ind w:left="2520" w:hanging="936"/>
      </w:pPr>
    </w:lvl>
    <w:lvl w:ilvl="4">
      <w:start w:val="1"/>
      <w:numFmt w:val="decimal"/>
      <w:lvlText w:val="%1.%2.%3.%4.%5."/>
      <w:lvlJc w:val="left"/>
      <w:pPr>
        <w:tabs>
          <w:tab w:val="num" w:pos="3744"/>
        </w:tabs>
        <w:ind w:left="3744" w:hanging="1152"/>
      </w:pPr>
    </w:lvl>
    <w:lvl w:ilvl="5">
      <w:start w:val="1"/>
      <w:numFmt w:val="decimal"/>
      <w:lvlText w:val="%1.%2.%3.%4.%5.%6."/>
      <w:lvlJc w:val="left"/>
      <w:pPr>
        <w:tabs>
          <w:tab w:val="num" w:pos="5040"/>
        </w:tabs>
        <w:ind w:left="4896" w:hanging="936"/>
      </w:pPr>
    </w:lvl>
    <w:lvl w:ilvl="6">
      <w:start w:val="1"/>
      <w:numFmt w:val="decimal"/>
      <w:lvlText w:val="%1.%2.%3.%4.%5.%6.%7."/>
      <w:lvlJc w:val="left"/>
      <w:pPr>
        <w:tabs>
          <w:tab w:val="num" w:pos="5760"/>
        </w:tabs>
        <w:ind w:left="5400" w:hanging="1080"/>
      </w:pPr>
    </w:lvl>
    <w:lvl w:ilvl="7">
      <w:start w:val="1"/>
      <w:numFmt w:val="decimal"/>
      <w:lvlText w:val="%1.%2.%3.%4.%5.%6.%7.%8."/>
      <w:lvlJc w:val="left"/>
      <w:pPr>
        <w:tabs>
          <w:tab w:val="num" w:pos="6120"/>
        </w:tabs>
        <w:ind w:left="5904" w:hanging="1224"/>
      </w:pPr>
    </w:lvl>
    <w:lvl w:ilvl="8">
      <w:start w:val="1"/>
      <w:numFmt w:val="decimal"/>
      <w:lvlText w:val="%1.%2.%3.%4.%5.%6.%7.%8.%9."/>
      <w:lvlJc w:val="left"/>
      <w:pPr>
        <w:tabs>
          <w:tab w:val="num" w:pos="6840"/>
        </w:tabs>
        <w:ind w:left="6480" w:hanging="1440"/>
      </w:pPr>
    </w:lvl>
  </w:abstractNum>
  <w:abstractNum w:abstractNumId="50">
    <w:nsid w:val="5DC478E7"/>
    <w:multiLevelType w:val="hybridMultilevel"/>
    <w:tmpl w:val="716C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E603BF"/>
    <w:multiLevelType w:val="hybridMultilevel"/>
    <w:tmpl w:val="B060D4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5F323A06"/>
    <w:multiLevelType w:val="hybridMultilevel"/>
    <w:tmpl w:val="3DA41886"/>
    <w:lvl w:ilvl="0" w:tplc="A90473DC">
      <w:start w:val="1"/>
      <w:numFmt w:val="decimal"/>
      <w:lvlText w:val="%1"/>
      <w:lvlJc w:val="left"/>
      <w:pPr>
        <w:ind w:left="1170" w:hanging="360"/>
      </w:pPr>
      <w:rPr>
        <w:rFonts w:hint="default"/>
      </w:rPr>
    </w:lvl>
    <w:lvl w:ilvl="1" w:tplc="04090019">
      <w:start w:val="1"/>
      <w:numFmt w:val="lowerLetter"/>
      <w:lvlText w:val="%2."/>
      <w:lvlJc w:val="left"/>
      <w:pPr>
        <w:ind w:left="205" w:hanging="360"/>
      </w:pPr>
    </w:lvl>
    <w:lvl w:ilvl="2" w:tplc="0409001B">
      <w:start w:val="1"/>
      <w:numFmt w:val="lowerRoman"/>
      <w:lvlText w:val="%3."/>
      <w:lvlJc w:val="right"/>
      <w:pPr>
        <w:ind w:left="925" w:hanging="180"/>
      </w:pPr>
    </w:lvl>
    <w:lvl w:ilvl="3" w:tplc="0409000F" w:tentative="1">
      <w:start w:val="1"/>
      <w:numFmt w:val="decimal"/>
      <w:lvlText w:val="%4."/>
      <w:lvlJc w:val="left"/>
      <w:pPr>
        <w:ind w:left="1645" w:hanging="360"/>
      </w:pPr>
    </w:lvl>
    <w:lvl w:ilvl="4" w:tplc="04090019" w:tentative="1">
      <w:start w:val="1"/>
      <w:numFmt w:val="lowerLetter"/>
      <w:lvlText w:val="%5."/>
      <w:lvlJc w:val="left"/>
      <w:pPr>
        <w:ind w:left="2365" w:hanging="360"/>
      </w:pPr>
    </w:lvl>
    <w:lvl w:ilvl="5" w:tplc="0409001B" w:tentative="1">
      <w:start w:val="1"/>
      <w:numFmt w:val="lowerRoman"/>
      <w:lvlText w:val="%6."/>
      <w:lvlJc w:val="right"/>
      <w:pPr>
        <w:ind w:left="3085" w:hanging="180"/>
      </w:pPr>
    </w:lvl>
    <w:lvl w:ilvl="6" w:tplc="0409000F" w:tentative="1">
      <w:start w:val="1"/>
      <w:numFmt w:val="decimal"/>
      <w:lvlText w:val="%7."/>
      <w:lvlJc w:val="left"/>
      <w:pPr>
        <w:ind w:left="3805" w:hanging="360"/>
      </w:pPr>
    </w:lvl>
    <w:lvl w:ilvl="7" w:tplc="04090019" w:tentative="1">
      <w:start w:val="1"/>
      <w:numFmt w:val="lowerLetter"/>
      <w:lvlText w:val="%8."/>
      <w:lvlJc w:val="left"/>
      <w:pPr>
        <w:ind w:left="4525" w:hanging="360"/>
      </w:pPr>
    </w:lvl>
    <w:lvl w:ilvl="8" w:tplc="0409001B" w:tentative="1">
      <w:start w:val="1"/>
      <w:numFmt w:val="lowerRoman"/>
      <w:lvlText w:val="%9."/>
      <w:lvlJc w:val="right"/>
      <w:pPr>
        <w:ind w:left="5245" w:hanging="180"/>
      </w:pPr>
    </w:lvl>
  </w:abstractNum>
  <w:abstractNum w:abstractNumId="53">
    <w:nsid w:val="6116459E"/>
    <w:multiLevelType w:val="hybridMultilevel"/>
    <w:tmpl w:val="673CF70A"/>
    <w:lvl w:ilvl="0" w:tplc="A4FAB31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FD820050">
      <w:start w:val="12"/>
      <w:numFmt w:val="bullet"/>
      <w:lvlText w:val="-"/>
      <w:lvlJc w:val="left"/>
      <w:pPr>
        <w:ind w:left="3420" w:hanging="360"/>
      </w:pPr>
      <w:rPr>
        <w:rFonts w:ascii="Arial" w:eastAsia="Times New Roman" w:hAnsi="Arial" w:cs="Arial" w:hint="default"/>
        <w:color w:val="1F497D"/>
        <w:sz w:val="22"/>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64973817"/>
    <w:multiLevelType w:val="hybridMultilevel"/>
    <w:tmpl w:val="4FBEB4DE"/>
    <w:lvl w:ilvl="0" w:tplc="698CAFA2">
      <w:start w:val="1"/>
      <w:numFmt w:val="decimal"/>
      <w:lvlText w:val="%1."/>
      <w:lvlJc w:val="left"/>
      <w:pPr>
        <w:ind w:left="1620" w:hanging="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5">
    <w:nsid w:val="65414DA4"/>
    <w:multiLevelType w:val="hybridMultilevel"/>
    <w:tmpl w:val="63762B46"/>
    <w:lvl w:ilvl="0" w:tplc="06BA69FC">
      <w:start w:val="1"/>
      <w:numFmt w:val="upperRoman"/>
      <w:lvlText w:val="%1)"/>
      <w:lvlJc w:val="left"/>
      <w:pPr>
        <w:tabs>
          <w:tab w:val="num" w:pos="1080"/>
        </w:tabs>
        <w:ind w:left="1080" w:hanging="720"/>
      </w:pPr>
      <w:rPr>
        <w:rFonts w:hint="default"/>
        <w:b/>
        <w:u w:val="single"/>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6">
    <w:nsid w:val="66772143"/>
    <w:multiLevelType w:val="hybridMultilevel"/>
    <w:tmpl w:val="1EFC2FAA"/>
    <w:lvl w:ilvl="0" w:tplc="4F6EBD3C">
      <w:start w:val="1"/>
      <w:numFmt w:val="decimal"/>
      <w:lvlText w:val="%1)"/>
      <w:lvlJc w:val="left"/>
      <w:pPr>
        <w:tabs>
          <w:tab w:val="num" w:pos="2160"/>
        </w:tabs>
        <w:ind w:left="2160" w:hanging="360"/>
      </w:pPr>
      <w:rPr>
        <w:rFonts w:hint="default"/>
      </w:rPr>
    </w:lvl>
    <w:lvl w:ilvl="1" w:tplc="08090019" w:tentative="1">
      <w:start w:val="1"/>
      <w:numFmt w:val="lowerLetter"/>
      <w:lvlText w:val="%2."/>
      <w:lvlJc w:val="left"/>
      <w:pPr>
        <w:tabs>
          <w:tab w:val="num" w:pos="2880"/>
        </w:tabs>
        <w:ind w:left="2880" w:hanging="360"/>
      </w:pPr>
    </w:lvl>
    <w:lvl w:ilvl="2" w:tplc="0809001B" w:tentative="1">
      <w:start w:val="1"/>
      <w:numFmt w:val="lowerRoman"/>
      <w:lvlText w:val="%3."/>
      <w:lvlJc w:val="right"/>
      <w:pPr>
        <w:tabs>
          <w:tab w:val="num" w:pos="3600"/>
        </w:tabs>
        <w:ind w:left="3600" w:hanging="180"/>
      </w:pPr>
    </w:lvl>
    <w:lvl w:ilvl="3" w:tplc="0809000F" w:tentative="1">
      <w:start w:val="1"/>
      <w:numFmt w:val="decimal"/>
      <w:lvlText w:val="%4."/>
      <w:lvlJc w:val="left"/>
      <w:pPr>
        <w:tabs>
          <w:tab w:val="num" w:pos="4320"/>
        </w:tabs>
        <w:ind w:left="4320" w:hanging="360"/>
      </w:pPr>
    </w:lvl>
    <w:lvl w:ilvl="4" w:tplc="08090019" w:tentative="1">
      <w:start w:val="1"/>
      <w:numFmt w:val="lowerLetter"/>
      <w:lvlText w:val="%5."/>
      <w:lvlJc w:val="left"/>
      <w:pPr>
        <w:tabs>
          <w:tab w:val="num" w:pos="5040"/>
        </w:tabs>
        <w:ind w:left="5040" w:hanging="360"/>
      </w:pPr>
    </w:lvl>
    <w:lvl w:ilvl="5" w:tplc="0809001B" w:tentative="1">
      <w:start w:val="1"/>
      <w:numFmt w:val="lowerRoman"/>
      <w:lvlText w:val="%6."/>
      <w:lvlJc w:val="right"/>
      <w:pPr>
        <w:tabs>
          <w:tab w:val="num" w:pos="5760"/>
        </w:tabs>
        <w:ind w:left="5760" w:hanging="180"/>
      </w:pPr>
    </w:lvl>
    <w:lvl w:ilvl="6" w:tplc="0809000F" w:tentative="1">
      <w:start w:val="1"/>
      <w:numFmt w:val="decimal"/>
      <w:lvlText w:val="%7."/>
      <w:lvlJc w:val="left"/>
      <w:pPr>
        <w:tabs>
          <w:tab w:val="num" w:pos="6480"/>
        </w:tabs>
        <w:ind w:left="6480" w:hanging="360"/>
      </w:pPr>
    </w:lvl>
    <w:lvl w:ilvl="7" w:tplc="08090019" w:tentative="1">
      <w:start w:val="1"/>
      <w:numFmt w:val="lowerLetter"/>
      <w:lvlText w:val="%8."/>
      <w:lvlJc w:val="left"/>
      <w:pPr>
        <w:tabs>
          <w:tab w:val="num" w:pos="7200"/>
        </w:tabs>
        <w:ind w:left="7200" w:hanging="360"/>
      </w:pPr>
    </w:lvl>
    <w:lvl w:ilvl="8" w:tplc="0809001B" w:tentative="1">
      <w:start w:val="1"/>
      <w:numFmt w:val="lowerRoman"/>
      <w:lvlText w:val="%9."/>
      <w:lvlJc w:val="right"/>
      <w:pPr>
        <w:tabs>
          <w:tab w:val="num" w:pos="7920"/>
        </w:tabs>
        <w:ind w:left="7920" w:hanging="180"/>
      </w:pPr>
    </w:lvl>
  </w:abstractNum>
  <w:abstractNum w:abstractNumId="57">
    <w:nsid w:val="68E15D10"/>
    <w:multiLevelType w:val="hybridMultilevel"/>
    <w:tmpl w:val="FF2C0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EA1AA8"/>
    <w:multiLevelType w:val="hybridMultilevel"/>
    <w:tmpl w:val="FB6C1368"/>
    <w:lvl w:ilvl="0" w:tplc="AA32F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69AF3AF7"/>
    <w:multiLevelType w:val="hybridMultilevel"/>
    <w:tmpl w:val="B8BA2B4E"/>
    <w:lvl w:ilvl="0" w:tplc="090A0ED4">
      <w:start w:val="1"/>
      <w:numFmt w:val="bullet"/>
      <w:lvlText w:val="•"/>
      <w:lvlJc w:val="left"/>
      <w:pPr>
        <w:tabs>
          <w:tab w:val="num" w:pos="720"/>
        </w:tabs>
        <w:ind w:left="720" w:hanging="360"/>
      </w:pPr>
      <w:rPr>
        <w:rFonts w:ascii="Arial" w:hAnsi="Arial" w:hint="default"/>
      </w:rPr>
    </w:lvl>
    <w:lvl w:ilvl="1" w:tplc="04090005">
      <w:start w:val="1"/>
      <w:numFmt w:val="bullet"/>
      <w:lvlText w:val=""/>
      <w:lvlJc w:val="left"/>
      <w:pPr>
        <w:tabs>
          <w:tab w:val="num" w:pos="1440"/>
        </w:tabs>
        <w:ind w:left="1440" w:hanging="360"/>
      </w:pPr>
      <w:rPr>
        <w:rFonts w:ascii="Wingdings" w:hAnsi="Wingdings" w:hint="default"/>
      </w:rPr>
    </w:lvl>
    <w:lvl w:ilvl="2" w:tplc="081095EE" w:tentative="1">
      <w:start w:val="1"/>
      <w:numFmt w:val="bullet"/>
      <w:lvlText w:val="•"/>
      <w:lvlJc w:val="left"/>
      <w:pPr>
        <w:tabs>
          <w:tab w:val="num" w:pos="2160"/>
        </w:tabs>
        <w:ind w:left="2160" w:hanging="360"/>
      </w:pPr>
      <w:rPr>
        <w:rFonts w:ascii="Arial" w:hAnsi="Arial" w:hint="default"/>
      </w:rPr>
    </w:lvl>
    <w:lvl w:ilvl="3" w:tplc="548AB31A" w:tentative="1">
      <w:start w:val="1"/>
      <w:numFmt w:val="bullet"/>
      <w:lvlText w:val="•"/>
      <w:lvlJc w:val="left"/>
      <w:pPr>
        <w:tabs>
          <w:tab w:val="num" w:pos="2880"/>
        </w:tabs>
        <w:ind w:left="2880" w:hanging="360"/>
      </w:pPr>
      <w:rPr>
        <w:rFonts w:ascii="Arial" w:hAnsi="Arial" w:hint="default"/>
      </w:rPr>
    </w:lvl>
    <w:lvl w:ilvl="4" w:tplc="9FC6DB50" w:tentative="1">
      <w:start w:val="1"/>
      <w:numFmt w:val="bullet"/>
      <w:lvlText w:val="•"/>
      <w:lvlJc w:val="left"/>
      <w:pPr>
        <w:tabs>
          <w:tab w:val="num" w:pos="3600"/>
        </w:tabs>
        <w:ind w:left="3600" w:hanging="360"/>
      </w:pPr>
      <w:rPr>
        <w:rFonts w:ascii="Arial" w:hAnsi="Arial" w:hint="default"/>
      </w:rPr>
    </w:lvl>
    <w:lvl w:ilvl="5" w:tplc="41BAD192" w:tentative="1">
      <w:start w:val="1"/>
      <w:numFmt w:val="bullet"/>
      <w:lvlText w:val="•"/>
      <w:lvlJc w:val="left"/>
      <w:pPr>
        <w:tabs>
          <w:tab w:val="num" w:pos="4320"/>
        </w:tabs>
        <w:ind w:left="4320" w:hanging="360"/>
      </w:pPr>
      <w:rPr>
        <w:rFonts w:ascii="Arial" w:hAnsi="Arial" w:hint="default"/>
      </w:rPr>
    </w:lvl>
    <w:lvl w:ilvl="6" w:tplc="469E68F8" w:tentative="1">
      <w:start w:val="1"/>
      <w:numFmt w:val="bullet"/>
      <w:lvlText w:val="•"/>
      <w:lvlJc w:val="left"/>
      <w:pPr>
        <w:tabs>
          <w:tab w:val="num" w:pos="5040"/>
        </w:tabs>
        <w:ind w:left="5040" w:hanging="360"/>
      </w:pPr>
      <w:rPr>
        <w:rFonts w:ascii="Arial" w:hAnsi="Arial" w:hint="default"/>
      </w:rPr>
    </w:lvl>
    <w:lvl w:ilvl="7" w:tplc="5F1AD724" w:tentative="1">
      <w:start w:val="1"/>
      <w:numFmt w:val="bullet"/>
      <w:lvlText w:val="•"/>
      <w:lvlJc w:val="left"/>
      <w:pPr>
        <w:tabs>
          <w:tab w:val="num" w:pos="5760"/>
        </w:tabs>
        <w:ind w:left="5760" w:hanging="360"/>
      </w:pPr>
      <w:rPr>
        <w:rFonts w:ascii="Arial" w:hAnsi="Arial" w:hint="default"/>
      </w:rPr>
    </w:lvl>
    <w:lvl w:ilvl="8" w:tplc="FCB8E7EC" w:tentative="1">
      <w:start w:val="1"/>
      <w:numFmt w:val="bullet"/>
      <w:lvlText w:val="•"/>
      <w:lvlJc w:val="left"/>
      <w:pPr>
        <w:tabs>
          <w:tab w:val="num" w:pos="6480"/>
        </w:tabs>
        <w:ind w:left="6480" w:hanging="360"/>
      </w:pPr>
      <w:rPr>
        <w:rFonts w:ascii="Arial" w:hAnsi="Arial" w:hint="default"/>
      </w:rPr>
    </w:lvl>
  </w:abstractNum>
  <w:abstractNum w:abstractNumId="60">
    <w:nsid w:val="6AF75F16"/>
    <w:multiLevelType w:val="hybridMultilevel"/>
    <w:tmpl w:val="40882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04F4552"/>
    <w:multiLevelType w:val="hybridMultilevel"/>
    <w:tmpl w:val="7AFC81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71AA4EE3"/>
    <w:multiLevelType w:val="hybridMultilevel"/>
    <w:tmpl w:val="E6CA8A20"/>
    <w:lvl w:ilvl="0" w:tplc="BEA41C8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3">
    <w:nsid w:val="7276755E"/>
    <w:multiLevelType w:val="hybridMultilevel"/>
    <w:tmpl w:val="96C0BA4E"/>
    <w:lvl w:ilvl="0" w:tplc="F1FCD698">
      <w:start w:val="1"/>
      <w:numFmt w:val="decimal"/>
      <w:lvlText w:val="%1)"/>
      <w:lvlJc w:val="left"/>
      <w:pPr>
        <w:tabs>
          <w:tab w:val="num" w:pos="1080"/>
        </w:tabs>
        <w:ind w:left="1080" w:hanging="360"/>
      </w:pPr>
      <w:rPr>
        <w:rFonts w:hint="default"/>
        <w:b/>
        <w:color w:val="auto"/>
      </w:rPr>
    </w:lvl>
    <w:lvl w:ilvl="1" w:tplc="DC261E94">
      <w:start w:val="1"/>
      <w:numFmt w:val="bullet"/>
      <w:lvlText w:val="–"/>
      <w:lvlJc w:val="left"/>
      <w:pPr>
        <w:tabs>
          <w:tab w:val="num" w:pos="1800"/>
        </w:tabs>
        <w:ind w:left="1800" w:hanging="360"/>
      </w:pPr>
      <w:rPr>
        <w:rFonts w:ascii="Arial" w:eastAsia="Times New Roman" w:hAnsi="Arial" w:cs="Aria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4">
    <w:nsid w:val="72AB4954"/>
    <w:multiLevelType w:val="hybridMultilevel"/>
    <w:tmpl w:val="0E0AEAA0"/>
    <w:lvl w:ilvl="0" w:tplc="DCB2416E">
      <w:start w:val="1"/>
      <w:numFmt w:val="decimal"/>
      <w:lvlText w:val="%1."/>
      <w:lvlJc w:val="left"/>
      <w:pPr>
        <w:tabs>
          <w:tab w:val="num" w:pos="1080"/>
        </w:tabs>
        <w:ind w:left="1080" w:hanging="360"/>
      </w:pPr>
      <w:rPr>
        <w:rFonts w:hint="default"/>
      </w:rPr>
    </w:lvl>
    <w:lvl w:ilvl="1" w:tplc="D0C0F97C">
      <w:start w:val="1"/>
      <w:numFmt w:val="lowerLetter"/>
      <w:lvlText w:val="%2)"/>
      <w:lvlJc w:val="left"/>
      <w:pPr>
        <w:tabs>
          <w:tab w:val="num" w:pos="1800"/>
        </w:tabs>
        <w:ind w:left="1800" w:hanging="360"/>
      </w:pPr>
      <w:rPr>
        <w:rFonts w:hint="default"/>
      </w:rPr>
    </w:lvl>
    <w:lvl w:ilvl="2" w:tplc="7B8AD698">
      <w:start w:val="1"/>
      <w:numFmt w:val="decimal"/>
      <w:lvlText w:val="%3)"/>
      <w:lvlJc w:val="left"/>
      <w:pPr>
        <w:ind w:left="2700" w:hanging="360"/>
      </w:pPr>
      <w:rPr>
        <w:rFonts w:hint="default"/>
        <w:b/>
        <w:color w:val="auto"/>
      </w:r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65">
    <w:nsid w:val="73211C77"/>
    <w:multiLevelType w:val="hybridMultilevel"/>
    <w:tmpl w:val="4FBEB4DE"/>
    <w:lvl w:ilvl="0" w:tplc="698CAFA2">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6">
    <w:nsid w:val="75BC7907"/>
    <w:multiLevelType w:val="hybridMultilevel"/>
    <w:tmpl w:val="8F38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5E402EE"/>
    <w:multiLevelType w:val="hybridMultilevel"/>
    <w:tmpl w:val="96B2D708"/>
    <w:lvl w:ilvl="0" w:tplc="53D8ED42">
      <w:numFmt w:val="bullet"/>
      <w:lvlText w:val=""/>
      <w:lvlJc w:val="left"/>
      <w:pPr>
        <w:ind w:left="720" w:hanging="360"/>
      </w:pPr>
      <w:rPr>
        <w:rFonts w:ascii="Wingdings" w:eastAsia="Times New Roman"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64D2A5D"/>
    <w:multiLevelType w:val="hybridMultilevel"/>
    <w:tmpl w:val="FB6C1368"/>
    <w:lvl w:ilvl="0" w:tplc="AA32F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767714D9"/>
    <w:multiLevelType w:val="multilevel"/>
    <w:tmpl w:val="518E4CE6"/>
    <w:lvl w:ilvl="0">
      <w:start w:val="1"/>
      <w:numFmt w:val="decimal"/>
      <w:pStyle w:val="Heading1"/>
      <w:lvlText w:val="%1"/>
      <w:lvlJc w:val="left"/>
      <w:pPr>
        <w:tabs>
          <w:tab w:val="num" w:pos="720"/>
        </w:tabs>
        <w:ind w:left="720" w:hanging="720"/>
      </w:pPr>
      <w:rPr>
        <w:rFonts w:ascii="Arial" w:hAnsi="Arial" w:hint="default"/>
        <w:b/>
        <w:bCs w:val="0"/>
        <w:i w:val="0"/>
        <w:iCs w:val="0"/>
        <w:caps/>
        <w:smallCaps w:val="0"/>
        <w:strike w:val="0"/>
        <w:dstrike w:val="0"/>
        <w:outline w:val="0"/>
        <w:shadow w:val="0"/>
        <w:emboss w:val="0"/>
        <w:imprint w:val="0"/>
        <w:noProof w:val="0"/>
        <w:vanish w:val="0"/>
        <w:color w:val="auto"/>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720"/>
        </w:tabs>
        <w:ind w:left="720" w:hanging="720"/>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1584"/>
        </w:tabs>
        <w:ind w:left="1584" w:hanging="864"/>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2592"/>
        </w:tabs>
        <w:ind w:left="2592" w:hanging="1008"/>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3744"/>
        </w:tabs>
        <w:ind w:left="3744" w:hanging="1152"/>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Heading6"/>
      <w:lvlText w:val="%1.%2.%3.%4.%5.%6"/>
      <w:lvlJc w:val="left"/>
      <w:pPr>
        <w:tabs>
          <w:tab w:val="num" w:pos="5040"/>
        </w:tabs>
        <w:ind w:left="5040" w:hanging="1296"/>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760"/>
        </w:tabs>
        <w:ind w:left="5400" w:hanging="1080"/>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6120"/>
        </w:tabs>
        <w:ind w:left="5904" w:hanging="1224"/>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tabs>
          <w:tab w:val="num" w:pos="6840"/>
        </w:tabs>
        <w:ind w:left="6480" w:hanging="1440"/>
      </w:pPr>
      <w:rPr>
        <w:rFonts w:ascii="Arial" w:hAnsi="Arial" w:hint="default"/>
        <w:b w:val="0"/>
        <w:i w:val="0"/>
        <w:caps w:val="0"/>
        <w:strike w:val="0"/>
        <w:dstrike w:val="0"/>
        <w:vanish w:val="0"/>
        <w:color w:val="auto"/>
        <w:sz w:val="22"/>
        <w:u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0">
    <w:nsid w:val="7AAA1AAD"/>
    <w:multiLevelType w:val="hybridMultilevel"/>
    <w:tmpl w:val="E6CA8A20"/>
    <w:lvl w:ilvl="0" w:tplc="BEA41C82">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1">
    <w:nsid w:val="7AC243CB"/>
    <w:multiLevelType w:val="hybridMultilevel"/>
    <w:tmpl w:val="22D83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7BB4038D"/>
    <w:multiLevelType w:val="hybridMultilevel"/>
    <w:tmpl w:val="4DE00426"/>
    <w:lvl w:ilvl="0" w:tplc="0D92F9CE">
      <w:start w:val="1"/>
      <w:numFmt w:val="decimal"/>
      <w:lvlText w:val="%1)"/>
      <w:lvlJc w:val="left"/>
      <w:pPr>
        <w:tabs>
          <w:tab w:val="num" w:pos="1080"/>
        </w:tabs>
        <w:ind w:left="1080" w:hanging="360"/>
      </w:pPr>
      <w:rPr>
        <w:rFonts w:hint="default"/>
      </w:rPr>
    </w:lvl>
    <w:lvl w:ilvl="1" w:tplc="BCD85384">
      <w:start w:val="1"/>
      <w:numFmt w:val="lowerLetter"/>
      <w:lvlText w:val="%2)"/>
      <w:lvlJc w:val="left"/>
      <w:pPr>
        <w:tabs>
          <w:tab w:val="num" w:pos="1620"/>
        </w:tabs>
        <w:ind w:left="1620" w:hanging="360"/>
      </w:pPr>
      <w:rPr>
        <w:rFonts w:hint="default"/>
      </w:rPr>
    </w:lvl>
    <w:lvl w:ilvl="2" w:tplc="2A426FF8">
      <w:numFmt w:val="bullet"/>
      <w:lvlText w:val=""/>
      <w:lvlJc w:val="left"/>
      <w:pPr>
        <w:tabs>
          <w:tab w:val="num" w:pos="2700"/>
        </w:tabs>
        <w:ind w:left="2700" w:hanging="360"/>
      </w:pPr>
      <w:rPr>
        <w:rFonts w:ascii="Wingdings" w:eastAsia="Times New Roman" w:hAnsi="Wingdings" w:cs="Courier New" w:hint="default"/>
      </w:rPr>
    </w:lvl>
    <w:lvl w:ilvl="3" w:tplc="9F1A1A5E">
      <w:start w:val="1"/>
      <w:numFmt w:val="decimal"/>
      <w:lvlText w:val="%4."/>
      <w:lvlJc w:val="left"/>
      <w:pPr>
        <w:ind w:left="1890" w:hanging="360"/>
      </w:pPr>
      <w:rPr>
        <w:rFonts w:hint="default"/>
      </w:r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73">
    <w:nsid w:val="7C9D7266"/>
    <w:multiLevelType w:val="hybridMultilevel"/>
    <w:tmpl w:val="7D140298"/>
    <w:lvl w:ilvl="0" w:tplc="B9BA9D5C">
      <w:start w:val="1"/>
      <w:numFmt w:val="decimal"/>
      <w:lvlText w:val="%1)"/>
      <w:lvlJc w:val="left"/>
      <w:pPr>
        <w:ind w:left="357" w:hanging="360"/>
      </w:pPr>
      <w:rPr>
        <w:rFonts w:hint="default"/>
      </w:rPr>
    </w:lvl>
    <w:lvl w:ilvl="1" w:tplc="04090019" w:tentative="1">
      <w:start w:val="1"/>
      <w:numFmt w:val="lowerLetter"/>
      <w:lvlText w:val="%2."/>
      <w:lvlJc w:val="left"/>
      <w:pPr>
        <w:ind w:left="1077" w:hanging="360"/>
      </w:pPr>
    </w:lvl>
    <w:lvl w:ilvl="2" w:tplc="0409001B" w:tentative="1">
      <w:start w:val="1"/>
      <w:numFmt w:val="lowerRoman"/>
      <w:lvlText w:val="%3."/>
      <w:lvlJc w:val="right"/>
      <w:pPr>
        <w:ind w:left="1797" w:hanging="180"/>
      </w:pPr>
    </w:lvl>
    <w:lvl w:ilvl="3" w:tplc="0409000F" w:tentative="1">
      <w:start w:val="1"/>
      <w:numFmt w:val="decimal"/>
      <w:lvlText w:val="%4."/>
      <w:lvlJc w:val="left"/>
      <w:pPr>
        <w:ind w:left="2517" w:hanging="360"/>
      </w:pPr>
    </w:lvl>
    <w:lvl w:ilvl="4" w:tplc="04090019" w:tentative="1">
      <w:start w:val="1"/>
      <w:numFmt w:val="lowerLetter"/>
      <w:lvlText w:val="%5."/>
      <w:lvlJc w:val="left"/>
      <w:pPr>
        <w:ind w:left="3237" w:hanging="360"/>
      </w:pPr>
    </w:lvl>
    <w:lvl w:ilvl="5" w:tplc="0409001B" w:tentative="1">
      <w:start w:val="1"/>
      <w:numFmt w:val="lowerRoman"/>
      <w:lvlText w:val="%6."/>
      <w:lvlJc w:val="right"/>
      <w:pPr>
        <w:ind w:left="3957" w:hanging="180"/>
      </w:pPr>
    </w:lvl>
    <w:lvl w:ilvl="6" w:tplc="0409000F" w:tentative="1">
      <w:start w:val="1"/>
      <w:numFmt w:val="decimal"/>
      <w:lvlText w:val="%7."/>
      <w:lvlJc w:val="left"/>
      <w:pPr>
        <w:ind w:left="4677" w:hanging="360"/>
      </w:pPr>
    </w:lvl>
    <w:lvl w:ilvl="7" w:tplc="04090019" w:tentative="1">
      <w:start w:val="1"/>
      <w:numFmt w:val="lowerLetter"/>
      <w:lvlText w:val="%8."/>
      <w:lvlJc w:val="left"/>
      <w:pPr>
        <w:ind w:left="5397" w:hanging="360"/>
      </w:pPr>
    </w:lvl>
    <w:lvl w:ilvl="8" w:tplc="0409001B" w:tentative="1">
      <w:start w:val="1"/>
      <w:numFmt w:val="lowerRoman"/>
      <w:lvlText w:val="%9."/>
      <w:lvlJc w:val="right"/>
      <w:pPr>
        <w:ind w:left="6117" w:hanging="180"/>
      </w:pPr>
    </w:lvl>
  </w:abstractNum>
  <w:abstractNum w:abstractNumId="74">
    <w:nsid w:val="7D30710A"/>
    <w:multiLevelType w:val="hybridMultilevel"/>
    <w:tmpl w:val="97121252"/>
    <w:lvl w:ilvl="0" w:tplc="A4FAB31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3">
      <w:start w:val="1"/>
      <w:numFmt w:val="upp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nsid w:val="7D4F04DB"/>
    <w:multiLevelType w:val="hybridMultilevel"/>
    <w:tmpl w:val="69F40B80"/>
    <w:lvl w:ilvl="0" w:tplc="B53C303C">
      <w:start w:val="1"/>
      <w:numFmt w:val="bullet"/>
      <w:pStyle w:val="Bullet4"/>
      <w:lvlText w:val=""/>
      <w:lvlJc w:val="left"/>
      <w:pPr>
        <w:tabs>
          <w:tab w:val="num" w:pos="2952"/>
        </w:tabs>
        <w:ind w:left="2952" w:hanging="360"/>
      </w:pPr>
      <w:rPr>
        <w:rFonts w:ascii="Symbol" w:hAnsi="Symbol" w:hint="default"/>
      </w:rPr>
    </w:lvl>
    <w:lvl w:ilvl="1" w:tplc="CE320528" w:tentative="1">
      <w:start w:val="1"/>
      <w:numFmt w:val="bullet"/>
      <w:lvlText w:val="o"/>
      <w:lvlJc w:val="left"/>
      <w:pPr>
        <w:tabs>
          <w:tab w:val="num" w:pos="1440"/>
        </w:tabs>
        <w:ind w:left="1440" w:hanging="360"/>
      </w:pPr>
      <w:rPr>
        <w:rFonts w:ascii="Courier New" w:hAnsi="Courier New" w:cs="Courier New" w:hint="default"/>
      </w:rPr>
    </w:lvl>
    <w:lvl w:ilvl="2" w:tplc="1D64F892" w:tentative="1">
      <w:start w:val="1"/>
      <w:numFmt w:val="bullet"/>
      <w:lvlText w:val=""/>
      <w:lvlJc w:val="left"/>
      <w:pPr>
        <w:tabs>
          <w:tab w:val="num" w:pos="2160"/>
        </w:tabs>
        <w:ind w:left="2160" w:hanging="360"/>
      </w:pPr>
      <w:rPr>
        <w:rFonts w:ascii="Wingdings" w:hAnsi="Wingdings" w:hint="default"/>
      </w:rPr>
    </w:lvl>
    <w:lvl w:ilvl="3" w:tplc="8DEE7DC0" w:tentative="1">
      <w:start w:val="1"/>
      <w:numFmt w:val="bullet"/>
      <w:lvlText w:val=""/>
      <w:lvlJc w:val="left"/>
      <w:pPr>
        <w:tabs>
          <w:tab w:val="num" w:pos="2880"/>
        </w:tabs>
        <w:ind w:left="2880" w:hanging="360"/>
      </w:pPr>
      <w:rPr>
        <w:rFonts w:ascii="Symbol" w:hAnsi="Symbol" w:hint="default"/>
      </w:rPr>
    </w:lvl>
    <w:lvl w:ilvl="4" w:tplc="B0400A48" w:tentative="1">
      <w:start w:val="1"/>
      <w:numFmt w:val="bullet"/>
      <w:lvlText w:val="o"/>
      <w:lvlJc w:val="left"/>
      <w:pPr>
        <w:tabs>
          <w:tab w:val="num" w:pos="3600"/>
        </w:tabs>
        <w:ind w:left="3600" w:hanging="360"/>
      </w:pPr>
      <w:rPr>
        <w:rFonts w:ascii="Courier New" w:hAnsi="Courier New" w:cs="Courier New" w:hint="default"/>
      </w:rPr>
    </w:lvl>
    <w:lvl w:ilvl="5" w:tplc="AFCA7C60" w:tentative="1">
      <w:start w:val="1"/>
      <w:numFmt w:val="bullet"/>
      <w:lvlText w:val=""/>
      <w:lvlJc w:val="left"/>
      <w:pPr>
        <w:tabs>
          <w:tab w:val="num" w:pos="4320"/>
        </w:tabs>
        <w:ind w:left="4320" w:hanging="360"/>
      </w:pPr>
      <w:rPr>
        <w:rFonts w:ascii="Wingdings" w:hAnsi="Wingdings" w:hint="default"/>
      </w:rPr>
    </w:lvl>
    <w:lvl w:ilvl="6" w:tplc="0BECA1F0" w:tentative="1">
      <w:start w:val="1"/>
      <w:numFmt w:val="bullet"/>
      <w:lvlText w:val=""/>
      <w:lvlJc w:val="left"/>
      <w:pPr>
        <w:tabs>
          <w:tab w:val="num" w:pos="5040"/>
        </w:tabs>
        <w:ind w:left="5040" w:hanging="360"/>
      </w:pPr>
      <w:rPr>
        <w:rFonts w:ascii="Symbol" w:hAnsi="Symbol" w:hint="default"/>
      </w:rPr>
    </w:lvl>
    <w:lvl w:ilvl="7" w:tplc="06F2DC24" w:tentative="1">
      <w:start w:val="1"/>
      <w:numFmt w:val="bullet"/>
      <w:lvlText w:val="o"/>
      <w:lvlJc w:val="left"/>
      <w:pPr>
        <w:tabs>
          <w:tab w:val="num" w:pos="5760"/>
        </w:tabs>
        <w:ind w:left="5760" w:hanging="360"/>
      </w:pPr>
      <w:rPr>
        <w:rFonts w:ascii="Courier New" w:hAnsi="Courier New" w:cs="Courier New" w:hint="default"/>
      </w:rPr>
    </w:lvl>
    <w:lvl w:ilvl="8" w:tplc="E7E4D994" w:tentative="1">
      <w:start w:val="1"/>
      <w:numFmt w:val="bullet"/>
      <w:lvlText w:val=""/>
      <w:lvlJc w:val="left"/>
      <w:pPr>
        <w:tabs>
          <w:tab w:val="num" w:pos="6480"/>
        </w:tabs>
        <w:ind w:left="6480" w:hanging="360"/>
      </w:pPr>
      <w:rPr>
        <w:rFonts w:ascii="Wingdings" w:hAnsi="Wingdings" w:hint="default"/>
      </w:rPr>
    </w:lvl>
  </w:abstractNum>
  <w:abstractNum w:abstractNumId="76">
    <w:nsid w:val="7DD775DC"/>
    <w:multiLevelType w:val="hybridMultilevel"/>
    <w:tmpl w:val="A54618D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8"/>
  </w:num>
  <w:num w:numId="2">
    <w:abstractNumId w:val="35"/>
  </w:num>
  <w:num w:numId="3">
    <w:abstractNumId w:val="38"/>
  </w:num>
  <w:num w:numId="4">
    <w:abstractNumId w:val="41"/>
  </w:num>
  <w:num w:numId="5">
    <w:abstractNumId w:val="46"/>
  </w:num>
  <w:num w:numId="6">
    <w:abstractNumId w:val="20"/>
  </w:num>
  <w:num w:numId="7">
    <w:abstractNumId w:val="75"/>
  </w:num>
  <w:num w:numId="8">
    <w:abstractNumId w:val="8"/>
  </w:num>
  <w:num w:numId="9">
    <w:abstractNumId w:val="69"/>
  </w:num>
  <w:num w:numId="1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7"/>
  </w:num>
  <w:num w:numId="14">
    <w:abstractNumId w:val="12"/>
  </w:num>
  <w:num w:numId="15">
    <w:abstractNumId w:val="26"/>
  </w:num>
  <w:num w:numId="16">
    <w:abstractNumId w:val="55"/>
  </w:num>
  <w:num w:numId="17">
    <w:abstractNumId w:val="15"/>
  </w:num>
  <w:num w:numId="18">
    <w:abstractNumId w:val="64"/>
  </w:num>
  <w:num w:numId="19">
    <w:abstractNumId w:val="30"/>
  </w:num>
  <w:num w:numId="20">
    <w:abstractNumId w:val="19"/>
  </w:num>
  <w:num w:numId="21">
    <w:abstractNumId w:val="36"/>
  </w:num>
  <w:num w:numId="22">
    <w:abstractNumId w:val="56"/>
  </w:num>
  <w:num w:numId="23">
    <w:abstractNumId w:val="0"/>
  </w:num>
  <w:num w:numId="24">
    <w:abstractNumId w:val="57"/>
  </w:num>
  <w:num w:numId="25">
    <w:abstractNumId w:val="68"/>
  </w:num>
  <w:num w:numId="26">
    <w:abstractNumId w:val="52"/>
  </w:num>
  <w:num w:numId="27">
    <w:abstractNumId w:val="50"/>
  </w:num>
  <w:num w:numId="28">
    <w:abstractNumId w:val="31"/>
  </w:num>
  <w:num w:numId="29">
    <w:abstractNumId w:val="13"/>
  </w:num>
  <w:num w:numId="30">
    <w:abstractNumId w:val="2"/>
  </w:num>
  <w:num w:numId="31">
    <w:abstractNumId w:val="10"/>
  </w:num>
  <w:num w:numId="32">
    <w:abstractNumId w:val="42"/>
  </w:num>
  <w:num w:numId="33">
    <w:abstractNumId w:val="43"/>
  </w:num>
  <w:num w:numId="34">
    <w:abstractNumId w:val="17"/>
  </w:num>
  <w:num w:numId="35">
    <w:abstractNumId w:val="69"/>
  </w:num>
  <w:num w:numId="36">
    <w:abstractNumId w:val="69"/>
  </w:num>
  <w:num w:numId="37">
    <w:abstractNumId w:val="63"/>
  </w:num>
  <w:num w:numId="38">
    <w:abstractNumId w:val="22"/>
  </w:num>
  <w:num w:numId="39">
    <w:abstractNumId w:val="3"/>
  </w:num>
  <w:num w:numId="40">
    <w:abstractNumId w:val="58"/>
  </w:num>
  <w:num w:numId="41">
    <w:abstractNumId w:val="33"/>
  </w:num>
  <w:num w:numId="42">
    <w:abstractNumId w:val="48"/>
  </w:num>
  <w:num w:numId="43">
    <w:abstractNumId w:val="45"/>
  </w:num>
  <w:num w:numId="44">
    <w:abstractNumId w:val="51"/>
  </w:num>
  <w:num w:numId="45">
    <w:abstractNumId w:val="11"/>
  </w:num>
  <w:num w:numId="46">
    <w:abstractNumId w:val="67"/>
  </w:num>
  <w:num w:numId="47">
    <w:abstractNumId w:val="23"/>
  </w:num>
  <w:num w:numId="48">
    <w:abstractNumId w:val="32"/>
  </w:num>
  <w:num w:numId="49">
    <w:abstractNumId w:val="7"/>
  </w:num>
  <w:num w:numId="50">
    <w:abstractNumId w:val="73"/>
  </w:num>
  <w:num w:numId="51">
    <w:abstractNumId w:val="44"/>
  </w:num>
  <w:num w:numId="52">
    <w:abstractNumId w:val="65"/>
  </w:num>
  <w:num w:numId="53">
    <w:abstractNumId w:val="14"/>
  </w:num>
  <w:num w:numId="54">
    <w:abstractNumId w:val="70"/>
  </w:num>
  <w:num w:numId="55">
    <w:abstractNumId w:val="62"/>
  </w:num>
  <w:num w:numId="56">
    <w:abstractNumId w:val="54"/>
  </w:num>
  <w:num w:numId="57">
    <w:abstractNumId w:val="53"/>
  </w:num>
  <w:num w:numId="58">
    <w:abstractNumId w:val="37"/>
  </w:num>
  <w:num w:numId="59">
    <w:abstractNumId w:val="74"/>
  </w:num>
  <w:num w:numId="60">
    <w:abstractNumId w:val="9"/>
  </w:num>
  <w:num w:numId="61">
    <w:abstractNumId w:val="28"/>
  </w:num>
  <w:num w:numId="62">
    <w:abstractNumId w:val="16"/>
  </w:num>
  <w:num w:numId="63">
    <w:abstractNumId w:val="21"/>
  </w:num>
  <w:num w:numId="64">
    <w:abstractNumId w:val="72"/>
  </w:num>
  <w:num w:numId="65">
    <w:abstractNumId w:val="24"/>
  </w:num>
  <w:num w:numId="66">
    <w:abstractNumId w:val="34"/>
  </w:num>
  <w:num w:numId="67">
    <w:abstractNumId w:val="29"/>
  </w:num>
  <w:num w:numId="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40"/>
  </w:num>
  <w:num w:numId="70">
    <w:abstractNumId w:val="5"/>
  </w:num>
  <w:num w:numId="71">
    <w:abstractNumId w:val="61"/>
  </w:num>
  <w:num w:numId="72">
    <w:abstractNumId w:val="39"/>
  </w:num>
  <w:num w:numId="73">
    <w:abstractNumId w:val="1"/>
  </w:num>
  <w:num w:numId="74">
    <w:abstractNumId w:val="76"/>
  </w:num>
  <w:num w:numId="75">
    <w:abstractNumId w:val="6"/>
  </w:num>
  <w:num w:numId="76">
    <w:abstractNumId w:val="27"/>
  </w:num>
  <w:num w:numId="77">
    <w:abstractNumId w:val="71"/>
  </w:num>
  <w:num w:numId="78">
    <w:abstractNumId w:val="66"/>
  </w:num>
  <w:num w:numId="79">
    <w:abstractNumId w:val="69"/>
  </w:num>
  <w:num w:numId="80">
    <w:abstractNumId w:val="60"/>
  </w:num>
  <w:num w:numId="81">
    <w:abstractNumId w:val="59"/>
  </w:num>
  <w:numIdMacAtCleanup w:val="7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ik Vankudothu, Madhu">
    <w15:presenceInfo w15:providerId="None" w15:userId="Naik Vankudothu, Mad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0523"/>
    <w:rsid w:val="000008BA"/>
    <w:rsid w:val="00002B2D"/>
    <w:rsid w:val="000036DA"/>
    <w:rsid w:val="00010873"/>
    <w:rsid w:val="00012B6E"/>
    <w:rsid w:val="00014FAE"/>
    <w:rsid w:val="00023E56"/>
    <w:rsid w:val="00024AF9"/>
    <w:rsid w:val="00024D28"/>
    <w:rsid w:val="00033BB6"/>
    <w:rsid w:val="00034920"/>
    <w:rsid w:val="00035056"/>
    <w:rsid w:val="0003727C"/>
    <w:rsid w:val="00040BFF"/>
    <w:rsid w:val="00040DFD"/>
    <w:rsid w:val="0004239C"/>
    <w:rsid w:val="00043B1E"/>
    <w:rsid w:val="00050793"/>
    <w:rsid w:val="00054C9E"/>
    <w:rsid w:val="00054ECE"/>
    <w:rsid w:val="000553A8"/>
    <w:rsid w:val="000579FA"/>
    <w:rsid w:val="00061C16"/>
    <w:rsid w:val="00061C8E"/>
    <w:rsid w:val="00062097"/>
    <w:rsid w:val="00062778"/>
    <w:rsid w:val="00070131"/>
    <w:rsid w:val="00071A5F"/>
    <w:rsid w:val="000739F8"/>
    <w:rsid w:val="00073B4F"/>
    <w:rsid w:val="00076D36"/>
    <w:rsid w:val="000779E6"/>
    <w:rsid w:val="00080318"/>
    <w:rsid w:val="0008101C"/>
    <w:rsid w:val="0008747C"/>
    <w:rsid w:val="00090C88"/>
    <w:rsid w:val="00090CEF"/>
    <w:rsid w:val="00091EDD"/>
    <w:rsid w:val="00091FB7"/>
    <w:rsid w:val="000922BF"/>
    <w:rsid w:val="0009324E"/>
    <w:rsid w:val="000A22F9"/>
    <w:rsid w:val="000A3790"/>
    <w:rsid w:val="000A50AB"/>
    <w:rsid w:val="000A60C6"/>
    <w:rsid w:val="000B2CD9"/>
    <w:rsid w:val="000B4107"/>
    <w:rsid w:val="000B55BE"/>
    <w:rsid w:val="000B60B3"/>
    <w:rsid w:val="000C1192"/>
    <w:rsid w:val="000C2D48"/>
    <w:rsid w:val="000C79C2"/>
    <w:rsid w:val="000D197D"/>
    <w:rsid w:val="000D47C3"/>
    <w:rsid w:val="000D5DB4"/>
    <w:rsid w:val="000D6952"/>
    <w:rsid w:val="000D73CE"/>
    <w:rsid w:val="000D7EF2"/>
    <w:rsid w:val="000E0F31"/>
    <w:rsid w:val="000E3932"/>
    <w:rsid w:val="000E57CC"/>
    <w:rsid w:val="000E591A"/>
    <w:rsid w:val="000E7938"/>
    <w:rsid w:val="000F25B8"/>
    <w:rsid w:val="000F2DEF"/>
    <w:rsid w:val="000F6354"/>
    <w:rsid w:val="0010427D"/>
    <w:rsid w:val="00104387"/>
    <w:rsid w:val="00106A70"/>
    <w:rsid w:val="001141DE"/>
    <w:rsid w:val="00115C16"/>
    <w:rsid w:val="00115F9D"/>
    <w:rsid w:val="001224F6"/>
    <w:rsid w:val="00123279"/>
    <w:rsid w:val="001242EE"/>
    <w:rsid w:val="0012469B"/>
    <w:rsid w:val="0012534A"/>
    <w:rsid w:val="00125599"/>
    <w:rsid w:val="001302E3"/>
    <w:rsid w:val="001313B0"/>
    <w:rsid w:val="00132420"/>
    <w:rsid w:val="0013363A"/>
    <w:rsid w:val="00137E34"/>
    <w:rsid w:val="0014031F"/>
    <w:rsid w:val="001411CB"/>
    <w:rsid w:val="00142D40"/>
    <w:rsid w:val="001449DC"/>
    <w:rsid w:val="001461C3"/>
    <w:rsid w:val="0015175E"/>
    <w:rsid w:val="00153E77"/>
    <w:rsid w:val="001541CC"/>
    <w:rsid w:val="0015498D"/>
    <w:rsid w:val="00155259"/>
    <w:rsid w:val="00160276"/>
    <w:rsid w:val="00160BD2"/>
    <w:rsid w:val="00163BC0"/>
    <w:rsid w:val="00164DD2"/>
    <w:rsid w:val="00165B78"/>
    <w:rsid w:val="00165DAF"/>
    <w:rsid w:val="001671DA"/>
    <w:rsid w:val="001755B9"/>
    <w:rsid w:val="00176152"/>
    <w:rsid w:val="00180691"/>
    <w:rsid w:val="00181A9F"/>
    <w:rsid w:val="001830C9"/>
    <w:rsid w:val="00184452"/>
    <w:rsid w:val="001851A2"/>
    <w:rsid w:val="0019274C"/>
    <w:rsid w:val="00193D55"/>
    <w:rsid w:val="001A2275"/>
    <w:rsid w:val="001A47A9"/>
    <w:rsid w:val="001A4DB3"/>
    <w:rsid w:val="001A4DC4"/>
    <w:rsid w:val="001A614B"/>
    <w:rsid w:val="001B0707"/>
    <w:rsid w:val="001B2255"/>
    <w:rsid w:val="001B5D9D"/>
    <w:rsid w:val="001C41F6"/>
    <w:rsid w:val="001C4801"/>
    <w:rsid w:val="001D03EC"/>
    <w:rsid w:val="001D1713"/>
    <w:rsid w:val="001D45C8"/>
    <w:rsid w:val="001D7704"/>
    <w:rsid w:val="001E3A52"/>
    <w:rsid w:val="001E3BC2"/>
    <w:rsid w:val="001E40A7"/>
    <w:rsid w:val="001E6AD0"/>
    <w:rsid w:val="001F0E45"/>
    <w:rsid w:val="001F497D"/>
    <w:rsid w:val="001F4C5B"/>
    <w:rsid w:val="00201123"/>
    <w:rsid w:val="00201B5A"/>
    <w:rsid w:val="00202010"/>
    <w:rsid w:val="00202A2A"/>
    <w:rsid w:val="00203AC0"/>
    <w:rsid w:val="00204CEE"/>
    <w:rsid w:val="00204E26"/>
    <w:rsid w:val="00206F76"/>
    <w:rsid w:val="00207C05"/>
    <w:rsid w:val="00216987"/>
    <w:rsid w:val="00217A0F"/>
    <w:rsid w:val="00221DCE"/>
    <w:rsid w:val="0022491D"/>
    <w:rsid w:val="00224F41"/>
    <w:rsid w:val="00225DD0"/>
    <w:rsid w:val="00226BE1"/>
    <w:rsid w:val="00226D68"/>
    <w:rsid w:val="00227D9F"/>
    <w:rsid w:val="00233C4C"/>
    <w:rsid w:val="00235F86"/>
    <w:rsid w:val="00240882"/>
    <w:rsid w:val="00250E79"/>
    <w:rsid w:val="00255415"/>
    <w:rsid w:val="0025599E"/>
    <w:rsid w:val="002603D9"/>
    <w:rsid w:val="00261965"/>
    <w:rsid w:val="00265026"/>
    <w:rsid w:val="00274445"/>
    <w:rsid w:val="002752EE"/>
    <w:rsid w:val="00275776"/>
    <w:rsid w:val="0027751A"/>
    <w:rsid w:val="002813FC"/>
    <w:rsid w:val="00285239"/>
    <w:rsid w:val="00285409"/>
    <w:rsid w:val="002909C3"/>
    <w:rsid w:val="00293EE0"/>
    <w:rsid w:val="002A2CD8"/>
    <w:rsid w:val="002A553B"/>
    <w:rsid w:val="002A64B3"/>
    <w:rsid w:val="002A7328"/>
    <w:rsid w:val="002B1EE9"/>
    <w:rsid w:val="002B2B4B"/>
    <w:rsid w:val="002B4488"/>
    <w:rsid w:val="002C02F5"/>
    <w:rsid w:val="002C0A2D"/>
    <w:rsid w:val="002C34B6"/>
    <w:rsid w:val="002C70FE"/>
    <w:rsid w:val="002D0A02"/>
    <w:rsid w:val="002D3099"/>
    <w:rsid w:val="002D39FE"/>
    <w:rsid w:val="002D4AE7"/>
    <w:rsid w:val="002D70A1"/>
    <w:rsid w:val="002D7A20"/>
    <w:rsid w:val="002E01F2"/>
    <w:rsid w:val="002E0E99"/>
    <w:rsid w:val="002E4843"/>
    <w:rsid w:val="002E539F"/>
    <w:rsid w:val="002F0B00"/>
    <w:rsid w:val="002F16A7"/>
    <w:rsid w:val="002F35C0"/>
    <w:rsid w:val="002F4C47"/>
    <w:rsid w:val="00303CD4"/>
    <w:rsid w:val="003055FF"/>
    <w:rsid w:val="00305CE4"/>
    <w:rsid w:val="003077B9"/>
    <w:rsid w:val="003121E8"/>
    <w:rsid w:val="003168B8"/>
    <w:rsid w:val="0032008A"/>
    <w:rsid w:val="00321212"/>
    <w:rsid w:val="00321C95"/>
    <w:rsid w:val="003228B3"/>
    <w:rsid w:val="00322B11"/>
    <w:rsid w:val="003247F8"/>
    <w:rsid w:val="003250C3"/>
    <w:rsid w:val="00325DCB"/>
    <w:rsid w:val="0032710E"/>
    <w:rsid w:val="00330759"/>
    <w:rsid w:val="0033259D"/>
    <w:rsid w:val="003342D5"/>
    <w:rsid w:val="00336239"/>
    <w:rsid w:val="00354AF3"/>
    <w:rsid w:val="0035504C"/>
    <w:rsid w:val="00356CA2"/>
    <w:rsid w:val="00361C89"/>
    <w:rsid w:val="00362D4C"/>
    <w:rsid w:val="00363AA3"/>
    <w:rsid w:val="00365A09"/>
    <w:rsid w:val="00370125"/>
    <w:rsid w:val="003736F7"/>
    <w:rsid w:val="00374163"/>
    <w:rsid w:val="0037625A"/>
    <w:rsid w:val="0038191C"/>
    <w:rsid w:val="00387CB5"/>
    <w:rsid w:val="00391D57"/>
    <w:rsid w:val="0039326D"/>
    <w:rsid w:val="003949D3"/>
    <w:rsid w:val="00394F55"/>
    <w:rsid w:val="0039608E"/>
    <w:rsid w:val="00396234"/>
    <w:rsid w:val="003A248B"/>
    <w:rsid w:val="003A3C1A"/>
    <w:rsid w:val="003A44A4"/>
    <w:rsid w:val="003A4F2D"/>
    <w:rsid w:val="003B4349"/>
    <w:rsid w:val="003C0ABB"/>
    <w:rsid w:val="003C3467"/>
    <w:rsid w:val="003C3B18"/>
    <w:rsid w:val="003C406B"/>
    <w:rsid w:val="003C62C1"/>
    <w:rsid w:val="003C6FF4"/>
    <w:rsid w:val="003C732E"/>
    <w:rsid w:val="003D0B34"/>
    <w:rsid w:val="003E2191"/>
    <w:rsid w:val="003E40E4"/>
    <w:rsid w:val="003E5430"/>
    <w:rsid w:val="00402253"/>
    <w:rsid w:val="004027E4"/>
    <w:rsid w:val="00410B36"/>
    <w:rsid w:val="00412CF5"/>
    <w:rsid w:val="00420086"/>
    <w:rsid w:val="00421952"/>
    <w:rsid w:val="00430784"/>
    <w:rsid w:val="00432B79"/>
    <w:rsid w:val="00432E88"/>
    <w:rsid w:val="00434300"/>
    <w:rsid w:val="00434C63"/>
    <w:rsid w:val="004356D9"/>
    <w:rsid w:val="00436BB0"/>
    <w:rsid w:val="00440DC0"/>
    <w:rsid w:val="00442087"/>
    <w:rsid w:val="00442988"/>
    <w:rsid w:val="00443D78"/>
    <w:rsid w:val="00444FD9"/>
    <w:rsid w:val="00445749"/>
    <w:rsid w:val="00445C3C"/>
    <w:rsid w:val="00446411"/>
    <w:rsid w:val="00447782"/>
    <w:rsid w:val="00452947"/>
    <w:rsid w:val="00452E34"/>
    <w:rsid w:val="00453024"/>
    <w:rsid w:val="004558C0"/>
    <w:rsid w:val="00456697"/>
    <w:rsid w:val="0045775E"/>
    <w:rsid w:val="004610CD"/>
    <w:rsid w:val="0046588A"/>
    <w:rsid w:val="0046712B"/>
    <w:rsid w:val="0047142B"/>
    <w:rsid w:val="004714F8"/>
    <w:rsid w:val="00472322"/>
    <w:rsid w:val="00473124"/>
    <w:rsid w:val="004770DE"/>
    <w:rsid w:val="004843DB"/>
    <w:rsid w:val="00485C00"/>
    <w:rsid w:val="004877EB"/>
    <w:rsid w:val="0049443C"/>
    <w:rsid w:val="004A17D4"/>
    <w:rsid w:val="004A1BB0"/>
    <w:rsid w:val="004A43ED"/>
    <w:rsid w:val="004B01BF"/>
    <w:rsid w:val="004B0AF4"/>
    <w:rsid w:val="004B0F99"/>
    <w:rsid w:val="004B3A15"/>
    <w:rsid w:val="004B3E57"/>
    <w:rsid w:val="004C2E20"/>
    <w:rsid w:val="004C3156"/>
    <w:rsid w:val="004C4C40"/>
    <w:rsid w:val="004C5789"/>
    <w:rsid w:val="004D1954"/>
    <w:rsid w:val="004E0426"/>
    <w:rsid w:val="004E07BF"/>
    <w:rsid w:val="004E0BC9"/>
    <w:rsid w:val="004E1730"/>
    <w:rsid w:val="004E2BA0"/>
    <w:rsid w:val="004E2C95"/>
    <w:rsid w:val="004E4467"/>
    <w:rsid w:val="004F1387"/>
    <w:rsid w:val="004F2E4B"/>
    <w:rsid w:val="004F3B7E"/>
    <w:rsid w:val="004F69BA"/>
    <w:rsid w:val="004F6FD8"/>
    <w:rsid w:val="005003A5"/>
    <w:rsid w:val="00500C31"/>
    <w:rsid w:val="00506E1D"/>
    <w:rsid w:val="005100CC"/>
    <w:rsid w:val="00513192"/>
    <w:rsid w:val="00515BBB"/>
    <w:rsid w:val="00522AC4"/>
    <w:rsid w:val="0052703D"/>
    <w:rsid w:val="005302EE"/>
    <w:rsid w:val="00530E3E"/>
    <w:rsid w:val="0053160B"/>
    <w:rsid w:val="005325A1"/>
    <w:rsid w:val="00535555"/>
    <w:rsid w:val="005436BD"/>
    <w:rsid w:val="005449A0"/>
    <w:rsid w:val="0054533F"/>
    <w:rsid w:val="00547E23"/>
    <w:rsid w:val="00551847"/>
    <w:rsid w:val="00556AFC"/>
    <w:rsid w:val="005603EE"/>
    <w:rsid w:val="005634D7"/>
    <w:rsid w:val="0056407F"/>
    <w:rsid w:val="005655D4"/>
    <w:rsid w:val="00567C49"/>
    <w:rsid w:val="00573060"/>
    <w:rsid w:val="00574BBB"/>
    <w:rsid w:val="005871E9"/>
    <w:rsid w:val="005912CB"/>
    <w:rsid w:val="005916D3"/>
    <w:rsid w:val="00597E8F"/>
    <w:rsid w:val="005A293C"/>
    <w:rsid w:val="005A2C22"/>
    <w:rsid w:val="005A3D7F"/>
    <w:rsid w:val="005A54FE"/>
    <w:rsid w:val="005A6E72"/>
    <w:rsid w:val="005A7913"/>
    <w:rsid w:val="005B18A8"/>
    <w:rsid w:val="005B1EB6"/>
    <w:rsid w:val="005B24CE"/>
    <w:rsid w:val="005B3384"/>
    <w:rsid w:val="005C1CFB"/>
    <w:rsid w:val="005C338F"/>
    <w:rsid w:val="005C4403"/>
    <w:rsid w:val="005C61C5"/>
    <w:rsid w:val="005C702D"/>
    <w:rsid w:val="005D6788"/>
    <w:rsid w:val="005D6F96"/>
    <w:rsid w:val="005D77F5"/>
    <w:rsid w:val="005D7A93"/>
    <w:rsid w:val="005E0F66"/>
    <w:rsid w:val="005E267D"/>
    <w:rsid w:val="005E4825"/>
    <w:rsid w:val="005F031F"/>
    <w:rsid w:val="005F08E7"/>
    <w:rsid w:val="005F74F3"/>
    <w:rsid w:val="0060084C"/>
    <w:rsid w:val="006019C8"/>
    <w:rsid w:val="00604047"/>
    <w:rsid w:val="00611790"/>
    <w:rsid w:val="006128A2"/>
    <w:rsid w:val="00614076"/>
    <w:rsid w:val="00614D0A"/>
    <w:rsid w:val="00616204"/>
    <w:rsid w:val="00616D6F"/>
    <w:rsid w:val="00621453"/>
    <w:rsid w:val="00621861"/>
    <w:rsid w:val="00622C82"/>
    <w:rsid w:val="0062455F"/>
    <w:rsid w:val="00624C85"/>
    <w:rsid w:val="00627A4F"/>
    <w:rsid w:val="00632E9C"/>
    <w:rsid w:val="00635518"/>
    <w:rsid w:val="0064043A"/>
    <w:rsid w:val="006409F9"/>
    <w:rsid w:val="00642C25"/>
    <w:rsid w:val="00643F5C"/>
    <w:rsid w:val="00645262"/>
    <w:rsid w:val="00646E68"/>
    <w:rsid w:val="00647017"/>
    <w:rsid w:val="00650292"/>
    <w:rsid w:val="00653555"/>
    <w:rsid w:val="0065469E"/>
    <w:rsid w:val="0065684C"/>
    <w:rsid w:val="00657798"/>
    <w:rsid w:val="00657EC0"/>
    <w:rsid w:val="00660B24"/>
    <w:rsid w:val="00662326"/>
    <w:rsid w:val="0066269E"/>
    <w:rsid w:val="0066296C"/>
    <w:rsid w:val="006641E3"/>
    <w:rsid w:val="0066614D"/>
    <w:rsid w:val="00667DFD"/>
    <w:rsid w:val="006708D8"/>
    <w:rsid w:val="00671D63"/>
    <w:rsid w:val="00671EBE"/>
    <w:rsid w:val="00672958"/>
    <w:rsid w:val="00673406"/>
    <w:rsid w:val="006761D6"/>
    <w:rsid w:val="00680D82"/>
    <w:rsid w:val="00681A01"/>
    <w:rsid w:val="00684165"/>
    <w:rsid w:val="006853E1"/>
    <w:rsid w:val="00687502"/>
    <w:rsid w:val="00690C08"/>
    <w:rsid w:val="00692841"/>
    <w:rsid w:val="00695CF5"/>
    <w:rsid w:val="006974A2"/>
    <w:rsid w:val="006A00A2"/>
    <w:rsid w:val="006A6766"/>
    <w:rsid w:val="006A67B8"/>
    <w:rsid w:val="006B0D0A"/>
    <w:rsid w:val="006B21E7"/>
    <w:rsid w:val="006B474D"/>
    <w:rsid w:val="006B649B"/>
    <w:rsid w:val="006B7518"/>
    <w:rsid w:val="006C03B2"/>
    <w:rsid w:val="006C2448"/>
    <w:rsid w:val="006C2D12"/>
    <w:rsid w:val="006C3F70"/>
    <w:rsid w:val="006C6AF3"/>
    <w:rsid w:val="006C73F4"/>
    <w:rsid w:val="006D2979"/>
    <w:rsid w:val="006D32C0"/>
    <w:rsid w:val="006D48BF"/>
    <w:rsid w:val="006D649B"/>
    <w:rsid w:val="006E105A"/>
    <w:rsid w:val="006E2270"/>
    <w:rsid w:val="006E5164"/>
    <w:rsid w:val="006E691E"/>
    <w:rsid w:val="006E6F6F"/>
    <w:rsid w:val="006F01E1"/>
    <w:rsid w:val="006F1055"/>
    <w:rsid w:val="006F20EA"/>
    <w:rsid w:val="006F48C6"/>
    <w:rsid w:val="006F70FA"/>
    <w:rsid w:val="006F7E1B"/>
    <w:rsid w:val="00702CDD"/>
    <w:rsid w:val="00706723"/>
    <w:rsid w:val="0070789A"/>
    <w:rsid w:val="00712661"/>
    <w:rsid w:val="00714746"/>
    <w:rsid w:val="00720521"/>
    <w:rsid w:val="00721036"/>
    <w:rsid w:val="0072192F"/>
    <w:rsid w:val="00723908"/>
    <w:rsid w:val="007265DD"/>
    <w:rsid w:val="00731E74"/>
    <w:rsid w:val="00732094"/>
    <w:rsid w:val="00732210"/>
    <w:rsid w:val="007342E1"/>
    <w:rsid w:val="00736E85"/>
    <w:rsid w:val="0074074E"/>
    <w:rsid w:val="0074085C"/>
    <w:rsid w:val="0074187A"/>
    <w:rsid w:val="00744A8B"/>
    <w:rsid w:val="007468EC"/>
    <w:rsid w:val="00751691"/>
    <w:rsid w:val="007535CF"/>
    <w:rsid w:val="0075384D"/>
    <w:rsid w:val="00753DA5"/>
    <w:rsid w:val="00755C3F"/>
    <w:rsid w:val="007570F6"/>
    <w:rsid w:val="00757625"/>
    <w:rsid w:val="00760CF8"/>
    <w:rsid w:val="0076106C"/>
    <w:rsid w:val="00762125"/>
    <w:rsid w:val="00764D53"/>
    <w:rsid w:val="007670B9"/>
    <w:rsid w:val="0076761C"/>
    <w:rsid w:val="00770543"/>
    <w:rsid w:val="00770ED0"/>
    <w:rsid w:val="00772368"/>
    <w:rsid w:val="007734D8"/>
    <w:rsid w:val="0077428F"/>
    <w:rsid w:val="007771B6"/>
    <w:rsid w:val="0077754D"/>
    <w:rsid w:val="00780F20"/>
    <w:rsid w:val="0078415F"/>
    <w:rsid w:val="00787B9C"/>
    <w:rsid w:val="00787DA8"/>
    <w:rsid w:val="00787FF8"/>
    <w:rsid w:val="00790EC6"/>
    <w:rsid w:val="00790F32"/>
    <w:rsid w:val="0079168B"/>
    <w:rsid w:val="00793E21"/>
    <w:rsid w:val="007A038E"/>
    <w:rsid w:val="007A46BB"/>
    <w:rsid w:val="007A4F50"/>
    <w:rsid w:val="007A643D"/>
    <w:rsid w:val="007C2E03"/>
    <w:rsid w:val="007C2F10"/>
    <w:rsid w:val="007C3D34"/>
    <w:rsid w:val="007C654C"/>
    <w:rsid w:val="007D1914"/>
    <w:rsid w:val="007D26A9"/>
    <w:rsid w:val="007D288A"/>
    <w:rsid w:val="007E23FC"/>
    <w:rsid w:val="007E4111"/>
    <w:rsid w:val="007E4573"/>
    <w:rsid w:val="007E7455"/>
    <w:rsid w:val="007F7688"/>
    <w:rsid w:val="00800018"/>
    <w:rsid w:val="00800AA7"/>
    <w:rsid w:val="00800BE9"/>
    <w:rsid w:val="0080270F"/>
    <w:rsid w:val="00803F2A"/>
    <w:rsid w:val="008048EE"/>
    <w:rsid w:val="00816DB3"/>
    <w:rsid w:val="00820EEF"/>
    <w:rsid w:val="008221F8"/>
    <w:rsid w:val="00824B96"/>
    <w:rsid w:val="008257DE"/>
    <w:rsid w:val="00831177"/>
    <w:rsid w:val="00831591"/>
    <w:rsid w:val="0083259E"/>
    <w:rsid w:val="00835F13"/>
    <w:rsid w:val="00836152"/>
    <w:rsid w:val="00837546"/>
    <w:rsid w:val="00842684"/>
    <w:rsid w:val="00847A9C"/>
    <w:rsid w:val="00851D4F"/>
    <w:rsid w:val="0086421A"/>
    <w:rsid w:val="00872893"/>
    <w:rsid w:val="00874CE9"/>
    <w:rsid w:val="00875BA7"/>
    <w:rsid w:val="0088140C"/>
    <w:rsid w:val="0088576F"/>
    <w:rsid w:val="008866EA"/>
    <w:rsid w:val="008902DD"/>
    <w:rsid w:val="008A45E0"/>
    <w:rsid w:val="008A52CE"/>
    <w:rsid w:val="008A5D2C"/>
    <w:rsid w:val="008A7E5A"/>
    <w:rsid w:val="008B17C2"/>
    <w:rsid w:val="008B6F0F"/>
    <w:rsid w:val="008C67C4"/>
    <w:rsid w:val="008D0452"/>
    <w:rsid w:val="008D07CB"/>
    <w:rsid w:val="008D1C88"/>
    <w:rsid w:val="008E62DE"/>
    <w:rsid w:val="008E6EF4"/>
    <w:rsid w:val="008F0FB7"/>
    <w:rsid w:val="008F1597"/>
    <w:rsid w:val="008F2B80"/>
    <w:rsid w:val="008F4BCF"/>
    <w:rsid w:val="008F556C"/>
    <w:rsid w:val="008F68F7"/>
    <w:rsid w:val="00906199"/>
    <w:rsid w:val="00906B2D"/>
    <w:rsid w:val="009148A6"/>
    <w:rsid w:val="00916FC6"/>
    <w:rsid w:val="00922AB9"/>
    <w:rsid w:val="00925272"/>
    <w:rsid w:val="00926276"/>
    <w:rsid w:val="009262E1"/>
    <w:rsid w:val="00926FAD"/>
    <w:rsid w:val="00930D6E"/>
    <w:rsid w:val="00933C2E"/>
    <w:rsid w:val="009342ED"/>
    <w:rsid w:val="00935898"/>
    <w:rsid w:val="00935940"/>
    <w:rsid w:val="00944768"/>
    <w:rsid w:val="00946252"/>
    <w:rsid w:val="00946C8B"/>
    <w:rsid w:val="00950612"/>
    <w:rsid w:val="00950E30"/>
    <w:rsid w:val="0095492E"/>
    <w:rsid w:val="00955F6F"/>
    <w:rsid w:val="00960B4A"/>
    <w:rsid w:val="009629F3"/>
    <w:rsid w:val="00963BD8"/>
    <w:rsid w:val="009718C0"/>
    <w:rsid w:val="00973A19"/>
    <w:rsid w:val="009742E7"/>
    <w:rsid w:val="009751CF"/>
    <w:rsid w:val="009756B1"/>
    <w:rsid w:val="00975729"/>
    <w:rsid w:val="009771B0"/>
    <w:rsid w:val="00982D84"/>
    <w:rsid w:val="00984913"/>
    <w:rsid w:val="0098574F"/>
    <w:rsid w:val="0099080A"/>
    <w:rsid w:val="0099080E"/>
    <w:rsid w:val="00990B19"/>
    <w:rsid w:val="00990DA7"/>
    <w:rsid w:val="00993132"/>
    <w:rsid w:val="00993CB9"/>
    <w:rsid w:val="00994B42"/>
    <w:rsid w:val="009A2996"/>
    <w:rsid w:val="009A39A2"/>
    <w:rsid w:val="009A3A57"/>
    <w:rsid w:val="009A583B"/>
    <w:rsid w:val="009A6713"/>
    <w:rsid w:val="009B3F8A"/>
    <w:rsid w:val="009B546C"/>
    <w:rsid w:val="009B7DDB"/>
    <w:rsid w:val="009C0523"/>
    <w:rsid w:val="009C2E92"/>
    <w:rsid w:val="009C2F7A"/>
    <w:rsid w:val="009C2FDE"/>
    <w:rsid w:val="009D0855"/>
    <w:rsid w:val="009D1D9F"/>
    <w:rsid w:val="009D6AEC"/>
    <w:rsid w:val="009D7613"/>
    <w:rsid w:val="009E4602"/>
    <w:rsid w:val="009E5C48"/>
    <w:rsid w:val="009F20A7"/>
    <w:rsid w:val="009F4D23"/>
    <w:rsid w:val="009F4FAD"/>
    <w:rsid w:val="00A00748"/>
    <w:rsid w:val="00A009EB"/>
    <w:rsid w:val="00A03CBF"/>
    <w:rsid w:val="00A03D8F"/>
    <w:rsid w:val="00A04494"/>
    <w:rsid w:val="00A04CDC"/>
    <w:rsid w:val="00A1547E"/>
    <w:rsid w:val="00A165D3"/>
    <w:rsid w:val="00A17D26"/>
    <w:rsid w:val="00A228A7"/>
    <w:rsid w:val="00A27FD8"/>
    <w:rsid w:val="00A30310"/>
    <w:rsid w:val="00A352BD"/>
    <w:rsid w:val="00A37AB6"/>
    <w:rsid w:val="00A426F8"/>
    <w:rsid w:val="00A43397"/>
    <w:rsid w:val="00A435CB"/>
    <w:rsid w:val="00A4552F"/>
    <w:rsid w:val="00A50C4A"/>
    <w:rsid w:val="00A53209"/>
    <w:rsid w:val="00A609BD"/>
    <w:rsid w:val="00A63790"/>
    <w:rsid w:val="00A63CBF"/>
    <w:rsid w:val="00A679E9"/>
    <w:rsid w:val="00A71214"/>
    <w:rsid w:val="00A730E5"/>
    <w:rsid w:val="00A7504D"/>
    <w:rsid w:val="00A804BC"/>
    <w:rsid w:val="00A80ACF"/>
    <w:rsid w:val="00A81930"/>
    <w:rsid w:val="00A84223"/>
    <w:rsid w:val="00A8571B"/>
    <w:rsid w:val="00A863AA"/>
    <w:rsid w:val="00A94756"/>
    <w:rsid w:val="00A976AF"/>
    <w:rsid w:val="00AA43C5"/>
    <w:rsid w:val="00AA4BE2"/>
    <w:rsid w:val="00AA7371"/>
    <w:rsid w:val="00AB0302"/>
    <w:rsid w:val="00AB1E87"/>
    <w:rsid w:val="00AB25D6"/>
    <w:rsid w:val="00AB3825"/>
    <w:rsid w:val="00AB6868"/>
    <w:rsid w:val="00AC3C6F"/>
    <w:rsid w:val="00AC3DC6"/>
    <w:rsid w:val="00AC620C"/>
    <w:rsid w:val="00AC7435"/>
    <w:rsid w:val="00AD42C4"/>
    <w:rsid w:val="00AE3FD3"/>
    <w:rsid w:val="00AE4573"/>
    <w:rsid w:val="00AE6BF0"/>
    <w:rsid w:val="00AF0B95"/>
    <w:rsid w:val="00AF3436"/>
    <w:rsid w:val="00AF4E07"/>
    <w:rsid w:val="00B04D63"/>
    <w:rsid w:val="00B063C9"/>
    <w:rsid w:val="00B066A6"/>
    <w:rsid w:val="00B068AB"/>
    <w:rsid w:val="00B07C46"/>
    <w:rsid w:val="00B116C6"/>
    <w:rsid w:val="00B12728"/>
    <w:rsid w:val="00B151DB"/>
    <w:rsid w:val="00B173A5"/>
    <w:rsid w:val="00B1768E"/>
    <w:rsid w:val="00B17A5E"/>
    <w:rsid w:val="00B21BD3"/>
    <w:rsid w:val="00B22F6A"/>
    <w:rsid w:val="00B24687"/>
    <w:rsid w:val="00B27A48"/>
    <w:rsid w:val="00B30318"/>
    <w:rsid w:val="00B31C8D"/>
    <w:rsid w:val="00B341D8"/>
    <w:rsid w:val="00B36B67"/>
    <w:rsid w:val="00B379EB"/>
    <w:rsid w:val="00B44592"/>
    <w:rsid w:val="00B45399"/>
    <w:rsid w:val="00B508D9"/>
    <w:rsid w:val="00B52203"/>
    <w:rsid w:val="00B52A7B"/>
    <w:rsid w:val="00B5544E"/>
    <w:rsid w:val="00B57C01"/>
    <w:rsid w:val="00B606E0"/>
    <w:rsid w:val="00B60B34"/>
    <w:rsid w:val="00B616EA"/>
    <w:rsid w:val="00B62FE9"/>
    <w:rsid w:val="00B65A38"/>
    <w:rsid w:val="00B66F8C"/>
    <w:rsid w:val="00B6732B"/>
    <w:rsid w:val="00B71FEB"/>
    <w:rsid w:val="00B729A3"/>
    <w:rsid w:val="00B72B30"/>
    <w:rsid w:val="00B742F1"/>
    <w:rsid w:val="00B74EA1"/>
    <w:rsid w:val="00B769C5"/>
    <w:rsid w:val="00B8152F"/>
    <w:rsid w:val="00B82F21"/>
    <w:rsid w:val="00B84E52"/>
    <w:rsid w:val="00B86A63"/>
    <w:rsid w:val="00B875F0"/>
    <w:rsid w:val="00B9337C"/>
    <w:rsid w:val="00B95B13"/>
    <w:rsid w:val="00BB173F"/>
    <w:rsid w:val="00BB4280"/>
    <w:rsid w:val="00BB6727"/>
    <w:rsid w:val="00BB6DBC"/>
    <w:rsid w:val="00BB75F4"/>
    <w:rsid w:val="00BC0BB3"/>
    <w:rsid w:val="00BC0EEC"/>
    <w:rsid w:val="00BC21E5"/>
    <w:rsid w:val="00BC7C27"/>
    <w:rsid w:val="00BD0093"/>
    <w:rsid w:val="00BD333A"/>
    <w:rsid w:val="00BD642E"/>
    <w:rsid w:val="00BD7AD9"/>
    <w:rsid w:val="00BE4071"/>
    <w:rsid w:val="00BE6C2D"/>
    <w:rsid w:val="00BF27E8"/>
    <w:rsid w:val="00BF302A"/>
    <w:rsid w:val="00BF552F"/>
    <w:rsid w:val="00C025BD"/>
    <w:rsid w:val="00C044B9"/>
    <w:rsid w:val="00C05097"/>
    <w:rsid w:val="00C05930"/>
    <w:rsid w:val="00C07165"/>
    <w:rsid w:val="00C128B4"/>
    <w:rsid w:val="00C14B77"/>
    <w:rsid w:val="00C1790C"/>
    <w:rsid w:val="00C207BC"/>
    <w:rsid w:val="00C22E98"/>
    <w:rsid w:val="00C2367B"/>
    <w:rsid w:val="00C25670"/>
    <w:rsid w:val="00C267BF"/>
    <w:rsid w:val="00C26AD5"/>
    <w:rsid w:val="00C26FC6"/>
    <w:rsid w:val="00C27B48"/>
    <w:rsid w:val="00C27D49"/>
    <w:rsid w:val="00C32605"/>
    <w:rsid w:val="00C32648"/>
    <w:rsid w:val="00C35816"/>
    <w:rsid w:val="00C36DDB"/>
    <w:rsid w:val="00C37719"/>
    <w:rsid w:val="00C40028"/>
    <w:rsid w:val="00C4124F"/>
    <w:rsid w:val="00C43B8E"/>
    <w:rsid w:val="00C46CFD"/>
    <w:rsid w:val="00C47D86"/>
    <w:rsid w:val="00C504D8"/>
    <w:rsid w:val="00C540EA"/>
    <w:rsid w:val="00C55076"/>
    <w:rsid w:val="00C55951"/>
    <w:rsid w:val="00C570C9"/>
    <w:rsid w:val="00C57B72"/>
    <w:rsid w:val="00C57B7B"/>
    <w:rsid w:val="00C62AAC"/>
    <w:rsid w:val="00C72576"/>
    <w:rsid w:val="00C74876"/>
    <w:rsid w:val="00C75B9C"/>
    <w:rsid w:val="00C75C5C"/>
    <w:rsid w:val="00C8029D"/>
    <w:rsid w:val="00C813D9"/>
    <w:rsid w:val="00C85A35"/>
    <w:rsid w:val="00C90AB1"/>
    <w:rsid w:val="00C910EE"/>
    <w:rsid w:val="00C91A9F"/>
    <w:rsid w:val="00C91BA9"/>
    <w:rsid w:val="00C95894"/>
    <w:rsid w:val="00CA011E"/>
    <w:rsid w:val="00CA0B4C"/>
    <w:rsid w:val="00CA0B8C"/>
    <w:rsid w:val="00CA2D7C"/>
    <w:rsid w:val="00CA6D7D"/>
    <w:rsid w:val="00CB4DAC"/>
    <w:rsid w:val="00CB4F10"/>
    <w:rsid w:val="00CB7CEE"/>
    <w:rsid w:val="00CC0FC7"/>
    <w:rsid w:val="00CC12A2"/>
    <w:rsid w:val="00CC20B1"/>
    <w:rsid w:val="00CC30A1"/>
    <w:rsid w:val="00CC36C8"/>
    <w:rsid w:val="00CC3847"/>
    <w:rsid w:val="00CC7B9C"/>
    <w:rsid w:val="00CD04FD"/>
    <w:rsid w:val="00CD3912"/>
    <w:rsid w:val="00CD43C7"/>
    <w:rsid w:val="00CD63E8"/>
    <w:rsid w:val="00CD79ED"/>
    <w:rsid w:val="00CE030D"/>
    <w:rsid w:val="00CE0893"/>
    <w:rsid w:val="00CE3B4A"/>
    <w:rsid w:val="00CE55F9"/>
    <w:rsid w:val="00CE5728"/>
    <w:rsid w:val="00CE7B47"/>
    <w:rsid w:val="00CF27B3"/>
    <w:rsid w:val="00CF336A"/>
    <w:rsid w:val="00CF44F7"/>
    <w:rsid w:val="00CF5299"/>
    <w:rsid w:val="00CF54AF"/>
    <w:rsid w:val="00CF6381"/>
    <w:rsid w:val="00D006FE"/>
    <w:rsid w:val="00D00EAB"/>
    <w:rsid w:val="00D02A5A"/>
    <w:rsid w:val="00D0347D"/>
    <w:rsid w:val="00D06835"/>
    <w:rsid w:val="00D06C10"/>
    <w:rsid w:val="00D07BEB"/>
    <w:rsid w:val="00D1269C"/>
    <w:rsid w:val="00D13E59"/>
    <w:rsid w:val="00D1404C"/>
    <w:rsid w:val="00D14A87"/>
    <w:rsid w:val="00D159ED"/>
    <w:rsid w:val="00D17A7D"/>
    <w:rsid w:val="00D17D72"/>
    <w:rsid w:val="00D20A06"/>
    <w:rsid w:val="00D2250F"/>
    <w:rsid w:val="00D22CE0"/>
    <w:rsid w:val="00D24525"/>
    <w:rsid w:val="00D2535C"/>
    <w:rsid w:val="00D26120"/>
    <w:rsid w:val="00D269B1"/>
    <w:rsid w:val="00D26DC2"/>
    <w:rsid w:val="00D27C43"/>
    <w:rsid w:val="00D27DD8"/>
    <w:rsid w:val="00D3267B"/>
    <w:rsid w:val="00D37F01"/>
    <w:rsid w:val="00D4252F"/>
    <w:rsid w:val="00D44620"/>
    <w:rsid w:val="00D45907"/>
    <w:rsid w:val="00D5463B"/>
    <w:rsid w:val="00D55648"/>
    <w:rsid w:val="00D6044E"/>
    <w:rsid w:val="00D61BCE"/>
    <w:rsid w:val="00D73B87"/>
    <w:rsid w:val="00D85A37"/>
    <w:rsid w:val="00D90FAE"/>
    <w:rsid w:val="00D918B7"/>
    <w:rsid w:val="00D91E02"/>
    <w:rsid w:val="00D9436C"/>
    <w:rsid w:val="00D95BD9"/>
    <w:rsid w:val="00D960A2"/>
    <w:rsid w:val="00D9640E"/>
    <w:rsid w:val="00D96D90"/>
    <w:rsid w:val="00DA136D"/>
    <w:rsid w:val="00DA5DF4"/>
    <w:rsid w:val="00DA79A6"/>
    <w:rsid w:val="00DB13C4"/>
    <w:rsid w:val="00DB1978"/>
    <w:rsid w:val="00DB23AB"/>
    <w:rsid w:val="00DB2AF6"/>
    <w:rsid w:val="00DB3F99"/>
    <w:rsid w:val="00DC3B2B"/>
    <w:rsid w:val="00DC4B2E"/>
    <w:rsid w:val="00DC4CC0"/>
    <w:rsid w:val="00DC69A9"/>
    <w:rsid w:val="00DC7533"/>
    <w:rsid w:val="00DD1F8B"/>
    <w:rsid w:val="00DD25EF"/>
    <w:rsid w:val="00DD558C"/>
    <w:rsid w:val="00DE3564"/>
    <w:rsid w:val="00DE74B2"/>
    <w:rsid w:val="00DE7E68"/>
    <w:rsid w:val="00DF3CE8"/>
    <w:rsid w:val="00DF69F7"/>
    <w:rsid w:val="00E0049D"/>
    <w:rsid w:val="00E032D2"/>
    <w:rsid w:val="00E07878"/>
    <w:rsid w:val="00E12BC5"/>
    <w:rsid w:val="00E13957"/>
    <w:rsid w:val="00E151BB"/>
    <w:rsid w:val="00E16748"/>
    <w:rsid w:val="00E20626"/>
    <w:rsid w:val="00E21377"/>
    <w:rsid w:val="00E22288"/>
    <w:rsid w:val="00E239C6"/>
    <w:rsid w:val="00E26039"/>
    <w:rsid w:val="00E2768D"/>
    <w:rsid w:val="00E30A5E"/>
    <w:rsid w:val="00E35C2D"/>
    <w:rsid w:val="00E37CD0"/>
    <w:rsid w:val="00E37ED5"/>
    <w:rsid w:val="00E40FEA"/>
    <w:rsid w:val="00E414DB"/>
    <w:rsid w:val="00E416E4"/>
    <w:rsid w:val="00E46DD9"/>
    <w:rsid w:val="00E523DB"/>
    <w:rsid w:val="00E53372"/>
    <w:rsid w:val="00E55F92"/>
    <w:rsid w:val="00E56D73"/>
    <w:rsid w:val="00E614FA"/>
    <w:rsid w:val="00E66B8E"/>
    <w:rsid w:val="00E731D0"/>
    <w:rsid w:val="00E73EDD"/>
    <w:rsid w:val="00E806CD"/>
    <w:rsid w:val="00E82CF5"/>
    <w:rsid w:val="00E8307E"/>
    <w:rsid w:val="00E90AF5"/>
    <w:rsid w:val="00E94723"/>
    <w:rsid w:val="00EA0B30"/>
    <w:rsid w:val="00EA3CEA"/>
    <w:rsid w:val="00EA4B2D"/>
    <w:rsid w:val="00EA518D"/>
    <w:rsid w:val="00EA5495"/>
    <w:rsid w:val="00EA7DFD"/>
    <w:rsid w:val="00EA7EA8"/>
    <w:rsid w:val="00EB0189"/>
    <w:rsid w:val="00EB282C"/>
    <w:rsid w:val="00EB48AC"/>
    <w:rsid w:val="00EB752B"/>
    <w:rsid w:val="00EC36DC"/>
    <w:rsid w:val="00EC37DB"/>
    <w:rsid w:val="00EC5E17"/>
    <w:rsid w:val="00EC6275"/>
    <w:rsid w:val="00EC6E71"/>
    <w:rsid w:val="00EC6FF6"/>
    <w:rsid w:val="00EC7FA8"/>
    <w:rsid w:val="00ED0A45"/>
    <w:rsid w:val="00ED0D52"/>
    <w:rsid w:val="00ED3B87"/>
    <w:rsid w:val="00ED7A30"/>
    <w:rsid w:val="00ED7B21"/>
    <w:rsid w:val="00EE3FBA"/>
    <w:rsid w:val="00EE4844"/>
    <w:rsid w:val="00EE71E6"/>
    <w:rsid w:val="00EE790E"/>
    <w:rsid w:val="00EF1045"/>
    <w:rsid w:val="00EF2531"/>
    <w:rsid w:val="00EF3898"/>
    <w:rsid w:val="00EF7911"/>
    <w:rsid w:val="00F000C3"/>
    <w:rsid w:val="00F01B2F"/>
    <w:rsid w:val="00F031FE"/>
    <w:rsid w:val="00F032CB"/>
    <w:rsid w:val="00F03650"/>
    <w:rsid w:val="00F04AE0"/>
    <w:rsid w:val="00F07927"/>
    <w:rsid w:val="00F11876"/>
    <w:rsid w:val="00F1346B"/>
    <w:rsid w:val="00F13BA5"/>
    <w:rsid w:val="00F153BE"/>
    <w:rsid w:val="00F244AE"/>
    <w:rsid w:val="00F26415"/>
    <w:rsid w:val="00F30496"/>
    <w:rsid w:val="00F321F6"/>
    <w:rsid w:val="00F346DC"/>
    <w:rsid w:val="00F34BB2"/>
    <w:rsid w:val="00F352C3"/>
    <w:rsid w:val="00F37B9B"/>
    <w:rsid w:val="00F51D04"/>
    <w:rsid w:val="00F54839"/>
    <w:rsid w:val="00F5688B"/>
    <w:rsid w:val="00F6009A"/>
    <w:rsid w:val="00F60409"/>
    <w:rsid w:val="00F64322"/>
    <w:rsid w:val="00F66A91"/>
    <w:rsid w:val="00F6771F"/>
    <w:rsid w:val="00F750AD"/>
    <w:rsid w:val="00F805CD"/>
    <w:rsid w:val="00F833C0"/>
    <w:rsid w:val="00F83689"/>
    <w:rsid w:val="00F84793"/>
    <w:rsid w:val="00F84DE5"/>
    <w:rsid w:val="00F850C6"/>
    <w:rsid w:val="00F91EB4"/>
    <w:rsid w:val="00F92DEB"/>
    <w:rsid w:val="00F96B8B"/>
    <w:rsid w:val="00F97819"/>
    <w:rsid w:val="00F97AD7"/>
    <w:rsid w:val="00FA3D9D"/>
    <w:rsid w:val="00FB1110"/>
    <w:rsid w:val="00FB758A"/>
    <w:rsid w:val="00FB7AAD"/>
    <w:rsid w:val="00FC2B59"/>
    <w:rsid w:val="00FC4745"/>
    <w:rsid w:val="00FC6513"/>
    <w:rsid w:val="00FC71DA"/>
    <w:rsid w:val="00FC7B8A"/>
    <w:rsid w:val="00FD413B"/>
    <w:rsid w:val="00FD5921"/>
    <w:rsid w:val="00FE2D37"/>
    <w:rsid w:val="00FF408E"/>
    <w:rsid w:val="00FF4DE8"/>
    <w:rsid w:val="00FF693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BE8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AB6"/>
    <w:rPr>
      <w:rFonts w:ascii="Calibri" w:eastAsiaTheme="minorHAnsi" w:hAnsi="Calibri"/>
      <w:sz w:val="22"/>
      <w:szCs w:val="22"/>
    </w:rPr>
  </w:style>
  <w:style w:type="paragraph" w:styleId="Heading1">
    <w:name w:val="heading 1"/>
    <w:basedOn w:val="Normal"/>
    <w:next w:val="Normal"/>
    <w:link w:val="Heading1Char"/>
    <w:qFormat/>
    <w:rsid w:val="005A7913"/>
    <w:pPr>
      <w:keepNext/>
      <w:numPr>
        <w:numId w:val="9"/>
      </w:numPr>
      <w:spacing w:before="240"/>
      <w:outlineLvl w:val="0"/>
    </w:pPr>
    <w:rPr>
      <w:rFonts w:cs="Arial"/>
      <w:b/>
      <w:bCs/>
      <w:caps/>
      <w:kern w:val="32"/>
      <w:szCs w:val="32"/>
    </w:rPr>
  </w:style>
  <w:style w:type="paragraph" w:styleId="Heading2">
    <w:name w:val="heading 2"/>
    <w:aliases w:val="HD2"/>
    <w:basedOn w:val="Normal"/>
    <w:qFormat/>
    <w:rsid w:val="005A7913"/>
    <w:pPr>
      <w:numPr>
        <w:ilvl w:val="1"/>
        <w:numId w:val="9"/>
      </w:numPr>
      <w:outlineLvl w:val="1"/>
    </w:pPr>
    <w:rPr>
      <w:rFonts w:cs="Arial"/>
      <w:bCs/>
      <w:iCs/>
      <w:szCs w:val="28"/>
    </w:rPr>
  </w:style>
  <w:style w:type="paragraph" w:styleId="Heading3">
    <w:name w:val="heading 3"/>
    <w:basedOn w:val="Normal"/>
    <w:next w:val="Normal"/>
    <w:qFormat/>
    <w:rsid w:val="00515BBB"/>
    <w:pPr>
      <w:keepNext/>
      <w:numPr>
        <w:ilvl w:val="2"/>
        <w:numId w:val="9"/>
      </w:numPr>
      <w:spacing w:before="240" w:after="60"/>
      <w:outlineLvl w:val="2"/>
    </w:pPr>
    <w:rPr>
      <w:rFonts w:cs="Arial"/>
      <w:b/>
      <w:bCs/>
      <w:szCs w:val="26"/>
    </w:rPr>
  </w:style>
  <w:style w:type="paragraph" w:styleId="Heading4">
    <w:name w:val="heading 4"/>
    <w:basedOn w:val="Normal"/>
    <w:qFormat/>
    <w:rsid w:val="005A7913"/>
    <w:pPr>
      <w:numPr>
        <w:ilvl w:val="3"/>
        <w:numId w:val="9"/>
      </w:numPr>
      <w:outlineLvl w:val="3"/>
    </w:pPr>
    <w:rPr>
      <w:bCs/>
      <w:szCs w:val="28"/>
    </w:rPr>
  </w:style>
  <w:style w:type="paragraph" w:styleId="Heading5">
    <w:name w:val="heading 5"/>
    <w:basedOn w:val="Normal"/>
    <w:link w:val="Heading5Char"/>
    <w:qFormat/>
    <w:rsid w:val="005A7913"/>
    <w:pPr>
      <w:numPr>
        <w:ilvl w:val="4"/>
        <w:numId w:val="9"/>
      </w:numPr>
      <w:outlineLvl w:val="4"/>
    </w:pPr>
    <w:rPr>
      <w:bCs/>
      <w:iCs/>
      <w:szCs w:val="26"/>
    </w:rPr>
  </w:style>
  <w:style w:type="paragraph" w:styleId="Heading6">
    <w:name w:val="heading 6"/>
    <w:basedOn w:val="Normal"/>
    <w:next w:val="Normal"/>
    <w:link w:val="Heading6Char"/>
    <w:rsid w:val="005A7913"/>
    <w:pPr>
      <w:numPr>
        <w:ilvl w:val="5"/>
        <w:numId w:val="9"/>
      </w:numPr>
      <w:spacing w:before="240" w:after="60"/>
      <w:outlineLvl w:val="5"/>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A7913"/>
    <w:pPr>
      <w:tabs>
        <w:tab w:val="center" w:pos="4320"/>
        <w:tab w:val="right" w:pos="8640"/>
      </w:tabs>
    </w:pPr>
  </w:style>
  <w:style w:type="paragraph" w:styleId="Footer">
    <w:name w:val="footer"/>
    <w:basedOn w:val="Normal"/>
    <w:link w:val="FooterChar"/>
    <w:rsid w:val="005A7913"/>
    <w:pPr>
      <w:tabs>
        <w:tab w:val="center" w:pos="4680"/>
        <w:tab w:val="right" w:pos="9360"/>
      </w:tabs>
    </w:pPr>
    <w:rPr>
      <w:sz w:val="18"/>
    </w:rPr>
  </w:style>
  <w:style w:type="table" w:styleId="TableGrid">
    <w:name w:val="Table Grid"/>
    <w:basedOn w:val="TableNormal"/>
    <w:uiPriority w:val="59"/>
    <w:rsid w:val="005A79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rsid w:val="005A7913"/>
    <w:rPr>
      <w:rFonts w:ascii="Times New Roman" w:hAnsi="Times New Roman"/>
      <w:sz w:val="22"/>
    </w:rPr>
  </w:style>
  <w:style w:type="paragraph" w:styleId="BodyText">
    <w:name w:val="Body Text"/>
    <w:aliases w:val="body text,body text o+ Bold,bt,contents,Corps de texte,heading_txt,bodytxy2,Body Text - Level 2,??2,contents indent,body text1,body text2,bt1,body text3,bt2,body text4,bt3,body text5,bt4,body text6,bt5,body text7,bt6,body text8,bt7,body text11"/>
    <w:basedOn w:val="Normal"/>
    <w:link w:val="BodyTextChar"/>
    <w:rsid w:val="00B066A6"/>
    <w:pPr>
      <w:overflowPunct w:val="0"/>
      <w:autoSpaceDE w:val="0"/>
      <w:autoSpaceDN w:val="0"/>
      <w:adjustRightInd w:val="0"/>
      <w:ind w:left="2520"/>
      <w:textAlignment w:val="baseline"/>
    </w:pPr>
    <w:rPr>
      <w:rFonts w:ascii="Book Antiqua" w:hAnsi="Book Antiqua"/>
      <w:sz w:val="20"/>
      <w:szCs w:val="20"/>
    </w:rPr>
  </w:style>
  <w:style w:type="paragraph" w:customStyle="1" w:styleId="TableText">
    <w:name w:val="Table Text"/>
    <w:basedOn w:val="Normal"/>
    <w:qFormat/>
    <w:rsid w:val="005A7913"/>
    <w:pPr>
      <w:spacing w:before="60" w:after="60"/>
    </w:pPr>
    <w:rPr>
      <w:sz w:val="20"/>
    </w:rPr>
  </w:style>
  <w:style w:type="paragraph" w:customStyle="1" w:styleId="HeadingBar">
    <w:name w:val="Heading Bar"/>
    <w:basedOn w:val="Normal"/>
    <w:next w:val="Heading3"/>
    <w:rsid w:val="00B066A6"/>
    <w:pPr>
      <w:keepNext/>
      <w:keepLines/>
      <w:shd w:val="solid" w:color="auto" w:fill="auto"/>
      <w:overflowPunct w:val="0"/>
      <w:autoSpaceDE w:val="0"/>
      <w:autoSpaceDN w:val="0"/>
      <w:adjustRightInd w:val="0"/>
      <w:spacing w:before="240"/>
      <w:ind w:right="7920"/>
      <w:textAlignment w:val="baseline"/>
    </w:pPr>
    <w:rPr>
      <w:rFonts w:ascii="Book Antiqua" w:hAnsi="Book Antiqua"/>
      <w:color w:val="FFFFFF"/>
      <w:sz w:val="8"/>
      <w:szCs w:val="20"/>
    </w:rPr>
  </w:style>
  <w:style w:type="paragraph" w:customStyle="1" w:styleId="Note">
    <w:name w:val="Note"/>
    <w:basedOn w:val="BodyText"/>
    <w:rsid w:val="00B066A6"/>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TableHeading">
    <w:name w:val="Table Heading"/>
    <w:basedOn w:val="TableText"/>
    <w:rsid w:val="00B066A6"/>
    <w:pPr>
      <w:spacing w:before="120" w:after="120"/>
    </w:pPr>
    <w:rPr>
      <w:b/>
    </w:rPr>
  </w:style>
  <w:style w:type="paragraph" w:styleId="TOC1">
    <w:name w:val="toc 1"/>
    <w:basedOn w:val="Normal"/>
    <w:next w:val="Normal"/>
    <w:autoRedefine/>
    <w:uiPriority w:val="39"/>
    <w:rsid w:val="000A60C6"/>
    <w:pPr>
      <w:tabs>
        <w:tab w:val="left" w:pos="660"/>
        <w:tab w:val="right" w:leader="dot" w:pos="9350"/>
      </w:tabs>
    </w:pPr>
    <w:rPr>
      <w:b/>
      <w:sz w:val="28"/>
    </w:rPr>
  </w:style>
  <w:style w:type="character" w:styleId="Hyperlink">
    <w:name w:val="Hyperlink"/>
    <w:uiPriority w:val="99"/>
    <w:rsid w:val="00CB4DAC"/>
    <w:rPr>
      <w:color w:val="0000FF"/>
      <w:u w:val="single"/>
    </w:rPr>
  </w:style>
  <w:style w:type="paragraph" w:styleId="TOC2">
    <w:name w:val="toc 2"/>
    <w:basedOn w:val="Normal"/>
    <w:next w:val="Normal"/>
    <w:autoRedefine/>
    <w:uiPriority w:val="39"/>
    <w:rsid w:val="00E2768D"/>
    <w:pPr>
      <w:tabs>
        <w:tab w:val="left" w:pos="960"/>
        <w:tab w:val="right" w:leader="dot" w:pos="9350"/>
      </w:tabs>
      <w:ind w:left="240"/>
    </w:pPr>
    <w:rPr>
      <w:rFonts w:cs="Arial"/>
      <w:noProof/>
      <w:lang w:eastAsia="ja-JP"/>
    </w:rPr>
  </w:style>
  <w:style w:type="paragraph" w:styleId="Title">
    <w:name w:val="Title"/>
    <w:basedOn w:val="Normal"/>
    <w:qFormat/>
    <w:rsid w:val="005C338F"/>
    <w:pPr>
      <w:keepLines/>
      <w:ind w:left="2160" w:right="720"/>
    </w:pPr>
    <w:rPr>
      <w:rFonts w:cs="Arial"/>
      <w:b/>
      <w:bCs/>
      <w:sz w:val="36"/>
      <w:szCs w:val="36"/>
    </w:rPr>
  </w:style>
  <w:style w:type="paragraph" w:styleId="BalloonText">
    <w:name w:val="Balloon Text"/>
    <w:basedOn w:val="Normal"/>
    <w:semiHidden/>
    <w:rsid w:val="005A7913"/>
    <w:rPr>
      <w:rFonts w:ascii="Tahoma" w:hAnsi="Tahoma" w:cs="Tahoma"/>
      <w:sz w:val="16"/>
      <w:szCs w:val="16"/>
    </w:rPr>
  </w:style>
  <w:style w:type="character" w:customStyle="1" w:styleId="HighlightedVariable">
    <w:name w:val="Highlighted Variable"/>
    <w:rsid w:val="00BB6727"/>
    <w:rPr>
      <w:color w:val="0000FF"/>
      <w:sz w:val="20"/>
    </w:rPr>
  </w:style>
  <w:style w:type="paragraph" w:styleId="DocumentMap">
    <w:name w:val="Document Map"/>
    <w:basedOn w:val="Normal"/>
    <w:semiHidden/>
    <w:rsid w:val="00E8307E"/>
    <w:pPr>
      <w:shd w:val="clear" w:color="auto" w:fill="000080"/>
    </w:pPr>
    <w:rPr>
      <w:rFonts w:ascii="Tahoma" w:hAnsi="Tahoma" w:cs="Tahoma"/>
      <w:sz w:val="20"/>
      <w:szCs w:val="20"/>
    </w:rPr>
  </w:style>
  <w:style w:type="paragraph" w:styleId="TOC3">
    <w:name w:val="toc 3"/>
    <w:basedOn w:val="Normal"/>
    <w:next w:val="Normal"/>
    <w:autoRedefine/>
    <w:uiPriority w:val="39"/>
    <w:rsid w:val="00163BC0"/>
    <w:pPr>
      <w:tabs>
        <w:tab w:val="left" w:pos="1200"/>
        <w:tab w:val="right" w:leader="dot" w:pos="9350"/>
      </w:tabs>
      <w:ind w:left="245"/>
    </w:pPr>
  </w:style>
  <w:style w:type="paragraph" w:customStyle="1" w:styleId="Style1">
    <w:name w:val="Style1"/>
    <w:basedOn w:val="Normal"/>
    <w:rsid w:val="009B7DDB"/>
    <w:pPr>
      <w:keepLines/>
      <w:tabs>
        <w:tab w:val="left" w:pos="0"/>
      </w:tabs>
    </w:pPr>
    <w:rPr>
      <w:color w:val="000000"/>
      <w:sz w:val="16"/>
      <w:szCs w:val="20"/>
      <w:lang w:eastAsia="ja-JP"/>
    </w:rPr>
  </w:style>
  <w:style w:type="table" w:customStyle="1" w:styleId="TableStyle1">
    <w:name w:val="Table Style1"/>
    <w:basedOn w:val="TableClassic3"/>
    <w:rsid w:val="009B7DDB"/>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Title-Major">
    <w:name w:val="Title-Major"/>
    <w:basedOn w:val="Title"/>
    <w:rsid w:val="00506E1D"/>
    <w:pPr>
      <w:ind w:left="2520"/>
    </w:pPr>
    <w:rPr>
      <w:rFonts w:ascii="Book Antiqua" w:hAnsi="Book Antiqua" w:cs="Times New Roman"/>
      <w:b w:val="0"/>
      <w:bCs w:val="0"/>
      <w:smallCaps/>
      <w:sz w:val="48"/>
      <w:szCs w:val="20"/>
    </w:rPr>
  </w:style>
  <w:style w:type="character" w:styleId="Emphasis">
    <w:name w:val="Emphasis"/>
    <w:qFormat/>
    <w:rsid w:val="00CD3912"/>
    <w:rPr>
      <w:i/>
      <w:iCs/>
    </w:rPr>
  </w:style>
  <w:style w:type="table" w:styleId="TableClassic3">
    <w:name w:val="Table Classic 3"/>
    <w:basedOn w:val="TableNormal"/>
    <w:rsid w:val="009B7DDB"/>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HTMLPreformatted">
    <w:name w:val="HTML Preformatted"/>
    <w:basedOn w:val="Normal"/>
    <w:rsid w:val="00321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BodyTextChar">
    <w:name w:val="Body Text Char"/>
    <w:aliases w:val="body text Char,body text o+ Bold Char,bt Char,contents Char,Corps de texte Char,heading_txt Char,bodytxy2 Char,Body Text - Level 2 Char,??2 Char,contents indent Char,body text1 Char,body text2 Char,bt1 Char,body text3 Char,bt2 Char"/>
    <w:link w:val="BodyText"/>
    <w:rsid w:val="00A80ACF"/>
    <w:rPr>
      <w:rFonts w:ascii="Book Antiqua" w:hAnsi="Book Antiqua"/>
    </w:rPr>
  </w:style>
  <w:style w:type="character" w:customStyle="1" w:styleId="HeaderChar1">
    <w:name w:val="Header Char1"/>
    <w:aliases w:val="Draft Char"/>
    <w:locked/>
    <w:rsid w:val="00A80ACF"/>
    <w:rPr>
      <w:sz w:val="24"/>
      <w:szCs w:val="24"/>
    </w:rPr>
  </w:style>
  <w:style w:type="paragraph" w:customStyle="1" w:styleId="6BeforeOnly">
    <w:name w:val="6 Before Only"/>
    <w:basedOn w:val="Normal"/>
    <w:next w:val="Normal"/>
    <w:rsid w:val="00A80ACF"/>
    <w:rPr>
      <w:rFonts w:eastAsia="Batang"/>
      <w:szCs w:val="20"/>
      <w:lang w:eastAsia="ja-JP"/>
    </w:rPr>
  </w:style>
  <w:style w:type="paragraph" w:customStyle="1" w:styleId="SOPTITLEHEADER">
    <w:name w:val="SOP TITLE HEADER"/>
    <w:basedOn w:val="Normal"/>
    <w:next w:val="Normal"/>
    <w:rsid w:val="005A7913"/>
    <w:rPr>
      <w:rFonts w:ascii="Times New Roman Bold" w:hAnsi="Times New Roman Bold"/>
      <w:b/>
      <w:caps/>
      <w:szCs w:val="20"/>
    </w:rPr>
  </w:style>
  <w:style w:type="paragraph" w:customStyle="1" w:styleId="0BeforeAfter">
    <w:name w:val="0 Before &amp; After"/>
    <w:basedOn w:val="Normal"/>
    <w:rsid w:val="00A80ACF"/>
    <w:rPr>
      <w:szCs w:val="20"/>
      <w:lang w:eastAsia="ja-JP"/>
    </w:rPr>
  </w:style>
  <w:style w:type="character" w:customStyle="1" w:styleId="FooterChar">
    <w:name w:val="Footer Char"/>
    <w:link w:val="Footer"/>
    <w:rsid w:val="00A80ACF"/>
    <w:rPr>
      <w:rFonts w:ascii="Arial" w:hAnsi="Arial"/>
      <w:sz w:val="18"/>
      <w:szCs w:val="24"/>
    </w:rPr>
  </w:style>
  <w:style w:type="paragraph" w:customStyle="1" w:styleId="tablecontent">
    <w:name w:val="table content"/>
    <w:basedOn w:val="Normal"/>
    <w:rsid w:val="0045775E"/>
    <w:pPr>
      <w:spacing w:before="60" w:after="60"/>
    </w:pPr>
    <w:rPr>
      <w:rFonts w:eastAsia="Batang"/>
      <w:lang w:val="en-IE"/>
    </w:rPr>
  </w:style>
  <w:style w:type="paragraph" w:customStyle="1" w:styleId="Tableheader">
    <w:name w:val="Table header"/>
    <w:basedOn w:val="Normal"/>
    <w:rsid w:val="0045775E"/>
    <w:pPr>
      <w:spacing w:before="60" w:after="60"/>
      <w:jc w:val="center"/>
    </w:pPr>
    <w:rPr>
      <w:rFonts w:ascii="Palatino" w:eastAsia="Batang" w:hAnsi="Palatino"/>
      <w:b/>
      <w:szCs w:val="20"/>
    </w:rPr>
  </w:style>
  <w:style w:type="paragraph" w:customStyle="1" w:styleId="Bullet1">
    <w:name w:val="Bullet 1"/>
    <w:basedOn w:val="Normal"/>
    <w:rsid w:val="005A7913"/>
    <w:pPr>
      <w:numPr>
        <w:numId w:val="4"/>
      </w:numPr>
      <w:spacing w:before="60" w:after="60"/>
    </w:pPr>
  </w:style>
  <w:style w:type="paragraph" w:customStyle="1" w:styleId="Bullet2">
    <w:name w:val="Bullet 2"/>
    <w:basedOn w:val="Normal"/>
    <w:rsid w:val="005A7913"/>
    <w:pPr>
      <w:numPr>
        <w:numId w:val="5"/>
      </w:numPr>
      <w:spacing w:before="60" w:after="60"/>
    </w:pPr>
  </w:style>
  <w:style w:type="paragraph" w:customStyle="1" w:styleId="Bullet3">
    <w:name w:val="Bullet 3"/>
    <w:basedOn w:val="Normal"/>
    <w:rsid w:val="005A7913"/>
    <w:pPr>
      <w:numPr>
        <w:numId w:val="6"/>
      </w:numPr>
      <w:tabs>
        <w:tab w:val="left" w:pos="1944"/>
      </w:tabs>
      <w:spacing w:before="60" w:after="60"/>
    </w:pPr>
  </w:style>
  <w:style w:type="paragraph" w:customStyle="1" w:styleId="Bullet4">
    <w:name w:val="Bullet 4"/>
    <w:basedOn w:val="Normal"/>
    <w:rsid w:val="005A7913"/>
    <w:pPr>
      <w:numPr>
        <w:numId w:val="7"/>
      </w:numPr>
      <w:spacing w:before="60" w:after="60"/>
    </w:pPr>
  </w:style>
  <w:style w:type="paragraph" w:customStyle="1" w:styleId="Bullet5">
    <w:name w:val="Bullet 5"/>
    <w:basedOn w:val="Normal"/>
    <w:rsid w:val="005A7913"/>
    <w:pPr>
      <w:numPr>
        <w:numId w:val="8"/>
      </w:numPr>
      <w:spacing w:before="60" w:after="60"/>
    </w:pPr>
  </w:style>
  <w:style w:type="character" w:styleId="CommentReference">
    <w:name w:val="annotation reference"/>
    <w:rsid w:val="005A7913"/>
    <w:rPr>
      <w:sz w:val="16"/>
      <w:szCs w:val="16"/>
    </w:rPr>
  </w:style>
  <w:style w:type="paragraph" w:styleId="CommentText">
    <w:name w:val="annotation text"/>
    <w:basedOn w:val="Normal"/>
    <w:link w:val="CommentTextChar"/>
    <w:rsid w:val="005A7913"/>
    <w:rPr>
      <w:sz w:val="20"/>
      <w:szCs w:val="20"/>
    </w:rPr>
  </w:style>
  <w:style w:type="character" w:customStyle="1" w:styleId="CommentTextChar">
    <w:name w:val="Comment Text Char"/>
    <w:link w:val="CommentText"/>
    <w:rsid w:val="005A7913"/>
    <w:rPr>
      <w:rFonts w:ascii="Arial" w:hAnsi="Arial"/>
    </w:rPr>
  </w:style>
  <w:style w:type="paragraph" w:styleId="CommentSubject">
    <w:name w:val="annotation subject"/>
    <w:basedOn w:val="CommentText"/>
    <w:next w:val="CommentText"/>
    <w:link w:val="CommentSubjectChar"/>
    <w:rsid w:val="005A7913"/>
    <w:rPr>
      <w:b/>
      <w:bCs/>
    </w:rPr>
  </w:style>
  <w:style w:type="character" w:customStyle="1" w:styleId="CommentSubjectChar">
    <w:name w:val="Comment Subject Char"/>
    <w:link w:val="CommentSubject"/>
    <w:rsid w:val="005A7913"/>
    <w:rPr>
      <w:rFonts w:ascii="Arial" w:hAnsi="Arial"/>
      <w:b/>
      <w:bCs/>
    </w:rPr>
  </w:style>
  <w:style w:type="paragraph" w:customStyle="1" w:styleId="DefinitionHeading2">
    <w:name w:val="Definition:Heading 2"/>
    <w:basedOn w:val="Heading2"/>
    <w:rsid w:val="005A7913"/>
    <w:pPr>
      <w:numPr>
        <w:ilvl w:val="0"/>
        <w:numId w:val="0"/>
      </w:numPr>
    </w:pPr>
  </w:style>
  <w:style w:type="character" w:styleId="EndnoteReference">
    <w:name w:val="endnote reference"/>
    <w:rsid w:val="005A7913"/>
    <w:rPr>
      <w:vertAlign w:val="superscript"/>
    </w:rPr>
  </w:style>
  <w:style w:type="paragraph" w:styleId="EndnoteText">
    <w:name w:val="endnote text"/>
    <w:basedOn w:val="Normal"/>
    <w:link w:val="EndnoteTextChar"/>
    <w:rsid w:val="005A7913"/>
    <w:rPr>
      <w:sz w:val="20"/>
      <w:szCs w:val="20"/>
    </w:rPr>
  </w:style>
  <w:style w:type="character" w:customStyle="1" w:styleId="EndnoteTextChar">
    <w:name w:val="Endnote Text Char"/>
    <w:link w:val="EndnoteText"/>
    <w:rsid w:val="005A7913"/>
    <w:rPr>
      <w:rFonts w:ascii="Arial" w:hAnsi="Arial"/>
    </w:rPr>
  </w:style>
  <w:style w:type="character" w:customStyle="1" w:styleId="HeaderChar">
    <w:name w:val="Header Char"/>
    <w:link w:val="Header"/>
    <w:rsid w:val="005A7913"/>
    <w:rPr>
      <w:rFonts w:ascii="Arial" w:hAnsi="Arial"/>
      <w:sz w:val="22"/>
      <w:szCs w:val="24"/>
    </w:rPr>
  </w:style>
  <w:style w:type="paragraph" w:customStyle="1" w:styleId="Header1">
    <w:name w:val="Header1"/>
    <w:basedOn w:val="Normal"/>
    <w:rsid w:val="005A7913"/>
    <w:pPr>
      <w:jc w:val="center"/>
    </w:pPr>
    <w:rPr>
      <w:rFonts w:ascii="Times New Roman Bold" w:hAnsi="Times New Roman Bold"/>
      <w:caps/>
      <w:sz w:val="28"/>
    </w:rPr>
  </w:style>
  <w:style w:type="character" w:customStyle="1" w:styleId="Heading5Char">
    <w:name w:val="Heading 5 Char"/>
    <w:link w:val="Heading5"/>
    <w:rsid w:val="005A7913"/>
    <w:rPr>
      <w:rFonts w:ascii="Arial" w:hAnsi="Arial"/>
      <w:bCs/>
      <w:iCs/>
      <w:sz w:val="22"/>
      <w:szCs w:val="26"/>
    </w:rPr>
  </w:style>
  <w:style w:type="character" w:customStyle="1" w:styleId="Heading6Char">
    <w:name w:val="Heading 6 Char"/>
    <w:link w:val="Heading6"/>
    <w:rsid w:val="005A7913"/>
    <w:rPr>
      <w:rFonts w:ascii="Arial" w:hAnsi="Arial"/>
      <w:bCs/>
      <w:sz w:val="22"/>
      <w:szCs w:val="22"/>
    </w:rPr>
  </w:style>
  <w:style w:type="paragraph" w:customStyle="1" w:styleId="Level1">
    <w:name w:val="Level 1"/>
    <w:basedOn w:val="Normal"/>
    <w:qFormat/>
    <w:rsid w:val="005A7913"/>
    <w:pPr>
      <w:ind w:left="720"/>
    </w:pPr>
  </w:style>
  <w:style w:type="paragraph" w:customStyle="1" w:styleId="Level2">
    <w:name w:val="Level 2"/>
    <w:basedOn w:val="Normal"/>
    <w:rsid w:val="005A7913"/>
    <w:pPr>
      <w:ind w:left="720"/>
    </w:pPr>
  </w:style>
  <w:style w:type="paragraph" w:customStyle="1" w:styleId="Level3">
    <w:name w:val="Level 3"/>
    <w:basedOn w:val="Normal"/>
    <w:rsid w:val="005A7913"/>
    <w:pPr>
      <w:ind w:left="1584"/>
    </w:pPr>
  </w:style>
  <w:style w:type="paragraph" w:customStyle="1" w:styleId="Level4">
    <w:name w:val="Level 4"/>
    <w:basedOn w:val="Normal"/>
    <w:rsid w:val="005A7913"/>
    <w:pPr>
      <w:ind w:left="2592"/>
    </w:pPr>
  </w:style>
  <w:style w:type="paragraph" w:customStyle="1" w:styleId="Level5">
    <w:name w:val="Level 5"/>
    <w:basedOn w:val="Normal"/>
    <w:rsid w:val="005A7913"/>
    <w:pPr>
      <w:ind w:left="3744"/>
    </w:pPr>
  </w:style>
  <w:style w:type="paragraph" w:customStyle="1" w:styleId="Note2">
    <w:name w:val="Note_2"/>
    <w:basedOn w:val="Level2"/>
    <w:rsid w:val="005A7913"/>
  </w:style>
  <w:style w:type="paragraph" w:customStyle="1" w:styleId="Note1Bold">
    <w:name w:val="Note_1 + Bold"/>
    <w:basedOn w:val="Note2"/>
    <w:rsid w:val="005A7913"/>
    <w:pPr>
      <w:ind w:left="1440" w:hanging="720"/>
    </w:pPr>
    <w:rPr>
      <w:b/>
    </w:rPr>
  </w:style>
  <w:style w:type="paragraph" w:customStyle="1" w:styleId="Note3">
    <w:name w:val="Note_3"/>
    <w:basedOn w:val="Level3"/>
    <w:rsid w:val="005A7913"/>
  </w:style>
  <w:style w:type="paragraph" w:customStyle="1" w:styleId="Note4">
    <w:name w:val="Note_4"/>
    <w:basedOn w:val="Level4"/>
    <w:rsid w:val="005A7913"/>
    <w:pPr>
      <w:ind w:left="3240" w:hanging="648"/>
    </w:pPr>
  </w:style>
  <w:style w:type="paragraph" w:customStyle="1" w:styleId="Note5">
    <w:name w:val="Note_5"/>
    <w:basedOn w:val="Level5"/>
    <w:rsid w:val="005A7913"/>
    <w:pPr>
      <w:ind w:left="4500" w:hanging="756"/>
    </w:pPr>
  </w:style>
  <w:style w:type="paragraph" w:customStyle="1" w:styleId="TableHeader0">
    <w:name w:val="Table Header"/>
    <w:basedOn w:val="Normal"/>
    <w:qFormat/>
    <w:rsid w:val="005A7913"/>
    <w:pPr>
      <w:keepNext/>
      <w:spacing w:before="60" w:after="60"/>
      <w:jc w:val="center"/>
    </w:pPr>
    <w:rPr>
      <w:b/>
      <w:sz w:val="20"/>
    </w:rPr>
  </w:style>
  <w:style w:type="paragraph" w:customStyle="1" w:styleId="Tight">
    <w:name w:val="Tight"/>
    <w:basedOn w:val="Normal"/>
    <w:rsid w:val="005A7913"/>
    <w:rPr>
      <w:sz w:val="18"/>
      <w:szCs w:val="18"/>
    </w:rPr>
  </w:style>
  <w:style w:type="character" w:customStyle="1" w:styleId="x210">
    <w:name w:val="x210"/>
    <w:rsid w:val="009C0523"/>
    <w:rPr>
      <w:rFonts w:ascii="Tahoma" w:hAnsi="Tahoma" w:cs="Tahoma" w:hint="default"/>
      <w:b/>
      <w:bCs/>
      <w:color w:val="3C3C3C"/>
      <w:sz w:val="20"/>
      <w:szCs w:val="20"/>
    </w:rPr>
  </w:style>
  <w:style w:type="table" w:customStyle="1" w:styleId="TableGrid1">
    <w:name w:val="Table Grid1"/>
    <w:basedOn w:val="TableNormal"/>
    <w:next w:val="TableGrid"/>
    <w:rsid w:val="00820EE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OPHeader">
    <w:name w:val="SOP Header"/>
    <w:basedOn w:val="Normal"/>
    <w:next w:val="BodyText"/>
    <w:rsid w:val="00820EEF"/>
    <w:rPr>
      <w:rFonts w:ascii="Times New Roman" w:hAnsi="Times New Roman"/>
      <w:szCs w:val="20"/>
    </w:rPr>
  </w:style>
  <w:style w:type="paragraph" w:styleId="ListParagraph">
    <w:name w:val="List Paragraph"/>
    <w:basedOn w:val="Normal"/>
    <w:uiPriority w:val="34"/>
    <w:qFormat/>
    <w:rsid w:val="000036DA"/>
    <w:pPr>
      <w:spacing w:after="200" w:line="276" w:lineRule="auto"/>
      <w:ind w:left="720"/>
      <w:contextualSpacing/>
    </w:pPr>
  </w:style>
  <w:style w:type="paragraph" w:customStyle="1" w:styleId="Formal2">
    <w:name w:val="Formal2"/>
    <w:basedOn w:val="Normal"/>
    <w:rsid w:val="006D649B"/>
    <w:pPr>
      <w:spacing w:before="60"/>
    </w:pPr>
    <w:rPr>
      <w:rFonts w:eastAsia="Batang"/>
      <w:b/>
      <w:sz w:val="24"/>
      <w:szCs w:val="20"/>
    </w:rPr>
  </w:style>
  <w:style w:type="character" w:customStyle="1" w:styleId="Heading1Char">
    <w:name w:val="Heading 1 Char"/>
    <w:link w:val="Heading1"/>
    <w:rsid w:val="005100CC"/>
    <w:rPr>
      <w:rFonts w:ascii="Calibri" w:eastAsiaTheme="minorHAnsi" w:hAnsi="Calibri" w:cs="Arial"/>
      <w:b/>
      <w:bCs/>
      <w:caps/>
      <w:kern w:val="32"/>
      <w:sz w:val="22"/>
      <w:szCs w:val="32"/>
    </w:rPr>
  </w:style>
  <w:style w:type="paragraph" w:styleId="Revision">
    <w:name w:val="Revision"/>
    <w:hidden/>
    <w:uiPriority w:val="99"/>
    <w:semiHidden/>
    <w:rsid w:val="00C32648"/>
    <w:rPr>
      <w:rFonts w:ascii="Calibri" w:eastAsiaTheme="minorHAnsi" w:hAnsi="Calibr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AB6"/>
    <w:rPr>
      <w:rFonts w:ascii="Calibri" w:eastAsiaTheme="minorHAnsi" w:hAnsi="Calibri"/>
      <w:sz w:val="22"/>
      <w:szCs w:val="22"/>
    </w:rPr>
  </w:style>
  <w:style w:type="paragraph" w:styleId="Heading1">
    <w:name w:val="heading 1"/>
    <w:basedOn w:val="Normal"/>
    <w:next w:val="Normal"/>
    <w:link w:val="Heading1Char"/>
    <w:qFormat/>
    <w:rsid w:val="005A7913"/>
    <w:pPr>
      <w:keepNext/>
      <w:numPr>
        <w:numId w:val="9"/>
      </w:numPr>
      <w:spacing w:before="240"/>
      <w:outlineLvl w:val="0"/>
    </w:pPr>
    <w:rPr>
      <w:rFonts w:cs="Arial"/>
      <w:b/>
      <w:bCs/>
      <w:caps/>
      <w:kern w:val="32"/>
      <w:szCs w:val="32"/>
    </w:rPr>
  </w:style>
  <w:style w:type="paragraph" w:styleId="Heading2">
    <w:name w:val="heading 2"/>
    <w:aliases w:val="HD2"/>
    <w:basedOn w:val="Normal"/>
    <w:qFormat/>
    <w:rsid w:val="005A7913"/>
    <w:pPr>
      <w:numPr>
        <w:ilvl w:val="1"/>
        <w:numId w:val="9"/>
      </w:numPr>
      <w:outlineLvl w:val="1"/>
    </w:pPr>
    <w:rPr>
      <w:rFonts w:cs="Arial"/>
      <w:bCs/>
      <w:iCs/>
      <w:szCs w:val="28"/>
    </w:rPr>
  </w:style>
  <w:style w:type="paragraph" w:styleId="Heading3">
    <w:name w:val="heading 3"/>
    <w:basedOn w:val="Normal"/>
    <w:next w:val="Normal"/>
    <w:qFormat/>
    <w:rsid w:val="00515BBB"/>
    <w:pPr>
      <w:keepNext/>
      <w:numPr>
        <w:ilvl w:val="2"/>
        <w:numId w:val="9"/>
      </w:numPr>
      <w:spacing w:before="240" w:after="60"/>
      <w:outlineLvl w:val="2"/>
    </w:pPr>
    <w:rPr>
      <w:rFonts w:cs="Arial"/>
      <w:b/>
      <w:bCs/>
      <w:szCs w:val="26"/>
    </w:rPr>
  </w:style>
  <w:style w:type="paragraph" w:styleId="Heading4">
    <w:name w:val="heading 4"/>
    <w:basedOn w:val="Normal"/>
    <w:qFormat/>
    <w:rsid w:val="005A7913"/>
    <w:pPr>
      <w:numPr>
        <w:ilvl w:val="3"/>
        <w:numId w:val="9"/>
      </w:numPr>
      <w:outlineLvl w:val="3"/>
    </w:pPr>
    <w:rPr>
      <w:bCs/>
      <w:szCs w:val="28"/>
    </w:rPr>
  </w:style>
  <w:style w:type="paragraph" w:styleId="Heading5">
    <w:name w:val="heading 5"/>
    <w:basedOn w:val="Normal"/>
    <w:link w:val="Heading5Char"/>
    <w:qFormat/>
    <w:rsid w:val="005A7913"/>
    <w:pPr>
      <w:numPr>
        <w:ilvl w:val="4"/>
        <w:numId w:val="9"/>
      </w:numPr>
      <w:outlineLvl w:val="4"/>
    </w:pPr>
    <w:rPr>
      <w:bCs/>
      <w:iCs/>
      <w:szCs w:val="26"/>
    </w:rPr>
  </w:style>
  <w:style w:type="paragraph" w:styleId="Heading6">
    <w:name w:val="heading 6"/>
    <w:basedOn w:val="Normal"/>
    <w:next w:val="Normal"/>
    <w:link w:val="Heading6Char"/>
    <w:rsid w:val="005A7913"/>
    <w:pPr>
      <w:numPr>
        <w:ilvl w:val="5"/>
        <w:numId w:val="9"/>
      </w:numPr>
      <w:spacing w:before="240" w:after="60"/>
      <w:outlineLvl w:val="5"/>
    </w:pPr>
    <w:rPr>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5A7913"/>
    <w:pPr>
      <w:tabs>
        <w:tab w:val="center" w:pos="4320"/>
        <w:tab w:val="right" w:pos="8640"/>
      </w:tabs>
    </w:pPr>
  </w:style>
  <w:style w:type="paragraph" w:styleId="Footer">
    <w:name w:val="footer"/>
    <w:basedOn w:val="Normal"/>
    <w:link w:val="FooterChar"/>
    <w:rsid w:val="005A7913"/>
    <w:pPr>
      <w:tabs>
        <w:tab w:val="center" w:pos="4680"/>
        <w:tab w:val="right" w:pos="9360"/>
      </w:tabs>
    </w:pPr>
    <w:rPr>
      <w:sz w:val="18"/>
    </w:rPr>
  </w:style>
  <w:style w:type="table" w:styleId="TableGrid">
    <w:name w:val="Table Grid"/>
    <w:basedOn w:val="TableNormal"/>
    <w:uiPriority w:val="59"/>
    <w:rsid w:val="005A79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rsid w:val="005A7913"/>
    <w:rPr>
      <w:rFonts w:ascii="Times New Roman" w:hAnsi="Times New Roman"/>
      <w:sz w:val="22"/>
    </w:rPr>
  </w:style>
  <w:style w:type="paragraph" w:styleId="BodyText">
    <w:name w:val="Body Text"/>
    <w:aliases w:val="body text,body text o+ Bold,bt,contents,Corps de texte,heading_txt,bodytxy2,Body Text - Level 2,??2,contents indent,body text1,body text2,bt1,body text3,bt2,body text4,bt3,body text5,bt4,body text6,bt5,body text7,bt6,body text8,bt7,body text11"/>
    <w:basedOn w:val="Normal"/>
    <w:link w:val="BodyTextChar"/>
    <w:rsid w:val="00B066A6"/>
    <w:pPr>
      <w:overflowPunct w:val="0"/>
      <w:autoSpaceDE w:val="0"/>
      <w:autoSpaceDN w:val="0"/>
      <w:adjustRightInd w:val="0"/>
      <w:ind w:left="2520"/>
      <w:textAlignment w:val="baseline"/>
    </w:pPr>
    <w:rPr>
      <w:rFonts w:ascii="Book Antiqua" w:hAnsi="Book Antiqua"/>
      <w:sz w:val="20"/>
      <w:szCs w:val="20"/>
    </w:rPr>
  </w:style>
  <w:style w:type="paragraph" w:customStyle="1" w:styleId="TableText">
    <w:name w:val="Table Text"/>
    <w:basedOn w:val="Normal"/>
    <w:qFormat/>
    <w:rsid w:val="005A7913"/>
    <w:pPr>
      <w:spacing w:before="60" w:after="60"/>
    </w:pPr>
    <w:rPr>
      <w:sz w:val="20"/>
    </w:rPr>
  </w:style>
  <w:style w:type="paragraph" w:customStyle="1" w:styleId="HeadingBar">
    <w:name w:val="Heading Bar"/>
    <w:basedOn w:val="Normal"/>
    <w:next w:val="Heading3"/>
    <w:rsid w:val="00B066A6"/>
    <w:pPr>
      <w:keepNext/>
      <w:keepLines/>
      <w:shd w:val="solid" w:color="auto" w:fill="auto"/>
      <w:overflowPunct w:val="0"/>
      <w:autoSpaceDE w:val="0"/>
      <w:autoSpaceDN w:val="0"/>
      <w:adjustRightInd w:val="0"/>
      <w:spacing w:before="240"/>
      <w:ind w:right="7920"/>
      <w:textAlignment w:val="baseline"/>
    </w:pPr>
    <w:rPr>
      <w:rFonts w:ascii="Book Antiqua" w:hAnsi="Book Antiqua"/>
      <w:color w:val="FFFFFF"/>
      <w:sz w:val="8"/>
      <w:szCs w:val="20"/>
    </w:rPr>
  </w:style>
  <w:style w:type="paragraph" w:customStyle="1" w:styleId="Note">
    <w:name w:val="Note"/>
    <w:basedOn w:val="BodyText"/>
    <w:rsid w:val="00B066A6"/>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customStyle="1" w:styleId="TableHeading">
    <w:name w:val="Table Heading"/>
    <w:basedOn w:val="TableText"/>
    <w:rsid w:val="00B066A6"/>
    <w:pPr>
      <w:spacing w:before="120" w:after="120"/>
    </w:pPr>
    <w:rPr>
      <w:b/>
    </w:rPr>
  </w:style>
  <w:style w:type="paragraph" w:styleId="TOC1">
    <w:name w:val="toc 1"/>
    <w:basedOn w:val="Normal"/>
    <w:next w:val="Normal"/>
    <w:autoRedefine/>
    <w:uiPriority w:val="39"/>
    <w:rsid w:val="000A60C6"/>
    <w:pPr>
      <w:tabs>
        <w:tab w:val="left" w:pos="660"/>
        <w:tab w:val="right" w:leader="dot" w:pos="9350"/>
      </w:tabs>
    </w:pPr>
    <w:rPr>
      <w:b/>
      <w:sz w:val="28"/>
    </w:rPr>
  </w:style>
  <w:style w:type="character" w:styleId="Hyperlink">
    <w:name w:val="Hyperlink"/>
    <w:uiPriority w:val="99"/>
    <w:rsid w:val="00CB4DAC"/>
    <w:rPr>
      <w:color w:val="0000FF"/>
      <w:u w:val="single"/>
    </w:rPr>
  </w:style>
  <w:style w:type="paragraph" w:styleId="TOC2">
    <w:name w:val="toc 2"/>
    <w:basedOn w:val="Normal"/>
    <w:next w:val="Normal"/>
    <w:autoRedefine/>
    <w:uiPriority w:val="39"/>
    <w:rsid w:val="00E2768D"/>
    <w:pPr>
      <w:tabs>
        <w:tab w:val="left" w:pos="960"/>
        <w:tab w:val="right" w:leader="dot" w:pos="9350"/>
      </w:tabs>
      <w:ind w:left="240"/>
    </w:pPr>
    <w:rPr>
      <w:rFonts w:cs="Arial"/>
      <w:noProof/>
      <w:lang w:eastAsia="ja-JP"/>
    </w:rPr>
  </w:style>
  <w:style w:type="paragraph" w:styleId="Title">
    <w:name w:val="Title"/>
    <w:basedOn w:val="Normal"/>
    <w:qFormat/>
    <w:rsid w:val="005C338F"/>
    <w:pPr>
      <w:keepLines/>
      <w:ind w:left="2160" w:right="720"/>
    </w:pPr>
    <w:rPr>
      <w:rFonts w:cs="Arial"/>
      <w:b/>
      <w:bCs/>
      <w:sz w:val="36"/>
      <w:szCs w:val="36"/>
    </w:rPr>
  </w:style>
  <w:style w:type="paragraph" w:styleId="BalloonText">
    <w:name w:val="Balloon Text"/>
    <w:basedOn w:val="Normal"/>
    <w:semiHidden/>
    <w:rsid w:val="005A7913"/>
    <w:rPr>
      <w:rFonts w:ascii="Tahoma" w:hAnsi="Tahoma" w:cs="Tahoma"/>
      <w:sz w:val="16"/>
      <w:szCs w:val="16"/>
    </w:rPr>
  </w:style>
  <w:style w:type="character" w:customStyle="1" w:styleId="HighlightedVariable">
    <w:name w:val="Highlighted Variable"/>
    <w:rsid w:val="00BB6727"/>
    <w:rPr>
      <w:color w:val="0000FF"/>
      <w:sz w:val="20"/>
    </w:rPr>
  </w:style>
  <w:style w:type="paragraph" w:styleId="DocumentMap">
    <w:name w:val="Document Map"/>
    <w:basedOn w:val="Normal"/>
    <w:semiHidden/>
    <w:rsid w:val="00E8307E"/>
    <w:pPr>
      <w:shd w:val="clear" w:color="auto" w:fill="000080"/>
    </w:pPr>
    <w:rPr>
      <w:rFonts w:ascii="Tahoma" w:hAnsi="Tahoma" w:cs="Tahoma"/>
      <w:sz w:val="20"/>
      <w:szCs w:val="20"/>
    </w:rPr>
  </w:style>
  <w:style w:type="paragraph" w:styleId="TOC3">
    <w:name w:val="toc 3"/>
    <w:basedOn w:val="Normal"/>
    <w:next w:val="Normal"/>
    <w:autoRedefine/>
    <w:uiPriority w:val="39"/>
    <w:rsid w:val="00163BC0"/>
    <w:pPr>
      <w:tabs>
        <w:tab w:val="left" w:pos="1200"/>
        <w:tab w:val="right" w:leader="dot" w:pos="9350"/>
      </w:tabs>
      <w:ind w:left="245"/>
    </w:pPr>
  </w:style>
  <w:style w:type="paragraph" w:customStyle="1" w:styleId="Style1">
    <w:name w:val="Style1"/>
    <w:basedOn w:val="Normal"/>
    <w:rsid w:val="009B7DDB"/>
    <w:pPr>
      <w:keepLines/>
      <w:tabs>
        <w:tab w:val="left" w:pos="0"/>
      </w:tabs>
    </w:pPr>
    <w:rPr>
      <w:color w:val="000000"/>
      <w:sz w:val="16"/>
      <w:szCs w:val="20"/>
      <w:lang w:eastAsia="ja-JP"/>
    </w:rPr>
  </w:style>
  <w:style w:type="table" w:customStyle="1" w:styleId="TableStyle1">
    <w:name w:val="Table Style1"/>
    <w:basedOn w:val="TableClassic3"/>
    <w:rsid w:val="009B7DDB"/>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customStyle="1" w:styleId="Title-Major">
    <w:name w:val="Title-Major"/>
    <w:basedOn w:val="Title"/>
    <w:rsid w:val="00506E1D"/>
    <w:pPr>
      <w:ind w:left="2520"/>
    </w:pPr>
    <w:rPr>
      <w:rFonts w:ascii="Book Antiqua" w:hAnsi="Book Antiqua" w:cs="Times New Roman"/>
      <w:b w:val="0"/>
      <w:bCs w:val="0"/>
      <w:smallCaps/>
      <w:sz w:val="48"/>
      <w:szCs w:val="20"/>
    </w:rPr>
  </w:style>
  <w:style w:type="character" w:styleId="Emphasis">
    <w:name w:val="Emphasis"/>
    <w:qFormat/>
    <w:rsid w:val="00CD3912"/>
    <w:rPr>
      <w:i/>
      <w:iCs/>
    </w:rPr>
  </w:style>
  <w:style w:type="table" w:styleId="TableClassic3">
    <w:name w:val="Table Classic 3"/>
    <w:basedOn w:val="TableNormal"/>
    <w:rsid w:val="009B7DDB"/>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HTMLPreformatted">
    <w:name w:val="HTML Preformatted"/>
    <w:basedOn w:val="Normal"/>
    <w:rsid w:val="00321C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BodyTextChar">
    <w:name w:val="Body Text Char"/>
    <w:aliases w:val="body text Char,body text o+ Bold Char,bt Char,contents Char,Corps de texte Char,heading_txt Char,bodytxy2 Char,Body Text - Level 2 Char,??2 Char,contents indent Char,body text1 Char,body text2 Char,bt1 Char,body text3 Char,bt2 Char"/>
    <w:link w:val="BodyText"/>
    <w:rsid w:val="00A80ACF"/>
    <w:rPr>
      <w:rFonts w:ascii="Book Antiqua" w:hAnsi="Book Antiqua"/>
    </w:rPr>
  </w:style>
  <w:style w:type="character" w:customStyle="1" w:styleId="HeaderChar1">
    <w:name w:val="Header Char1"/>
    <w:aliases w:val="Draft Char"/>
    <w:locked/>
    <w:rsid w:val="00A80ACF"/>
    <w:rPr>
      <w:sz w:val="24"/>
      <w:szCs w:val="24"/>
    </w:rPr>
  </w:style>
  <w:style w:type="paragraph" w:customStyle="1" w:styleId="6BeforeOnly">
    <w:name w:val="6 Before Only"/>
    <w:basedOn w:val="Normal"/>
    <w:next w:val="Normal"/>
    <w:rsid w:val="00A80ACF"/>
    <w:rPr>
      <w:rFonts w:eastAsia="Batang"/>
      <w:szCs w:val="20"/>
      <w:lang w:eastAsia="ja-JP"/>
    </w:rPr>
  </w:style>
  <w:style w:type="paragraph" w:customStyle="1" w:styleId="SOPTITLEHEADER">
    <w:name w:val="SOP TITLE HEADER"/>
    <w:basedOn w:val="Normal"/>
    <w:next w:val="Normal"/>
    <w:rsid w:val="005A7913"/>
    <w:rPr>
      <w:rFonts w:ascii="Times New Roman Bold" w:hAnsi="Times New Roman Bold"/>
      <w:b/>
      <w:caps/>
      <w:szCs w:val="20"/>
    </w:rPr>
  </w:style>
  <w:style w:type="paragraph" w:customStyle="1" w:styleId="0BeforeAfter">
    <w:name w:val="0 Before &amp; After"/>
    <w:basedOn w:val="Normal"/>
    <w:rsid w:val="00A80ACF"/>
    <w:rPr>
      <w:szCs w:val="20"/>
      <w:lang w:eastAsia="ja-JP"/>
    </w:rPr>
  </w:style>
  <w:style w:type="character" w:customStyle="1" w:styleId="FooterChar">
    <w:name w:val="Footer Char"/>
    <w:link w:val="Footer"/>
    <w:rsid w:val="00A80ACF"/>
    <w:rPr>
      <w:rFonts w:ascii="Arial" w:hAnsi="Arial"/>
      <w:sz w:val="18"/>
      <w:szCs w:val="24"/>
    </w:rPr>
  </w:style>
  <w:style w:type="paragraph" w:customStyle="1" w:styleId="tablecontent">
    <w:name w:val="table content"/>
    <w:basedOn w:val="Normal"/>
    <w:rsid w:val="0045775E"/>
    <w:pPr>
      <w:spacing w:before="60" w:after="60"/>
    </w:pPr>
    <w:rPr>
      <w:rFonts w:eastAsia="Batang"/>
      <w:lang w:val="en-IE"/>
    </w:rPr>
  </w:style>
  <w:style w:type="paragraph" w:customStyle="1" w:styleId="Tableheader">
    <w:name w:val="Table header"/>
    <w:basedOn w:val="Normal"/>
    <w:rsid w:val="0045775E"/>
    <w:pPr>
      <w:spacing w:before="60" w:after="60"/>
      <w:jc w:val="center"/>
    </w:pPr>
    <w:rPr>
      <w:rFonts w:ascii="Palatino" w:eastAsia="Batang" w:hAnsi="Palatino"/>
      <w:b/>
      <w:szCs w:val="20"/>
    </w:rPr>
  </w:style>
  <w:style w:type="paragraph" w:customStyle="1" w:styleId="Bullet1">
    <w:name w:val="Bullet 1"/>
    <w:basedOn w:val="Normal"/>
    <w:rsid w:val="005A7913"/>
    <w:pPr>
      <w:numPr>
        <w:numId w:val="4"/>
      </w:numPr>
      <w:spacing w:before="60" w:after="60"/>
    </w:pPr>
  </w:style>
  <w:style w:type="paragraph" w:customStyle="1" w:styleId="Bullet2">
    <w:name w:val="Bullet 2"/>
    <w:basedOn w:val="Normal"/>
    <w:rsid w:val="005A7913"/>
    <w:pPr>
      <w:numPr>
        <w:numId w:val="5"/>
      </w:numPr>
      <w:spacing w:before="60" w:after="60"/>
    </w:pPr>
  </w:style>
  <w:style w:type="paragraph" w:customStyle="1" w:styleId="Bullet3">
    <w:name w:val="Bullet 3"/>
    <w:basedOn w:val="Normal"/>
    <w:rsid w:val="005A7913"/>
    <w:pPr>
      <w:numPr>
        <w:numId w:val="6"/>
      </w:numPr>
      <w:tabs>
        <w:tab w:val="left" w:pos="1944"/>
      </w:tabs>
      <w:spacing w:before="60" w:after="60"/>
    </w:pPr>
  </w:style>
  <w:style w:type="paragraph" w:customStyle="1" w:styleId="Bullet4">
    <w:name w:val="Bullet 4"/>
    <w:basedOn w:val="Normal"/>
    <w:rsid w:val="005A7913"/>
    <w:pPr>
      <w:numPr>
        <w:numId w:val="7"/>
      </w:numPr>
      <w:spacing w:before="60" w:after="60"/>
    </w:pPr>
  </w:style>
  <w:style w:type="paragraph" w:customStyle="1" w:styleId="Bullet5">
    <w:name w:val="Bullet 5"/>
    <w:basedOn w:val="Normal"/>
    <w:rsid w:val="005A7913"/>
    <w:pPr>
      <w:numPr>
        <w:numId w:val="8"/>
      </w:numPr>
      <w:spacing w:before="60" w:after="60"/>
    </w:pPr>
  </w:style>
  <w:style w:type="character" w:styleId="CommentReference">
    <w:name w:val="annotation reference"/>
    <w:rsid w:val="005A7913"/>
    <w:rPr>
      <w:sz w:val="16"/>
      <w:szCs w:val="16"/>
    </w:rPr>
  </w:style>
  <w:style w:type="paragraph" w:styleId="CommentText">
    <w:name w:val="annotation text"/>
    <w:basedOn w:val="Normal"/>
    <w:link w:val="CommentTextChar"/>
    <w:rsid w:val="005A7913"/>
    <w:rPr>
      <w:sz w:val="20"/>
      <w:szCs w:val="20"/>
    </w:rPr>
  </w:style>
  <w:style w:type="character" w:customStyle="1" w:styleId="CommentTextChar">
    <w:name w:val="Comment Text Char"/>
    <w:link w:val="CommentText"/>
    <w:rsid w:val="005A7913"/>
    <w:rPr>
      <w:rFonts w:ascii="Arial" w:hAnsi="Arial"/>
    </w:rPr>
  </w:style>
  <w:style w:type="paragraph" w:styleId="CommentSubject">
    <w:name w:val="annotation subject"/>
    <w:basedOn w:val="CommentText"/>
    <w:next w:val="CommentText"/>
    <w:link w:val="CommentSubjectChar"/>
    <w:rsid w:val="005A7913"/>
    <w:rPr>
      <w:b/>
      <w:bCs/>
    </w:rPr>
  </w:style>
  <w:style w:type="character" w:customStyle="1" w:styleId="CommentSubjectChar">
    <w:name w:val="Comment Subject Char"/>
    <w:link w:val="CommentSubject"/>
    <w:rsid w:val="005A7913"/>
    <w:rPr>
      <w:rFonts w:ascii="Arial" w:hAnsi="Arial"/>
      <w:b/>
      <w:bCs/>
    </w:rPr>
  </w:style>
  <w:style w:type="paragraph" w:customStyle="1" w:styleId="DefinitionHeading2">
    <w:name w:val="Definition:Heading 2"/>
    <w:basedOn w:val="Heading2"/>
    <w:rsid w:val="005A7913"/>
    <w:pPr>
      <w:numPr>
        <w:ilvl w:val="0"/>
        <w:numId w:val="0"/>
      </w:numPr>
    </w:pPr>
  </w:style>
  <w:style w:type="character" w:styleId="EndnoteReference">
    <w:name w:val="endnote reference"/>
    <w:rsid w:val="005A7913"/>
    <w:rPr>
      <w:vertAlign w:val="superscript"/>
    </w:rPr>
  </w:style>
  <w:style w:type="paragraph" w:styleId="EndnoteText">
    <w:name w:val="endnote text"/>
    <w:basedOn w:val="Normal"/>
    <w:link w:val="EndnoteTextChar"/>
    <w:rsid w:val="005A7913"/>
    <w:rPr>
      <w:sz w:val="20"/>
      <w:szCs w:val="20"/>
    </w:rPr>
  </w:style>
  <w:style w:type="character" w:customStyle="1" w:styleId="EndnoteTextChar">
    <w:name w:val="Endnote Text Char"/>
    <w:link w:val="EndnoteText"/>
    <w:rsid w:val="005A7913"/>
    <w:rPr>
      <w:rFonts w:ascii="Arial" w:hAnsi="Arial"/>
    </w:rPr>
  </w:style>
  <w:style w:type="character" w:customStyle="1" w:styleId="HeaderChar">
    <w:name w:val="Header Char"/>
    <w:link w:val="Header"/>
    <w:rsid w:val="005A7913"/>
    <w:rPr>
      <w:rFonts w:ascii="Arial" w:hAnsi="Arial"/>
      <w:sz w:val="22"/>
      <w:szCs w:val="24"/>
    </w:rPr>
  </w:style>
  <w:style w:type="paragraph" w:customStyle="1" w:styleId="Header1">
    <w:name w:val="Header1"/>
    <w:basedOn w:val="Normal"/>
    <w:rsid w:val="005A7913"/>
    <w:pPr>
      <w:jc w:val="center"/>
    </w:pPr>
    <w:rPr>
      <w:rFonts w:ascii="Times New Roman Bold" w:hAnsi="Times New Roman Bold"/>
      <w:caps/>
      <w:sz w:val="28"/>
    </w:rPr>
  </w:style>
  <w:style w:type="character" w:customStyle="1" w:styleId="Heading5Char">
    <w:name w:val="Heading 5 Char"/>
    <w:link w:val="Heading5"/>
    <w:rsid w:val="005A7913"/>
    <w:rPr>
      <w:rFonts w:ascii="Arial" w:hAnsi="Arial"/>
      <w:bCs/>
      <w:iCs/>
      <w:sz w:val="22"/>
      <w:szCs w:val="26"/>
    </w:rPr>
  </w:style>
  <w:style w:type="character" w:customStyle="1" w:styleId="Heading6Char">
    <w:name w:val="Heading 6 Char"/>
    <w:link w:val="Heading6"/>
    <w:rsid w:val="005A7913"/>
    <w:rPr>
      <w:rFonts w:ascii="Arial" w:hAnsi="Arial"/>
      <w:bCs/>
      <w:sz w:val="22"/>
      <w:szCs w:val="22"/>
    </w:rPr>
  </w:style>
  <w:style w:type="paragraph" w:customStyle="1" w:styleId="Level1">
    <w:name w:val="Level 1"/>
    <w:basedOn w:val="Normal"/>
    <w:qFormat/>
    <w:rsid w:val="005A7913"/>
    <w:pPr>
      <w:ind w:left="720"/>
    </w:pPr>
  </w:style>
  <w:style w:type="paragraph" w:customStyle="1" w:styleId="Level2">
    <w:name w:val="Level 2"/>
    <w:basedOn w:val="Normal"/>
    <w:rsid w:val="005A7913"/>
    <w:pPr>
      <w:ind w:left="720"/>
    </w:pPr>
  </w:style>
  <w:style w:type="paragraph" w:customStyle="1" w:styleId="Level3">
    <w:name w:val="Level 3"/>
    <w:basedOn w:val="Normal"/>
    <w:rsid w:val="005A7913"/>
    <w:pPr>
      <w:ind w:left="1584"/>
    </w:pPr>
  </w:style>
  <w:style w:type="paragraph" w:customStyle="1" w:styleId="Level4">
    <w:name w:val="Level 4"/>
    <w:basedOn w:val="Normal"/>
    <w:rsid w:val="005A7913"/>
    <w:pPr>
      <w:ind w:left="2592"/>
    </w:pPr>
  </w:style>
  <w:style w:type="paragraph" w:customStyle="1" w:styleId="Level5">
    <w:name w:val="Level 5"/>
    <w:basedOn w:val="Normal"/>
    <w:rsid w:val="005A7913"/>
    <w:pPr>
      <w:ind w:left="3744"/>
    </w:pPr>
  </w:style>
  <w:style w:type="paragraph" w:customStyle="1" w:styleId="Note2">
    <w:name w:val="Note_2"/>
    <w:basedOn w:val="Level2"/>
    <w:rsid w:val="005A7913"/>
  </w:style>
  <w:style w:type="paragraph" w:customStyle="1" w:styleId="Note1Bold">
    <w:name w:val="Note_1 + Bold"/>
    <w:basedOn w:val="Note2"/>
    <w:rsid w:val="005A7913"/>
    <w:pPr>
      <w:ind w:left="1440" w:hanging="720"/>
    </w:pPr>
    <w:rPr>
      <w:b/>
    </w:rPr>
  </w:style>
  <w:style w:type="paragraph" w:customStyle="1" w:styleId="Note3">
    <w:name w:val="Note_3"/>
    <w:basedOn w:val="Level3"/>
    <w:rsid w:val="005A7913"/>
  </w:style>
  <w:style w:type="paragraph" w:customStyle="1" w:styleId="Note4">
    <w:name w:val="Note_4"/>
    <w:basedOn w:val="Level4"/>
    <w:rsid w:val="005A7913"/>
    <w:pPr>
      <w:ind w:left="3240" w:hanging="648"/>
    </w:pPr>
  </w:style>
  <w:style w:type="paragraph" w:customStyle="1" w:styleId="Note5">
    <w:name w:val="Note_5"/>
    <w:basedOn w:val="Level5"/>
    <w:rsid w:val="005A7913"/>
    <w:pPr>
      <w:ind w:left="4500" w:hanging="756"/>
    </w:pPr>
  </w:style>
  <w:style w:type="paragraph" w:customStyle="1" w:styleId="TableHeader0">
    <w:name w:val="Table Header"/>
    <w:basedOn w:val="Normal"/>
    <w:qFormat/>
    <w:rsid w:val="005A7913"/>
    <w:pPr>
      <w:keepNext/>
      <w:spacing w:before="60" w:after="60"/>
      <w:jc w:val="center"/>
    </w:pPr>
    <w:rPr>
      <w:b/>
      <w:sz w:val="20"/>
    </w:rPr>
  </w:style>
  <w:style w:type="paragraph" w:customStyle="1" w:styleId="Tight">
    <w:name w:val="Tight"/>
    <w:basedOn w:val="Normal"/>
    <w:rsid w:val="005A7913"/>
    <w:rPr>
      <w:sz w:val="18"/>
      <w:szCs w:val="18"/>
    </w:rPr>
  </w:style>
  <w:style w:type="character" w:customStyle="1" w:styleId="x210">
    <w:name w:val="x210"/>
    <w:rsid w:val="009C0523"/>
    <w:rPr>
      <w:rFonts w:ascii="Tahoma" w:hAnsi="Tahoma" w:cs="Tahoma" w:hint="default"/>
      <w:b/>
      <w:bCs/>
      <w:color w:val="3C3C3C"/>
      <w:sz w:val="20"/>
      <w:szCs w:val="20"/>
    </w:rPr>
  </w:style>
  <w:style w:type="table" w:customStyle="1" w:styleId="TableGrid1">
    <w:name w:val="Table Grid1"/>
    <w:basedOn w:val="TableNormal"/>
    <w:next w:val="TableGrid"/>
    <w:rsid w:val="00820EE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SOPHeader">
    <w:name w:val="SOP Header"/>
    <w:basedOn w:val="Normal"/>
    <w:next w:val="BodyText"/>
    <w:rsid w:val="00820EEF"/>
    <w:rPr>
      <w:rFonts w:ascii="Times New Roman" w:hAnsi="Times New Roman"/>
      <w:szCs w:val="20"/>
    </w:rPr>
  </w:style>
  <w:style w:type="paragraph" w:styleId="ListParagraph">
    <w:name w:val="List Paragraph"/>
    <w:basedOn w:val="Normal"/>
    <w:uiPriority w:val="34"/>
    <w:qFormat/>
    <w:rsid w:val="000036DA"/>
    <w:pPr>
      <w:spacing w:after="200" w:line="276" w:lineRule="auto"/>
      <w:ind w:left="720"/>
      <w:contextualSpacing/>
    </w:pPr>
  </w:style>
  <w:style w:type="paragraph" w:customStyle="1" w:styleId="Formal2">
    <w:name w:val="Formal2"/>
    <w:basedOn w:val="Normal"/>
    <w:rsid w:val="006D649B"/>
    <w:pPr>
      <w:spacing w:before="60"/>
    </w:pPr>
    <w:rPr>
      <w:rFonts w:eastAsia="Batang"/>
      <w:b/>
      <w:sz w:val="24"/>
      <w:szCs w:val="20"/>
    </w:rPr>
  </w:style>
  <w:style w:type="character" w:customStyle="1" w:styleId="Heading1Char">
    <w:name w:val="Heading 1 Char"/>
    <w:link w:val="Heading1"/>
    <w:rsid w:val="005100CC"/>
    <w:rPr>
      <w:rFonts w:ascii="Calibri" w:eastAsiaTheme="minorHAnsi" w:hAnsi="Calibri" w:cs="Arial"/>
      <w:b/>
      <w:bCs/>
      <w:caps/>
      <w:kern w:val="32"/>
      <w:sz w:val="22"/>
      <w:szCs w:val="32"/>
    </w:rPr>
  </w:style>
  <w:style w:type="paragraph" w:styleId="Revision">
    <w:name w:val="Revision"/>
    <w:hidden/>
    <w:uiPriority w:val="99"/>
    <w:semiHidden/>
    <w:rsid w:val="00C32648"/>
    <w:rPr>
      <w:rFonts w:ascii="Calibri" w:eastAsiaTheme="minorHAns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78870">
      <w:bodyDiv w:val="1"/>
      <w:marLeft w:val="0"/>
      <w:marRight w:val="0"/>
      <w:marTop w:val="0"/>
      <w:marBottom w:val="0"/>
      <w:divBdr>
        <w:top w:val="none" w:sz="0" w:space="0" w:color="auto"/>
        <w:left w:val="none" w:sz="0" w:space="0" w:color="auto"/>
        <w:bottom w:val="none" w:sz="0" w:space="0" w:color="auto"/>
        <w:right w:val="none" w:sz="0" w:space="0" w:color="auto"/>
      </w:divBdr>
    </w:div>
    <w:div w:id="63724412">
      <w:bodyDiv w:val="1"/>
      <w:marLeft w:val="0"/>
      <w:marRight w:val="0"/>
      <w:marTop w:val="0"/>
      <w:marBottom w:val="0"/>
      <w:divBdr>
        <w:top w:val="none" w:sz="0" w:space="0" w:color="auto"/>
        <w:left w:val="none" w:sz="0" w:space="0" w:color="auto"/>
        <w:bottom w:val="none" w:sz="0" w:space="0" w:color="auto"/>
        <w:right w:val="none" w:sz="0" w:space="0" w:color="auto"/>
      </w:divBdr>
    </w:div>
    <w:div w:id="125241304">
      <w:bodyDiv w:val="1"/>
      <w:marLeft w:val="0"/>
      <w:marRight w:val="0"/>
      <w:marTop w:val="0"/>
      <w:marBottom w:val="0"/>
      <w:divBdr>
        <w:top w:val="none" w:sz="0" w:space="0" w:color="auto"/>
        <w:left w:val="none" w:sz="0" w:space="0" w:color="auto"/>
        <w:bottom w:val="none" w:sz="0" w:space="0" w:color="auto"/>
        <w:right w:val="none" w:sz="0" w:space="0" w:color="auto"/>
      </w:divBdr>
    </w:div>
    <w:div w:id="158931425">
      <w:bodyDiv w:val="1"/>
      <w:marLeft w:val="0"/>
      <w:marRight w:val="0"/>
      <w:marTop w:val="0"/>
      <w:marBottom w:val="0"/>
      <w:divBdr>
        <w:top w:val="none" w:sz="0" w:space="0" w:color="auto"/>
        <w:left w:val="none" w:sz="0" w:space="0" w:color="auto"/>
        <w:bottom w:val="none" w:sz="0" w:space="0" w:color="auto"/>
        <w:right w:val="none" w:sz="0" w:space="0" w:color="auto"/>
      </w:divBdr>
    </w:div>
    <w:div w:id="245917246">
      <w:bodyDiv w:val="1"/>
      <w:marLeft w:val="0"/>
      <w:marRight w:val="0"/>
      <w:marTop w:val="0"/>
      <w:marBottom w:val="0"/>
      <w:divBdr>
        <w:top w:val="none" w:sz="0" w:space="0" w:color="auto"/>
        <w:left w:val="none" w:sz="0" w:space="0" w:color="auto"/>
        <w:bottom w:val="none" w:sz="0" w:space="0" w:color="auto"/>
        <w:right w:val="none" w:sz="0" w:space="0" w:color="auto"/>
      </w:divBdr>
    </w:div>
    <w:div w:id="307130771">
      <w:bodyDiv w:val="1"/>
      <w:marLeft w:val="0"/>
      <w:marRight w:val="0"/>
      <w:marTop w:val="0"/>
      <w:marBottom w:val="0"/>
      <w:divBdr>
        <w:top w:val="none" w:sz="0" w:space="0" w:color="auto"/>
        <w:left w:val="none" w:sz="0" w:space="0" w:color="auto"/>
        <w:bottom w:val="none" w:sz="0" w:space="0" w:color="auto"/>
        <w:right w:val="none" w:sz="0" w:space="0" w:color="auto"/>
      </w:divBdr>
    </w:div>
    <w:div w:id="341010006">
      <w:bodyDiv w:val="1"/>
      <w:marLeft w:val="0"/>
      <w:marRight w:val="0"/>
      <w:marTop w:val="0"/>
      <w:marBottom w:val="0"/>
      <w:divBdr>
        <w:top w:val="none" w:sz="0" w:space="0" w:color="auto"/>
        <w:left w:val="none" w:sz="0" w:space="0" w:color="auto"/>
        <w:bottom w:val="none" w:sz="0" w:space="0" w:color="auto"/>
        <w:right w:val="none" w:sz="0" w:space="0" w:color="auto"/>
      </w:divBdr>
    </w:div>
    <w:div w:id="429744195">
      <w:bodyDiv w:val="1"/>
      <w:marLeft w:val="0"/>
      <w:marRight w:val="0"/>
      <w:marTop w:val="0"/>
      <w:marBottom w:val="0"/>
      <w:divBdr>
        <w:top w:val="none" w:sz="0" w:space="0" w:color="auto"/>
        <w:left w:val="none" w:sz="0" w:space="0" w:color="auto"/>
        <w:bottom w:val="none" w:sz="0" w:space="0" w:color="auto"/>
        <w:right w:val="none" w:sz="0" w:space="0" w:color="auto"/>
      </w:divBdr>
    </w:div>
    <w:div w:id="756555511">
      <w:bodyDiv w:val="1"/>
      <w:marLeft w:val="0"/>
      <w:marRight w:val="0"/>
      <w:marTop w:val="0"/>
      <w:marBottom w:val="0"/>
      <w:divBdr>
        <w:top w:val="none" w:sz="0" w:space="0" w:color="auto"/>
        <w:left w:val="none" w:sz="0" w:space="0" w:color="auto"/>
        <w:bottom w:val="none" w:sz="0" w:space="0" w:color="auto"/>
        <w:right w:val="none" w:sz="0" w:space="0" w:color="auto"/>
      </w:divBdr>
    </w:div>
    <w:div w:id="830414748">
      <w:bodyDiv w:val="1"/>
      <w:marLeft w:val="0"/>
      <w:marRight w:val="0"/>
      <w:marTop w:val="0"/>
      <w:marBottom w:val="0"/>
      <w:divBdr>
        <w:top w:val="none" w:sz="0" w:space="0" w:color="auto"/>
        <w:left w:val="none" w:sz="0" w:space="0" w:color="auto"/>
        <w:bottom w:val="none" w:sz="0" w:space="0" w:color="auto"/>
        <w:right w:val="none" w:sz="0" w:space="0" w:color="auto"/>
      </w:divBdr>
    </w:div>
    <w:div w:id="1069811599">
      <w:bodyDiv w:val="1"/>
      <w:marLeft w:val="0"/>
      <w:marRight w:val="0"/>
      <w:marTop w:val="0"/>
      <w:marBottom w:val="0"/>
      <w:divBdr>
        <w:top w:val="none" w:sz="0" w:space="0" w:color="auto"/>
        <w:left w:val="none" w:sz="0" w:space="0" w:color="auto"/>
        <w:bottom w:val="none" w:sz="0" w:space="0" w:color="auto"/>
        <w:right w:val="none" w:sz="0" w:space="0" w:color="auto"/>
      </w:divBdr>
    </w:div>
    <w:div w:id="1089348233">
      <w:bodyDiv w:val="1"/>
      <w:marLeft w:val="0"/>
      <w:marRight w:val="0"/>
      <w:marTop w:val="0"/>
      <w:marBottom w:val="0"/>
      <w:divBdr>
        <w:top w:val="none" w:sz="0" w:space="0" w:color="auto"/>
        <w:left w:val="none" w:sz="0" w:space="0" w:color="auto"/>
        <w:bottom w:val="none" w:sz="0" w:space="0" w:color="auto"/>
        <w:right w:val="none" w:sz="0" w:space="0" w:color="auto"/>
      </w:divBdr>
    </w:div>
    <w:div w:id="1130779685">
      <w:bodyDiv w:val="1"/>
      <w:marLeft w:val="0"/>
      <w:marRight w:val="0"/>
      <w:marTop w:val="0"/>
      <w:marBottom w:val="0"/>
      <w:divBdr>
        <w:top w:val="none" w:sz="0" w:space="0" w:color="auto"/>
        <w:left w:val="none" w:sz="0" w:space="0" w:color="auto"/>
        <w:bottom w:val="none" w:sz="0" w:space="0" w:color="auto"/>
        <w:right w:val="none" w:sz="0" w:space="0" w:color="auto"/>
      </w:divBdr>
    </w:div>
    <w:div w:id="1142506835">
      <w:bodyDiv w:val="1"/>
      <w:marLeft w:val="0"/>
      <w:marRight w:val="0"/>
      <w:marTop w:val="0"/>
      <w:marBottom w:val="0"/>
      <w:divBdr>
        <w:top w:val="none" w:sz="0" w:space="0" w:color="auto"/>
        <w:left w:val="none" w:sz="0" w:space="0" w:color="auto"/>
        <w:bottom w:val="none" w:sz="0" w:space="0" w:color="auto"/>
        <w:right w:val="none" w:sz="0" w:space="0" w:color="auto"/>
      </w:divBdr>
    </w:div>
    <w:div w:id="1145855731">
      <w:bodyDiv w:val="1"/>
      <w:marLeft w:val="0"/>
      <w:marRight w:val="0"/>
      <w:marTop w:val="0"/>
      <w:marBottom w:val="0"/>
      <w:divBdr>
        <w:top w:val="none" w:sz="0" w:space="0" w:color="auto"/>
        <w:left w:val="none" w:sz="0" w:space="0" w:color="auto"/>
        <w:bottom w:val="none" w:sz="0" w:space="0" w:color="auto"/>
        <w:right w:val="none" w:sz="0" w:space="0" w:color="auto"/>
      </w:divBdr>
    </w:div>
    <w:div w:id="1199852526">
      <w:bodyDiv w:val="1"/>
      <w:marLeft w:val="0"/>
      <w:marRight w:val="0"/>
      <w:marTop w:val="0"/>
      <w:marBottom w:val="0"/>
      <w:divBdr>
        <w:top w:val="none" w:sz="0" w:space="0" w:color="auto"/>
        <w:left w:val="none" w:sz="0" w:space="0" w:color="auto"/>
        <w:bottom w:val="none" w:sz="0" w:space="0" w:color="auto"/>
        <w:right w:val="none" w:sz="0" w:space="0" w:color="auto"/>
      </w:divBdr>
    </w:div>
    <w:div w:id="1277785331">
      <w:bodyDiv w:val="1"/>
      <w:marLeft w:val="0"/>
      <w:marRight w:val="0"/>
      <w:marTop w:val="0"/>
      <w:marBottom w:val="0"/>
      <w:divBdr>
        <w:top w:val="none" w:sz="0" w:space="0" w:color="auto"/>
        <w:left w:val="none" w:sz="0" w:space="0" w:color="auto"/>
        <w:bottom w:val="none" w:sz="0" w:space="0" w:color="auto"/>
        <w:right w:val="none" w:sz="0" w:space="0" w:color="auto"/>
      </w:divBdr>
    </w:div>
    <w:div w:id="1316881189">
      <w:bodyDiv w:val="1"/>
      <w:marLeft w:val="0"/>
      <w:marRight w:val="0"/>
      <w:marTop w:val="0"/>
      <w:marBottom w:val="0"/>
      <w:divBdr>
        <w:top w:val="none" w:sz="0" w:space="0" w:color="auto"/>
        <w:left w:val="none" w:sz="0" w:space="0" w:color="auto"/>
        <w:bottom w:val="none" w:sz="0" w:space="0" w:color="auto"/>
        <w:right w:val="none" w:sz="0" w:space="0" w:color="auto"/>
      </w:divBdr>
    </w:div>
    <w:div w:id="1340809316">
      <w:bodyDiv w:val="1"/>
      <w:marLeft w:val="0"/>
      <w:marRight w:val="0"/>
      <w:marTop w:val="0"/>
      <w:marBottom w:val="0"/>
      <w:divBdr>
        <w:top w:val="none" w:sz="0" w:space="0" w:color="auto"/>
        <w:left w:val="none" w:sz="0" w:space="0" w:color="auto"/>
        <w:bottom w:val="none" w:sz="0" w:space="0" w:color="auto"/>
        <w:right w:val="none" w:sz="0" w:space="0" w:color="auto"/>
      </w:divBdr>
    </w:div>
    <w:div w:id="1585341725">
      <w:bodyDiv w:val="1"/>
      <w:marLeft w:val="0"/>
      <w:marRight w:val="0"/>
      <w:marTop w:val="0"/>
      <w:marBottom w:val="0"/>
      <w:divBdr>
        <w:top w:val="none" w:sz="0" w:space="0" w:color="auto"/>
        <w:left w:val="none" w:sz="0" w:space="0" w:color="auto"/>
        <w:bottom w:val="none" w:sz="0" w:space="0" w:color="auto"/>
        <w:right w:val="none" w:sz="0" w:space="0" w:color="auto"/>
      </w:divBdr>
    </w:div>
    <w:div w:id="1963075393">
      <w:bodyDiv w:val="1"/>
      <w:marLeft w:val="0"/>
      <w:marRight w:val="0"/>
      <w:marTop w:val="0"/>
      <w:marBottom w:val="0"/>
      <w:divBdr>
        <w:top w:val="none" w:sz="0" w:space="0" w:color="auto"/>
        <w:left w:val="none" w:sz="0" w:space="0" w:color="auto"/>
        <w:bottom w:val="none" w:sz="0" w:space="0" w:color="auto"/>
        <w:right w:val="none" w:sz="0" w:space="0" w:color="auto"/>
      </w:divBdr>
    </w:div>
    <w:div w:id="1990938639">
      <w:bodyDiv w:val="1"/>
      <w:marLeft w:val="0"/>
      <w:marRight w:val="0"/>
      <w:marTop w:val="0"/>
      <w:marBottom w:val="0"/>
      <w:divBdr>
        <w:top w:val="none" w:sz="0" w:space="0" w:color="auto"/>
        <w:left w:val="none" w:sz="0" w:space="0" w:color="auto"/>
        <w:bottom w:val="none" w:sz="0" w:space="0" w:color="auto"/>
        <w:right w:val="none" w:sz="0" w:space="0" w:color="auto"/>
      </w:divBdr>
    </w:div>
    <w:div w:id="204466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Excel_97-2003_Worksheet4.xls"/><Relationship Id="rId21" Type="http://schemas.openxmlformats.org/officeDocument/2006/relationships/image" Target="media/image5.emf"/><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oleObject" Target="embeddings/Microsoft_Word_97_-_2003_Document9.doc"/><Relationship Id="rId76" Type="http://schemas.openxmlformats.org/officeDocument/2006/relationships/image" Target="media/image50.png"/><Relationship Id="rId84" Type="http://schemas.openxmlformats.org/officeDocument/2006/relationships/oleObject" Target="embeddings/Microsoft_Word_97_-_2003_Document14.doc"/><Relationship Id="rId89" Type="http://schemas.openxmlformats.org/officeDocument/2006/relationships/image" Target="media/image59.png"/><Relationship Id="rId97" Type="http://schemas.openxmlformats.org/officeDocument/2006/relationships/header" Target="header4.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oleObject" Target="embeddings/Microsoft_Excel_97-2003_Worksheet2.xls"/><Relationship Id="rId29" Type="http://schemas.openxmlformats.org/officeDocument/2006/relationships/image" Target="media/image10.png"/><Relationship Id="rId11" Type="http://schemas.openxmlformats.org/officeDocument/2006/relationships/footnotes" Target="footnotes.xml"/><Relationship Id="rId24" Type="http://schemas.openxmlformats.org/officeDocument/2006/relationships/oleObject" Target="embeddings/Microsoft_Word_97_-_2003_Document3.doc"/><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emf"/><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oleObject" Target="embeddings/Microsoft_Word_97_-_2003_Document8.doc"/><Relationship Id="rId74" Type="http://schemas.openxmlformats.org/officeDocument/2006/relationships/oleObject" Target="embeddings/Microsoft_Word_97_-_2003_Document11.doc"/><Relationship Id="rId79" Type="http://schemas.openxmlformats.org/officeDocument/2006/relationships/image" Target="media/image52.png"/><Relationship Id="rId87" Type="http://schemas.openxmlformats.org/officeDocument/2006/relationships/image" Target="media/image57.png"/><Relationship Id="rId5" Type="http://schemas.openxmlformats.org/officeDocument/2006/relationships/customXml" Target="../customXml/item5.xml"/><Relationship Id="rId61" Type="http://schemas.openxmlformats.org/officeDocument/2006/relationships/image" Target="media/image39.png"/><Relationship Id="rId82" Type="http://schemas.openxmlformats.org/officeDocument/2006/relationships/image" Target="media/image54.png"/><Relationship Id="rId90" Type="http://schemas.openxmlformats.org/officeDocument/2006/relationships/image" Target="media/image60.jpeg"/><Relationship Id="rId95" Type="http://schemas.openxmlformats.org/officeDocument/2006/relationships/footer" Target="footer2.xml"/><Relationship Id="rId19" Type="http://schemas.openxmlformats.org/officeDocument/2006/relationships/image" Target="media/image4.emf"/><Relationship Id="rId14" Type="http://schemas.openxmlformats.org/officeDocument/2006/relationships/oleObject" Target="embeddings/Microsoft_Excel_97-2003_Worksheet1.xls"/><Relationship Id="rId22" Type="http://schemas.openxmlformats.org/officeDocument/2006/relationships/package" Target="embeddings/Microsoft_Excel_Worksheet1.xlsx"/><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5.emf"/><Relationship Id="rId77" Type="http://schemas.openxmlformats.org/officeDocument/2006/relationships/image" Target="media/image51.emf"/><Relationship Id="rId8" Type="http://schemas.microsoft.com/office/2007/relationships/stylesWithEffects" Target="stylesWithEffects.xml"/><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3.emf"/><Relationship Id="rId85" Type="http://schemas.openxmlformats.org/officeDocument/2006/relationships/image" Target="media/image56.jpeg"/><Relationship Id="rId93" Type="http://schemas.openxmlformats.org/officeDocument/2006/relationships/footer" Target="footer1.xm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image" Target="media/image7.emf"/><Relationship Id="rId33" Type="http://schemas.openxmlformats.org/officeDocument/2006/relationships/image" Target="media/image14.png"/><Relationship Id="rId38" Type="http://schemas.openxmlformats.org/officeDocument/2006/relationships/image" Target="media/image19.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emf"/><Relationship Id="rId20" Type="http://schemas.openxmlformats.org/officeDocument/2006/relationships/oleObject" Target="embeddings/oleObject2.bin"/><Relationship Id="rId41" Type="http://schemas.openxmlformats.org/officeDocument/2006/relationships/oleObject" Target="embeddings/Microsoft_Word_97_-_2003_Document6.doc"/><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oleObject" Target="embeddings/Microsoft_Word_97_-_2003_Document10.doc"/><Relationship Id="rId75" Type="http://schemas.openxmlformats.org/officeDocument/2006/relationships/image" Target="media/image49.png"/><Relationship Id="rId83" Type="http://schemas.openxmlformats.org/officeDocument/2006/relationships/image" Target="media/image55.emf"/><Relationship Id="rId88" Type="http://schemas.openxmlformats.org/officeDocument/2006/relationships/image" Target="media/image58.png"/><Relationship Id="rId91" Type="http://schemas.openxmlformats.org/officeDocument/2006/relationships/image" Target="cid:image013.jpg@01D4F61D.DC66B4F0"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6" Type="http://schemas.microsoft.com/office/2011/relationships/people" Target="people.xml"/><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oleObject" Target="embeddings/Microsoft_Word_97_-_2003_Document7.doc"/><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emf"/><Relationship Id="rId73" Type="http://schemas.openxmlformats.org/officeDocument/2006/relationships/image" Target="media/image48.emf"/><Relationship Id="rId78" Type="http://schemas.openxmlformats.org/officeDocument/2006/relationships/oleObject" Target="embeddings/Microsoft_Word_97_-_2003_Document12.doc"/><Relationship Id="rId81" Type="http://schemas.openxmlformats.org/officeDocument/2006/relationships/oleObject" Target="embeddings/Microsoft_Word_97_-_2003_Document13.doc"/><Relationship Id="rId86" Type="http://schemas.openxmlformats.org/officeDocument/2006/relationships/image" Target="cid:image006.jpg@01D4F055.ACF1C840" TargetMode="External"/><Relationship Id="rId94" Type="http://schemas.openxmlformats.org/officeDocument/2006/relationships/header" Target="header2.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emf"/><Relationship Id="rId18" Type="http://schemas.openxmlformats.org/officeDocument/2006/relationships/oleObject" Target="embeddings/oleObject1.bin"/><Relationship Id="rId39" Type="http://schemas.openxmlformats.org/officeDocument/2006/relationships/oleObject" Target="embeddings/Microsoft_Word_97_-_2003_Document5.doc"/></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_rels/header4.xml.rels><?xml version="1.0" encoding="UTF-8" standalone="yes"?>
<Relationships xmlns="http://schemas.openxmlformats.org/package/2006/relationships"><Relationship Id="rId1" Type="http://schemas.openxmlformats.org/officeDocument/2006/relationships/image" Target="media/image6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bedi\AppData\Local\Temp\wzdea6\Templates\MD070%20Templates\MD070%20Report%20Specification%20Template%20-%20IT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k7359310a9554af1b0b442a3e24f93ba xmlns="92fe93e6-2812-4bf7-8ea3-ce4b27fa7beb">
      <Terms xmlns="http://schemas.microsoft.com/office/infopath/2007/PartnerControls">
        <TermInfo xmlns="http://schemas.microsoft.com/office/infopath/2007/PartnerControls">
          <TermName xmlns="http://schemas.microsoft.com/office/infopath/2007/PartnerControls">US IT PMO</TermName>
          <TermId xmlns="http://schemas.microsoft.com/office/infopath/2007/PartnerControls">dec8a1dc-6ce2-4bee-a07b-08a906072bfa</TermId>
        </TermInfo>
      </Terms>
    </k7359310a9554af1b0b442a3e24f93ba>
    <Project_x0020_Document_x0020_Status xmlns="8858918A-4D09-44F6-AD10-6681A066714D">In Progress</Project_x0020_Document_x0020_Status>
    <Requires_x0020_Resolution_x0020_Details xmlns="8858918A-4D09-44F6-AD10-6681A066714D" xsi:nil="true"/>
    <Deliverable_x0020_Status xmlns="8858918A-4D09-44F6-AD10-6681A066714D" xsi:nil="true"/>
    <TaxCatchAll xmlns="92fe93e6-2812-4bf7-8ea3-ce4b27fa7beb">
      <Value>2</Value>
    </TaxCatchAll>
    <Exception_x0020_Details xmlns="8858918A-4D09-44F6-AD10-6681A066714D" xsi:nil="true"/>
    <IT_x0020_PMO_x0020_peer_x0020_audit_x0020_review_x0020_status xmlns="8858918A-4D09-44F6-AD10-6681A066714D" xsi:nil="true"/>
    <Stage xmlns="8858918A-4D09-44F6-AD10-6681A066714D">Design</Stage>
    <Project_x0020_Manager_x0020_Notes xmlns="8858918A-4D09-44F6-AD10-6681A066714D" xsi:nil="true"/>
    <Document_x0020_Owner xmlns="92fe93e6-2812-4bf7-8ea3-ce4b27fa7beb">
      <UserInfo>
        <DisplayName>Navaneetha Sivakumar (Contractor)</DisplayName>
        <AccountId>24740</AccountId>
        <AccountType/>
      </UserInfo>
    </Document_x0020_Owner>
    <GPS_x0020_Deliverable_x0020_Required xmlns="8858918A-4D09-44F6-AD10-6681A066714D"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ITPortfolio Document" ma:contentTypeID="0x010100A29C24117A09FB4685C60CF9A7E46CE801003B919D5EAB740F4D89EB5FC84251812400B625BAD13E17A54DAFBE803CFD020985" ma:contentTypeVersion="0" ma:contentTypeDescription="" ma:contentTypeScope="" ma:versionID="e565d505364a5d6680c181c5ff3b110d">
  <xsd:schema xmlns:xsd="http://www.w3.org/2001/XMLSchema" xmlns:xs="http://www.w3.org/2001/XMLSchema" xmlns:p="http://schemas.microsoft.com/office/2006/metadata/properties" xmlns:ns2="92fe93e6-2812-4bf7-8ea3-ce4b27fa7beb" xmlns:ns3="8858918A-4D09-44F6-AD10-6681A066714D" targetNamespace="http://schemas.microsoft.com/office/2006/metadata/properties" ma:root="true" ma:fieldsID="9768024d97d89b640b66b5db90f92374" ns2:_="" ns3:_="">
    <xsd:import namespace="92fe93e6-2812-4bf7-8ea3-ce4b27fa7beb"/>
    <xsd:import namespace="8858918A-4D09-44F6-AD10-6681A066714D"/>
    <xsd:element name="properties">
      <xsd:complexType>
        <xsd:sequence>
          <xsd:element name="documentManagement">
            <xsd:complexType>
              <xsd:all>
                <xsd:element ref="ns2:Document_x0020_Owner" minOccurs="0"/>
                <xsd:element ref="ns2:k7359310a9554af1b0b442a3e24f93ba" minOccurs="0"/>
                <xsd:element ref="ns2:TaxCatchAll" minOccurs="0"/>
                <xsd:element ref="ns2:TaxCatchAllLabel" minOccurs="0"/>
                <xsd:element ref="ns3:Stage" minOccurs="0"/>
                <xsd:element ref="ns3:Project_x0020_Document_x0020_Status" minOccurs="0"/>
                <xsd:element ref="ns3:GPS_x0020_Deliverable_x0020_Required" minOccurs="0"/>
                <xsd:element ref="ns3:Deliverable_x0020_Status" minOccurs="0"/>
                <xsd:element ref="ns3:IT_x0020_PMO_x0020_peer_x0020_audit_x0020_review_x0020_status" minOccurs="0"/>
                <xsd:element ref="ns3:Requires_x0020_Resolution_x0020_Details" minOccurs="0"/>
                <xsd:element ref="ns3:Exception_x0020_Details" minOccurs="0"/>
                <xsd:element ref="ns3:Project_x0020_Manager_x0020_Not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fe93e6-2812-4bf7-8ea3-ce4b27fa7beb" elementFormDefault="qualified">
    <xsd:import namespace="http://schemas.microsoft.com/office/2006/documentManagement/types"/>
    <xsd:import namespace="http://schemas.microsoft.com/office/infopath/2007/PartnerControls"/>
    <xsd:element name="Document_x0020_Owner" ma:index="8" nillable="true" ma:displayName="Document Owner" ma:list="UserInfo" ma:SearchPeopleOnly="false" ma:SharePointGroup="0" ma:internalName="Document_x0020_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7359310a9554af1b0b442a3e24f93ba" ma:index="9" nillable="true" ma:taxonomy="true" ma:internalName="k7359310a9554af1b0b442a3e24f93ba" ma:taxonomyFieldName="Functional_x0020_Area" ma:displayName="Functional Area" ma:default="2;#US IT PMO|dec8a1dc-6ce2-4bee-a07b-08a906072bfa" ma:fieldId="{47359310-a955-4af1-b0b4-42a3e24f93ba}" ma:sspId="c2f875ff-20bd-4758-bb3f-3226c8545cda" ma:termSetId="8ed8c9ea-7052-4c1d-a4d7-b9c10bffea6f" ma:anchorId="00000000-0000-0000-0000-000000000000" ma:open="true" ma:isKeyword="false">
      <xsd:complexType>
        <xsd:sequence>
          <xsd:element ref="pc:Terms" minOccurs="0" maxOccurs="1"/>
        </xsd:sequence>
      </xsd:complexType>
    </xsd:element>
    <xsd:element name="TaxCatchAll" ma:index="10" nillable="true" ma:displayName="Taxonomy Catch All Column" ma:hidden="true" ma:list="{63266be3-2932-4985-88f5-6a7d0f62efcb}" ma:internalName="TaxCatchAll" ma:showField="CatchAllData" ma:web="34944f85-d859-4c68-9379-13e971480fb4">
      <xsd:complexType>
        <xsd:complexContent>
          <xsd:extension base="dms:MultiChoiceLookup">
            <xsd:sequence>
              <xsd:element name="Value" type="dms:Lookup" maxOccurs="unbounded" minOccurs="0" nillable="true"/>
            </xsd:sequence>
          </xsd:extension>
        </xsd:complexContent>
      </xsd:complexType>
    </xsd:element>
    <xsd:element name="TaxCatchAllLabel" ma:index="11" nillable="true" ma:displayName="Taxonomy Catch All Column1" ma:hidden="true" ma:list="{63266be3-2932-4985-88f5-6a7d0f62efcb}" ma:internalName="TaxCatchAllLabel" ma:readOnly="true" ma:showField="CatchAllDataLabel" ma:web="34944f85-d859-4c68-9379-13e971480fb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858918A-4D09-44F6-AD10-6681A066714D" elementFormDefault="qualified">
    <xsd:import namespace="http://schemas.microsoft.com/office/2006/documentManagement/types"/>
    <xsd:import namespace="http://schemas.microsoft.com/office/infopath/2007/PartnerControls"/>
    <xsd:element name="Stage" ma:index="13" nillable="true" ma:displayName="Stage" ma:format="Dropdown" ma:internalName="Stage">
      <xsd:simpleType>
        <xsd:restriction base="dms:Choice">
          <xsd:enumeration value="Idea"/>
          <xsd:enumeration value="Assess"/>
          <xsd:enumeration value="Plan"/>
          <xsd:enumeration value="Design"/>
          <xsd:enumeration value="Build"/>
          <xsd:enumeration value="Deliver"/>
          <xsd:enumeration value="Support"/>
        </xsd:restriction>
      </xsd:simpleType>
    </xsd:element>
    <xsd:element name="Project_x0020_Document_x0020_Status" ma:index="14" nillable="true" ma:displayName="Project Document Status" ma:default="In Progress" ma:format="Dropdown" ma:internalName="Project_x0020_Document_x0020_Status">
      <xsd:simpleType>
        <xsd:restriction base="dms:Choice">
          <xsd:enumeration value="In Progress"/>
          <xsd:enumeration value="Complete"/>
          <xsd:enumeration value="Approved"/>
        </xsd:restriction>
      </xsd:simpleType>
    </xsd:element>
    <xsd:element name="GPS_x0020_Deliverable_x0020_Required" ma:index="15" nillable="true" ma:displayName="GPS Deliverable Required" ma:format="Dropdown" ma:internalName="GPS_x0020_Deliverable_x0020_Required">
      <xsd:simpleType>
        <xsd:restriction base="dms:Choice">
          <xsd:enumeration value="Yes"/>
          <xsd:enumeration value="No"/>
        </xsd:restriction>
      </xsd:simpleType>
    </xsd:element>
    <xsd:element name="Deliverable_x0020_Status" ma:index="16" nillable="true" ma:displayName="Deliverable Status" ma:format="Dropdown" ma:internalName="Deliverable_x0020_Status">
      <xsd:simpleType>
        <xsd:restriction base="dms:Choice">
          <xsd:enumeration value="Draft"/>
          <xsd:enumeration value="Final"/>
        </xsd:restriction>
      </xsd:simpleType>
    </xsd:element>
    <xsd:element name="IT_x0020_PMO_x0020_peer_x0020_audit_x0020_review_x0020_status" ma:index="17" nillable="true" ma:displayName="IT PMO peer audit review status" ma:format="Dropdown" ma:internalName="IT_x0020_PMO_x0020_peer_x0020_audit_x0020_review_x0020_status">
      <xsd:simpleType>
        <xsd:restriction base="dms:Choice">
          <xsd:enumeration value="Ready for Review"/>
          <xsd:enumeration value="Passed Review"/>
          <xsd:enumeration value="Requires Resolution"/>
          <xsd:enumeration value="Exception"/>
        </xsd:restriction>
      </xsd:simpleType>
    </xsd:element>
    <xsd:element name="Requires_x0020_Resolution_x0020_Details" ma:index="18" nillable="true" ma:displayName="Requires Resolution Details" ma:internalName="Requires_x0020_Resolution_x0020_Details">
      <xsd:simpleType>
        <xsd:restriction base="dms:Note">
          <xsd:maxLength value="255"/>
        </xsd:restriction>
      </xsd:simpleType>
    </xsd:element>
    <xsd:element name="Exception_x0020_Details" ma:index="19" nillable="true" ma:displayName="Exception Details" ma:internalName="Exception_x0020_Details">
      <xsd:simpleType>
        <xsd:restriction base="dms:Note">
          <xsd:maxLength value="255"/>
        </xsd:restriction>
      </xsd:simpleType>
    </xsd:element>
    <xsd:element name="Project_x0020_Manager_x0020_Notes" ma:index="20" nillable="true" ma:displayName="Project Manager Notes" ma:internalName="Project_x0020_Manager_x0020_Notes">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c2f875ff-20bd-4758-bb3f-3226c8545cda" ContentTypeId="0x010100A29C24117A09FB4685C60CF9A7E46CE801" PreviousValue="false"/>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F05BD-AF2D-48C9-8775-FA4B546662C9}">
  <ds:schemaRefs>
    <ds:schemaRef ds:uri="http://schemas.microsoft.com/office/2006/metadata/properties"/>
    <ds:schemaRef ds:uri="http://schemas.microsoft.com/office/infopath/2007/PartnerControls"/>
    <ds:schemaRef ds:uri="92fe93e6-2812-4bf7-8ea3-ce4b27fa7beb"/>
    <ds:schemaRef ds:uri="8858918A-4D09-44F6-AD10-6681A066714D"/>
  </ds:schemaRefs>
</ds:datastoreItem>
</file>

<file path=customXml/itemProps2.xml><?xml version="1.0" encoding="utf-8"?>
<ds:datastoreItem xmlns:ds="http://schemas.openxmlformats.org/officeDocument/2006/customXml" ds:itemID="{FCF4D838-FD82-4666-BC0C-0BF07C7E749F}">
  <ds:schemaRefs>
    <ds:schemaRef ds:uri="http://schemas.microsoft.com/sharepoint/v3/contenttype/forms"/>
  </ds:schemaRefs>
</ds:datastoreItem>
</file>

<file path=customXml/itemProps3.xml><?xml version="1.0" encoding="utf-8"?>
<ds:datastoreItem xmlns:ds="http://schemas.openxmlformats.org/officeDocument/2006/customXml" ds:itemID="{33B2AB28-2E7C-4A14-8519-37E11A0940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fe93e6-2812-4bf7-8ea3-ce4b27fa7beb"/>
    <ds:schemaRef ds:uri="8858918A-4D09-44F6-AD10-6681A0667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4AC2A5-1684-4CBD-AE0A-5DDF800A3E4A}">
  <ds:schemaRefs>
    <ds:schemaRef ds:uri="Microsoft.SharePoint.Taxonomy.ContentTypeSync"/>
  </ds:schemaRefs>
</ds:datastoreItem>
</file>

<file path=customXml/itemProps5.xml><?xml version="1.0" encoding="utf-8"?>
<ds:datastoreItem xmlns:ds="http://schemas.openxmlformats.org/officeDocument/2006/customXml" ds:itemID="{D79AB257-2A34-4648-900A-F038E9F4D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MD070 Report Specification Template - ITD.dot</Template>
  <TotalTime>3789</TotalTime>
  <Pages>168</Pages>
  <Words>39412</Words>
  <Characters>224652</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MD070 Report Technical Specifications</vt:lpstr>
    </vt:vector>
  </TitlesOfParts>
  <Company>Deloitte Consulting</Company>
  <LinksUpToDate>false</LinksUpToDate>
  <CharactersWithSpaces>263537</CharactersWithSpaces>
  <SharedDoc>false</SharedDoc>
  <HLinks>
    <vt:vector size="174" baseType="variant">
      <vt:variant>
        <vt:i4>2031673</vt:i4>
      </vt:variant>
      <vt:variant>
        <vt:i4>170</vt:i4>
      </vt:variant>
      <vt:variant>
        <vt:i4>0</vt:i4>
      </vt:variant>
      <vt:variant>
        <vt:i4>5</vt:i4>
      </vt:variant>
      <vt:variant>
        <vt:lpwstr/>
      </vt:variant>
      <vt:variant>
        <vt:lpwstr>_Toc415816971</vt:lpwstr>
      </vt:variant>
      <vt:variant>
        <vt:i4>2031673</vt:i4>
      </vt:variant>
      <vt:variant>
        <vt:i4>164</vt:i4>
      </vt:variant>
      <vt:variant>
        <vt:i4>0</vt:i4>
      </vt:variant>
      <vt:variant>
        <vt:i4>5</vt:i4>
      </vt:variant>
      <vt:variant>
        <vt:lpwstr/>
      </vt:variant>
      <vt:variant>
        <vt:lpwstr>_Toc415816970</vt:lpwstr>
      </vt:variant>
      <vt:variant>
        <vt:i4>1966137</vt:i4>
      </vt:variant>
      <vt:variant>
        <vt:i4>158</vt:i4>
      </vt:variant>
      <vt:variant>
        <vt:i4>0</vt:i4>
      </vt:variant>
      <vt:variant>
        <vt:i4>5</vt:i4>
      </vt:variant>
      <vt:variant>
        <vt:lpwstr/>
      </vt:variant>
      <vt:variant>
        <vt:lpwstr>_Toc415816969</vt:lpwstr>
      </vt:variant>
      <vt:variant>
        <vt:i4>1966137</vt:i4>
      </vt:variant>
      <vt:variant>
        <vt:i4>152</vt:i4>
      </vt:variant>
      <vt:variant>
        <vt:i4>0</vt:i4>
      </vt:variant>
      <vt:variant>
        <vt:i4>5</vt:i4>
      </vt:variant>
      <vt:variant>
        <vt:lpwstr/>
      </vt:variant>
      <vt:variant>
        <vt:lpwstr>_Toc415816968</vt:lpwstr>
      </vt:variant>
      <vt:variant>
        <vt:i4>1966137</vt:i4>
      </vt:variant>
      <vt:variant>
        <vt:i4>146</vt:i4>
      </vt:variant>
      <vt:variant>
        <vt:i4>0</vt:i4>
      </vt:variant>
      <vt:variant>
        <vt:i4>5</vt:i4>
      </vt:variant>
      <vt:variant>
        <vt:lpwstr/>
      </vt:variant>
      <vt:variant>
        <vt:lpwstr>_Toc415816967</vt:lpwstr>
      </vt:variant>
      <vt:variant>
        <vt:i4>1966137</vt:i4>
      </vt:variant>
      <vt:variant>
        <vt:i4>140</vt:i4>
      </vt:variant>
      <vt:variant>
        <vt:i4>0</vt:i4>
      </vt:variant>
      <vt:variant>
        <vt:i4>5</vt:i4>
      </vt:variant>
      <vt:variant>
        <vt:lpwstr/>
      </vt:variant>
      <vt:variant>
        <vt:lpwstr>_Toc415816966</vt:lpwstr>
      </vt:variant>
      <vt:variant>
        <vt:i4>1966137</vt:i4>
      </vt:variant>
      <vt:variant>
        <vt:i4>134</vt:i4>
      </vt:variant>
      <vt:variant>
        <vt:i4>0</vt:i4>
      </vt:variant>
      <vt:variant>
        <vt:i4>5</vt:i4>
      </vt:variant>
      <vt:variant>
        <vt:lpwstr/>
      </vt:variant>
      <vt:variant>
        <vt:lpwstr>_Toc415816965</vt:lpwstr>
      </vt:variant>
      <vt:variant>
        <vt:i4>1900601</vt:i4>
      </vt:variant>
      <vt:variant>
        <vt:i4>128</vt:i4>
      </vt:variant>
      <vt:variant>
        <vt:i4>0</vt:i4>
      </vt:variant>
      <vt:variant>
        <vt:i4>5</vt:i4>
      </vt:variant>
      <vt:variant>
        <vt:lpwstr/>
      </vt:variant>
      <vt:variant>
        <vt:lpwstr>_Toc415816959</vt:lpwstr>
      </vt:variant>
      <vt:variant>
        <vt:i4>1900601</vt:i4>
      </vt:variant>
      <vt:variant>
        <vt:i4>122</vt:i4>
      </vt:variant>
      <vt:variant>
        <vt:i4>0</vt:i4>
      </vt:variant>
      <vt:variant>
        <vt:i4>5</vt:i4>
      </vt:variant>
      <vt:variant>
        <vt:lpwstr/>
      </vt:variant>
      <vt:variant>
        <vt:lpwstr>_Toc415816958</vt:lpwstr>
      </vt:variant>
      <vt:variant>
        <vt:i4>1900601</vt:i4>
      </vt:variant>
      <vt:variant>
        <vt:i4>116</vt:i4>
      </vt:variant>
      <vt:variant>
        <vt:i4>0</vt:i4>
      </vt:variant>
      <vt:variant>
        <vt:i4>5</vt:i4>
      </vt:variant>
      <vt:variant>
        <vt:lpwstr/>
      </vt:variant>
      <vt:variant>
        <vt:lpwstr>_Toc415816957</vt:lpwstr>
      </vt:variant>
      <vt:variant>
        <vt:i4>1900601</vt:i4>
      </vt:variant>
      <vt:variant>
        <vt:i4>110</vt:i4>
      </vt:variant>
      <vt:variant>
        <vt:i4>0</vt:i4>
      </vt:variant>
      <vt:variant>
        <vt:i4>5</vt:i4>
      </vt:variant>
      <vt:variant>
        <vt:lpwstr/>
      </vt:variant>
      <vt:variant>
        <vt:lpwstr>_Toc415816956</vt:lpwstr>
      </vt:variant>
      <vt:variant>
        <vt:i4>1900601</vt:i4>
      </vt:variant>
      <vt:variant>
        <vt:i4>104</vt:i4>
      </vt:variant>
      <vt:variant>
        <vt:i4>0</vt:i4>
      </vt:variant>
      <vt:variant>
        <vt:i4>5</vt:i4>
      </vt:variant>
      <vt:variant>
        <vt:lpwstr/>
      </vt:variant>
      <vt:variant>
        <vt:lpwstr>_Toc415816953</vt:lpwstr>
      </vt:variant>
      <vt:variant>
        <vt:i4>1900601</vt:i4>
      </vt:variant>
      <vt:variant>
        <vt:i4>98</vt:i4>
      </vt:variant>
      <vt:variant>
        <vt:i4>0</vt:i4>
      </vt:variant>
      <vt:variant>
        <vt:i4>5</vt:i4>
      </vt:variant>
      <vt:variant>
        <vt:lpwstr/>
      </vt:variant>
      <vt:variant>
        <vt:lpwstr>_Toc415816952</vt:lpwstr>
      </vt:variant>
      <vt:variant>
        <vt:i4>1900601</vt:i4>
      </vt:variant>
      <vt:variant>
        <vt:i4>92</vt:i4>
      </vt:variant>
      <vt:variant>
        <vt:i4>0</vt:i4>
      </vt:variant>
      <vt:variant>
        <vt:i4>5</vt:i4>
      </vt:variant>
      <vt:variant>
        <vt:lpwstr/>
      </vt:variant>
      <vt:variant>
        <vt:lpwstr>_Toc415816951</vt:lpwstr>
      </vt:variant>
      <vt:variant>
        <vt:i4>1900601</vt:i4>
      </vt:variant>
      <vt:variant>
        <vt:i4>86</vt:i4>
      </vt:variant>
      <vt:variant>
        <vt:i4>0</vt:i4>
      </vt:variant>
      <vt:variant>
        <vt:i4>5</vt:i4>
      </vt:variant>
      <vt:variant>
        <vt:lpwstr/>
      </vt:variant>
      <vt:variant>
        <vt:lpwstr>_Toc415816950</vt:lpwstr>
      </vt:variant>
      <vt:variant>
        <vt:i4>1835065</vt:i4>
      </vt:variant>
      <vt:variant>
        <vt:i4>80</vt:i4>
      </vt:variant>
      <vt:variant>
        <vt:i4>0</vt:i4>
      </vt:variant>
      <vt:variant>
        <vt:i4>5</vt:i4>
      </vt:variant>
      <vt:variant>
        <vt:lpwstr/>
      </vt:variant>
      <vt:variant>
        <vt:lpwstr>_Toc415816949</vt:lpwstr>
      </vt:variant>
      <vt:variant>
        <vt:i4>1835065</vt:i4>
      </vt:variant>
      <vt:variant>
        <vt:i4>74</vt:i4>
      </vt:variant>
      <vt:variant>
        <vt:i4>0</vt:i4>
      </vt:variant>
      <vt:variant>
        <vt:i4>5</vt:i4>
      </vt:variant>
      <vt:variant>
        <vt:lpwstr/>
      </vt:variant>
      <vt:variant>
        <vt:lpwstr>_Toc415816948</vt:lpwstr>
      </vt:variant>
      <vt:variant>
        <vt:i4>1835065</vt:i4>
      </vt:variant>
      <vt:variant>
        <vt:i4>68</vt:i4>
      </vt:variant>
      <vt:variant>
        <vt:i4>0</vt:i4>
      </vt:variant>
      <vt:variant>
        <vt:i4>5</vt:i4>
      </vt:variant>
      <vt:variant>
        <vt:lpwstr/>
      </vt:variant>
      <vt:variant>
        <vt:lpwstr>_Toc415816947</vt:lpwstr>
      </vt:variant>
      <vt:variant>
        <vt:i4>1835065</vt:i4>
      </vt:variant>
      <vt:variant>
        <vt:i4>62</vt:i4>
      </vt:variant>
      <vt:variant>
        <vt:i4>0</vt:i4>
      </vt:variant>
      <vt:variant>
        <vt:i4>5</vt:i4>
      </vt:variant>
      <vt:variant>
        <vt:lpwstr/>
      </vt:variant>
      <vt:variant>
        <vt:lpwstr>_Toc415816946</vt:lpwstr>
      </vt:variant>
      <vt:variant>
        <vt:i4>1835065</vt:i4>
      </vt:variant>
      <vt:variant>
        <vt:i4>56</vt:i4>
      </vt:variant>
      <vt:variant>
        <vt:i4>0</vt:i4>
      </vt:variant>
      <vt:variant>
        <vt:i4>5</vt:i4>
      </vt:variant>
      <vt:variant>
        <vt:lpwstr/>
      </vt:variant>
      <vt:variant>
        <vt:lpwstr>_Toc415816945</vt:lpwstr>
      </vt:variant>
      <vt:variant>
        <vt:i4>1835065</vt:i4>
      </vt:variant>
      <vt:variant>
        <vt:i4>50</vt:i4>
      </vt:variant>
      <vt:variant>
        <vt:i4>0</vt:i4>
      </vt:variant>
      <vt:variant>
        <vt:i4>5</vt:i4>
      </vt:variant>
      <vt:variant>
        <vt:lpwstr/>
      </vt:variant>
      <vt:variant>
        <vt:lpwstr>_Toc415816944</vt:lpwstr>
      </vt:variant>
      <vt:variant>
        <vt:i4>1835065</vt:i4>
      </vt:variant>
      <vt:variant>
        <vt:i4>44</vt:i4>
      </vt:variant>
      <vt:variant>
        <vt:i4>0</vt:i4>
      </vt:variant>
      <vt:variant>
        <vt:i4>5</vt:i4>
      </vt:variant>
      <vt:variant>
        <vt:lpwstr/>
      </vt:variant>
      <vt:variant>
        <vt:lpwstr>_Toc415816943</vt:lpwstr>
      </vt:variant>
      <vt:variant>
        <vt:i4>1835065</vt:i4>
      </vt:variant>
      <vt:variant>
        <vt:i4>38</vt:i4>
      </vt:variant>
      <vt:variant>
        <vt:i4>0</vt:i4>
      </vt:variant>
      <vt:variant>
        <vt:i4>5</vt:i4>
      </vt:variant>
      <vt:variant>
        <vt:lpwstr/>
      </vt:variant>
      <vt:variant>
        <vt:lpwstr>_Toc415816942</vt:lpwstr>
      </vt:variant>
      <vt:variant>
        <vt:i4>1835065</vt:i4>
      </vt:variant>
      <vt:variant>
        <vt:i4>32</vt:i4>
      </vt:variant>
      <vt:variant>
        <vt:i4>0</vt:i4>
      </vt:variant>
      <vt:variant>
        <vt:i4>5</vt:i4>
      </vt:variant>
      <vt:variant>
        <vt:lpwstr/>
      </vt:variant>
      <vt:variant>
        <vt:lpwstr>_Toc415816941</vt:lpwstr>
      </vt:variant>
      <vt:variant>
        <vt:i4>1835065</vt:i4>
      </vt:variant>
      <vt:variant>
        <vt:i4>26</vt:i4>
      </vt:variant>
      <vt:variant>
        <vt:i4>0</vt:i4>
      </vt:variant>
      <vt:variant>
        <vt:i4>5</vt:i4>
      </vt:variant>
      <vt:variant>
        <vt:lpwstr/>
      </vt:variant>
      <vt:variant>
        <vt:lpwstr>_Toc415816940</vt:lpwstr>
      </vt:variant>
      <vt:variant>
        <vt:i4>1769529</vt:i4>
      </vt:variant>
      <vt:variant>
        <vt:i4>20</vt:i4>
      </vt:variant>
      <vt:variant>
        <vt:i4>0</vt:i4>
      </vt:variant>
      <vt:variant>
        <vt:i4>5</vt:i4>
      </vt:variant>
      <vt:variant>
        <vt:lpwstr/>
      </vt:variant>
      <vt:variant>
        <vt:lpwstr>_Toc415816939</vt:lpwstr>
      </vt:variant>
      <vt:variant>
        <vt:i4>1769529</vt:i4>
      </vt:variant>
      <vt:variant>
        <vt:i4>14</vt:i4>
      </vt:variant>
      <vt:variant>
        <vt:i4>0</vt:i4>
      </vt:variant>
      <vt:variant>
        <vt:i4>5</vt:i4>
      </vt:variant>
      <vt:variant>
        <vt:lpwstr/>
      </vt:variant>
      <vt:variant>
        <vt:lpwstr>_Toc415816938</vt:lpwstr>
      </vt:variant>
      <vt:variant>
        <vt:i4>1769529</vt:i4>
      </vt:variant>
      <vt:variant>
        <vt:i4>8</vt:i4>
      </vt:variant>
      <vt:variant>
        <vt:i4>0</vt:i4>
      </vt:variant>
      <vt:variant>
        <vt:i4>5</vt:i4>
      </vt:variant>
      <vt:variant>
        <vt:lpwstr/>
      </vt:variant>
      <vt:variant>
        <vt:lpwstr>_Toc415816937</vt:lpwstr>
      </vt:variant>
      <vt:variant>
        <vt:i4>1769529</vt:i4>
      </vt:variant>
      <vt:variant>
        <vt:i4>2</vt:i4>
      </vt:variant>
      <vt:variant>
        <vt:i4>0</vt:i4>
      </vt:variant>
      <vt:variant>
        <vt:i4>5</vt:i4>
      </vt:variant>
      <vt:variant>
        <vt:lpwstr/>
      </vt:variant>
      <vt:variant>
        <vt:lpwstr>_Toc415816936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MD070 Report Technical Specifications</dc:title>
  <dc:creator>Bedi, Sanjay</dc:creator>
  <cp:lastModifiedBy>Vaibhav Hadawale (Contractor)</cp:lastModifiedBy>
  <cp:revision>57</cp:revision>
  <cp:lastPrinted>2009-02-18T16:49:00Z</cp:lastPrinted>
  <dcterms:created xsi:type="dcterms:W3CDTF">2019-04-19T11:06:00Z</dcterms:created>
  <dcterms:modified xsi:type="dcterms:W3CDTF">2019-07-12T10:24:00Z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0x010100A29C24117A09FB4685C60CF9A7E46CE801003B919D5EAB740F4D89EB5FC84251812400B625BAD13E17A54DAFBE803CFD020985</vt:lpwstr>
  </property>
  <property fmtid="{D5CDD505-2E9C-101B-9397-08002B2CF9AE}" pid="3" name="Functional Area">
    <vt:lpwstr>2;#US IT PMO|dec8a1dc-6ce2-4bee-a07b-08a906072bfa</vt:lpwstr>
  </property>
</Properties>
</file>